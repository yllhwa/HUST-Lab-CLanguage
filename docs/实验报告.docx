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576DA" w14:textId="77777777" w:rsidR="000B3246" w:rsidRDefault="00E33124">
      <w:pPr>
        <w:jc w:val="center"/>
      </w:pPr>
      <w:r>
        <w:rPr>
          <w:noProof/>
          <w:szCs w:val="21"/>
        </w:rPr>
        <w:drawing>
          <wp:inline distT="0" distB="0" distL="0" distR="0" wp14:anchorId="2C6F4E77" wp14:editId="4521E7C6">
            <wp:extent cx="2647950" cy="447675"/>
            <wp:effectExtent l="19050" t="0" r="0" b="0"/>
            <wp:docPr id="1" name="Picture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7" cstate="print">
                      <a:grayscl/>
                      <a:biLevel thresh="50000"/>
                    </a:blip>
                    <a:srcRect/>
                    <a:stretch>
                      <a:fillRect/>
                    </a:stretch>
                  </pic:blipFill>
                  <pic:spPr bwMode="auto">
                    <a:xfrm>
                      <a:off x="0" y="0"/>
                      <a:ext cx="2647950" cy="447675"/>
                    </a:xfrm>
                    <a:prstGeom prst="rect">
                      <a:avLst/>
                    </a:prstGeom>
                    <a:noFill/>
                    <a:ln w="9525">
                      <a:noFill/>
                      <a:miter lim="800000"/>
                      <a:headEnd/>
                      <a:tailEnd/>
                    </a:ln>
                  </pic:spPr>
                </pic:pic>
              </a:graphicData>
            </a:graphic>
          </wp:inline>
        </w:drawing>
      </w:r>
    </w:p>
    <w:p w14:paraId="4DED6E0C" w14:textId="77777777" w:rsidR="000B3246" w:rsidRDefault="000B3246"/>
    <w:p w14:paraId="28A3AEEF" w14:textId="77777777" w:rsidR="000B3246" w:rsidRDefault="000B3246"/>
    <w:p w14:paraId="2A7AC1DF" w14:textId="77777777" w:rsidR="000B3246" w:rsidRDefault="004A6D79">
      <w:pPr>
        <w:jc w:val="center"/>
        <w:rPr>
          <w:rFonts w:ascii="仿宋" w:eastAsia="仿宋" w:hAnsi="仿宋"/>
          <w:b/>
          <w:sz w:val="84"/>
          <w:szCs w:val="84"/>
        </w:rPr>
      </w:pPr>
      <w:r>
        <w:rPr>
          <w:rFonts w:ascii="仿宋" w:eastAsia="仿宋" w:hAnsi="仿宋" w:hint="eastAsia"/>
          <w:b/>
          <w:sz w:val="84"/>
          <w:szCs w:val="84"/>
        </w:rPr>
        <w:t>课</w:t>
      </w:r>
      <w:r>
        <w:rPr>
          <w:rFonts w:ascii="仿宋" w:eastAsia="仿宋" w:hAnsi="仿宋" w:hint="eastAsia"/>
          <w:b/>
          <w:sz w:val="44"/>
          <w:szCs w:val="44"/>
        </w:rPr>
        <w:t xml:space="preserve"> </w:t>
      </w:r>
      <w:r>
        <w:rPr>
          <w:rFonts w:ascii="仿宋" w:eastAsia="仿宋" w:hAnsi="仿宋" w:hint="eastAsia"/>
          <w:b/>
          <w:sz w:val="84"/>
          <w:szCs w:val="84"/>
        </w:rPr>
        <w:t>程</w:t>
      </w:r>
      <w:r>
        <w:rPr>
          <w:rFonts w:ascii="仿宋" w:eastAsia="仿宋" w:hAnsi="仿宋" w:hint="eastAsia"/>
          <w:b/>
          <w:sz w:val="44"/>
          <w:szCs w:val="44"/>
        </w:rPr>
        <w:t xml:space="preserve"> </w:t>
      </w:r>
      <w:r>
        <w:rPr>
          <w:rFonts w:ascii="仿宋" w:eastAsia="仿宋" w:hAnsi="仿宋" w:hint="eastAsia"/>
          <w:b/>
          <w:sz w:val="84"/>
          <w:szCs w:val="84"/>
        </w:rPr>
        <w:t>实</w:t>
      </w:r>
      <w:r>
        <w:rPr>
          <w:rFonts w:ascii="仿宋" w:eastAsia="仿宋" w:hAnsi="仿宋" w:hint="eastAsia"/>
          <w:b/>
          <w:sz w:val="44"/>
          <w:szCs w:val="44"/>
        </w:rPr>
        <w:t xml:space="preserve"> </w:t>
      </w:r>
      <w:r>
        <w:rPr>
          <w:rFonts w:ascii="仿宋" w:eastAsia="仿宋" w:hAnsi="仿宋" w:hint="eastAsia"/>
          <w:b/>
          <w:sz w:val="84"/>
          <w:szCs w:val="84"/>
        </w:rPr>
        <w:t>验</w:t>
      </w:r>
      <w:r>
        <w:rPr>
          <w:rFonts w:ascii="仿宋" w:eastAsia="仿宋" w:hAnsi="仿宋" w:hint="eastAsia"/>
          <w:b/>
          <w:sz w:val="44"/>
          <w:szCs w:val="44"/>
        </w:rPr>
        <w:t xml:space="preserve"> </w:t>
      </w:r>
      <w:r>
        <w:rPr>
          <w:rFonts w:ascii="仿宋" w:eastAsia="仿宋" w:hAnsi="仿宋" w:hint="eastAsia"/>
          <w:b/>
          <w:sz w:val="84"/>
          <w:szCs w:val="84"/>
        </w:rPr>
        <w:t>报</w:t>
      </w:r>
      <w:r>
        <w:rPr>
          <w:rFonts w:ascii="仿宋" w:eastAsia="仿宋" w:hAnsi="仿宋" w:hint="eastAsia"/>
          <w:b/>
          <w:sz w:val="44"/>
          <w:szCs w:val="44"/>
        </w:rPr>
        <w:t xml:space="preserve"> </w:t>
      </w:r>
      <w:r>
        <w:rPr>
          <w:rFonts w:ascii="仿宋" w:eastAsia="仿宋" w:hAnsi="仿宋" w:hint="eastAsia"/>
          <w:b/>
          <w:sz w:val="84"/>
          <w:szCs w:val="84"/>
        </w:rPr>
        <w:t>告</w:t>
      </w:r>
    </w:p>
    <w:p w14:paraId="426C4095" w14:textId="77777777" w:rsidR="000B3246" w:rsidRDefault="000B3246"/>
    <w:p w14:paraId="4DF6734A" w14:textId="77777777" w:rsidR="000B3246" w:rsidRDefault="000B3246"/>
    <w:p w14:paraId="02B1AB96" w14:textId="77777777" w:rsidR="000B3246" w:rsidRDefault="000B3246">
      <w:pPr>
        <w:rPr>
          <w:b/>
          <w:sz w:val="36"/>
          <w:szCs w:val="36"/>
        </w:rPr>
      </w:pPr>
    </w:p>
    <w:p w14:paraId="75105AD4" w14:textId="77777777" w:rsidR="000B3246" w:rsidRDefault="004A6D79">
      <w:pPr>
        <w:ind w:firstLineChars="98" w:firstLine="354"/>
        <w:rPr>
          <w:b/>
          <w:sz w:val="36"/>
          <w:szCs w:val="36"/>
          <w:u w:val="single"/>
        </w:rPr>
      </w:pPr>
      <w:r>
        <w:rPr>
          <w:rFonts w:ascii="黑体" w:eastAsia="黑体" w:hAnsi="黑体" w:hint="eastAsia"/>
          <w:b/>
          <w:sz w:val="36"/>
          <w:szCs w:val="36"/>
        </w:rPr>
        <w:t>课程名称：</w:t>
      </w:r>
      <w:r>
        <w:rPr>
          <w:rFonts w:hint="eastAsia"/>
          <w:b/>
          <w:sz w:val="36"/>
          <w:szCs w:val="36"/>
          <w:u w:val="single"/>
        </w:rPr>
        <w:t xml:space="preserve">        C</w:t>
      </w:r>
      <w:r>
        <w:rPr>
          <w:rFonts w:hint="eastAsia"/>
          <w:b/>
          <w:sz w:val="36"/>
          <w:szCs w:val="36"/>
          <w:u w:val="single"/>
        </w:rPr>
        <w:t>语言程序设计</w:t>
      </w:r>
      <w:r w:rsidR="000E7DE1">
        <w:rPr>
          <w:rFonts w:hint="eastAsia"/>
          <w:b/>
          <w:sz w:val="36"/>
          <w:szCs w:val="36"/>
          <w:u w:val="single"/>
        </w:rPr>
        <w:t>实验</w:t>
      </w:r>
      <w:r>
        <w:rPr>
          <w:rFonts w:hint="eastAsia"/>
          <w:b/>
          <w:sz w:val="36"/>
          <w:szCs w:val="36"/>
          <w:u w:val="single"/>
        </w:rPr>
        <w:t xml:space="preserve">          </w:t>
      </w:r>
    </w:p>
    <w:p w14:paraId="0F795FD9" w14:textId="77777777" w:rsidR="000B3246" w:rsidRDefault="000B3246" w:rsidP="00650347">
      <w:pPr>
        <w:spacing w:beforeLines="50" w:before="156"/>
        <w:rPr>
          <w:b/>
          <w:sz w:val="36"/>
          <w:szCs w:val="36"/>
          <w:u w:val="single"/>
        </w:rPr>
      </w:pPr>
    </w:p>
    <w:p w14:paraId="3E5EB05E" w14:textId="77777777" w:rsidR="000B3246" w:rsidRDefault="000B3246"/>
    <w:p w14:paraId="51A0EA40" w14:textId="77777777" w:rsidR="000B3246" w:rsidRDefault="000B3246"/>
    <w:p w14:paraId="25478CDE" w14:textId="77777777" w:rsidR="000B3246" w:rsidRDefault="000B3246"/>
    <w:p w14:paraId="44F3DE8A" w14:textId="77777777" w:rsidR="000B3246" w:rsidRDefault="000B3246"/>
    <w:p w14:paraId="5AAD2F52" w14:textId="77777777" w:rsidR="000B3246" w:rsidRDefault="000B3246"/>
    <w:p w14:paraId="40FD38CD" w14:textId="77777777" w:rsidR="000B3246" w:rsidRDefault="000B3246"/>
    <w:p w14:paraId="4D78EC69" w14:textId="77777777" w:rsidR="000B3246" w:rsidRPr="008E73C3" w:rsidRDefault="000B3246"/>
    <w:p w14:paraId="33124D1D" w14:textId="77777777" w:rsidR="000B3246" w:rsidRDefault="000B3246"/>
    <w:p w14:paraId="60252AA0" w14:textId="77777777" w:rsidR="000B3246" w:rsidRDefault="000B3246">
      <w:pPr>
        <w:rPr>
          <w:b/>
          <w:sz w:val="28"/>
          <w:szCs w:val="28"/>
        </w:rPr>
      </w:pPr>
    </w:p>
    <w:p w14:paraId="7CC2C313" w14:textId="77777777" w:rsidR="000B3246" w:rsidRPr="00467CEE" w:rsidRDefault="000B3246"/>
    <w:p w14:paraId="56C29B0C" w14:textId="77777777" w:rsidR="000B3246" w:rsidRDefault="000B3246"/>
    <w:p w14:paraId="02C311FA" w14:textId="77777777" w:rsidR="000B3246" w:rsidRDefault="000B3246"/>
    <w:p w14:paraId="1095458B" w14:textId="77777777" w:rsidR="00AC5476" w:rsidRDefault="008E73C3">
      <w:pPr>
        <w:jc w:val="center"/>
        <w:rPr>
          <w:b/>
          <w:sz w:val="28"/>
          <w:szCs w:val="28"/>
        </w:rPr>
        <w:sectPr w:rsidR="00AC5476" w:rsidSect="00E6139A">
          <w:footerReference w:type="default" r:id="rId8"/>
          <w:pgSz w:w="11906" w:h="16838"/>
          <w:pgMar w:top="1418" w:right="1701" w:bottom="1134" w:left="1701" w:header="851" w:footer="992" w:gutter="0"/>
          <w:pgNumType w:fmt="upperRoman" w:start="1"/>
          <w:cols w:space="720"/>
          <w:docGrid w:type="lines" w:linePitch="312"/>
        </w:sectPr>
      </w:pPr>
      <w:r>
        <w:rPr>
          <w:rFonts w:hint="eastAsia"/>
          <w:b/>
          <w:sz w:val="28"/>
          <w:szCs w:val="28"/>
        </w:rPr>
        <w:t>网络空间安全</w:t>
      </w:r>
      <w:r w:rsidR="004A6D79">
        <w:rPr>
          <w:rFonts w:hint="eastAsia"/>
          <w:b/>
          <w:sz w:val="28"/>
          <w:szCs w:val="28"/>
        </w:rPr>
        <w:t>学院</w:t>
      </w:r>
    </w:p>
    <w:p w14:paraId="49998EEF" w14:textId="457A264F" w:rsidR="00E6139A" w:rsidRPr="00054D52" w:rsidRDefault="00E6139A" w:rsidP="00650347">
      <w:pPr>
        <w:spacing w:beforeLines="50" w:before="156" w:afterLines="50" w:after="156"/>
        <w:ind w:leftChars="171" w:left="359" w:rightChars="1148" w:right="2411" w:firstLineChars="274" w:firstLine="990"/>
        <w:jc w:val="center"/>
        <w:rPr>
          <w:rStyle w:val="a5"/>
          <w:rFonts w:eastAsia="黑体"/>
          <w:b/>
          <w:color w:val="auto"/>
          <w:sz w:val="36"/>
          <w:szCs w:val="36"/>
          <w:u w:val="none"/>
        </w:rPr>
      </w:pPr>
      <w:r w:rsidRPr="00CE339D">
        <w:rPr>
          <w:rFonts w:eastAsia="黑体"/>
          <w:b/>
          <w:sz w:val="36"/>
          <w:szCs w:val="36"/>
        </w:rPr>
        <w:lastRenderedPageBreak/>
        <w:t>目</w:t>
      </w:r>
      <w:r w:rsidR="001D100E">
        <w:rPr>
          <w:rFonts w:eastAsia="黑体" w:hint="eastAsia"/>
          <w:b/>
          <w:sz w:val="36"/>
          <w:szCs w:val="36"/>
        </w:rPr>
        <w:t xml:space="preserve"> </w:t>
      </w:r>
      <w:r w:rsidR="001D100E">
        <w:rPr>
          <w:rFonts w:eastAsia="黑体"/>
          <w:b/>
          <w:sz w:val="36"/>
          <w:szCs w:val="36"/>
        </w:rPr>
        <w:t xml:space="preserve"> </w:t>
      </w:r>
      <w:r w:rsidRPr="00CE339D">
        <w:rPr>
          <w:rFonts w:eastAsia="黑体"/>
          <w:b/>
          <w:sz w:val="36"/>
          <w:szCs w:val="36"/>
        </w:rPr>
        <w:t>录</w:t>
      </w:r>
    </w:p>
    <w:p w14:paraId="230D4277" w14:textId="77777777" w:rsidR="000B3246" w:rsidRPr="00D53A04" w:rsidRDefault="006B56DF">
      <w:pPr>
        <w:jc w:val="center"/>
        <w:rPr>
          <w:sz w:val="24"/>
        </w:rPr>
      </w:pPr>
      <w:r>
        <w:rPr>
          <w:rFonts w:ascii="宋体" w:hAnsi="宋体"/>
          <w:b/>
          <w:sz w:val="24"/>
        </w:rPr>
        <w:fldChar w:fldCharType="begin"/>
      </w:r>
      <w:r w:rsidR="004A6D79">
        <w:rPr>
          <w:rFonts w:ascii="宋体" w:hAnsi="宋体"/>
          <w:b/>
          <w:sz w:val="24"/>
        </w:rPr>
        <w:instrText xml:space="preserve"> TOC \o "1-3" \h \z \u </w:instrText>
      </w:r>
      <w:r>
        <w:rPr>
          <w:rFonts w:ascii="宋体" w:hAnsi="宋体"/>
          <w:b/>
          <w:sz w:val="24"/>
        </w:rPr>
        <w:fldChar w:fldCharType="separate"/>
      </w:r>
      <w:r>
        <w:rPr>
          <w:rFonts w:ascii="宋体" w:hAnsi="宋体"/>
          <w:b/>
          <w:sz w:val="24"/>
        </w:rPr>
        <w:fldChar w:fldCharType="begin"/>
      </w:r>
      <w:r w:rsidR="004A6D79">
        <w:rPr>
          <w:rFonts w:ascii="宋体" w:hAnsi="宋体"/>
          <w:b/>
          <w:sz w:val="24"/>
        </w:rPr>
        <w:instrText xml:space="preserve"> TOC \o "1-3" \h \z \u </w:instrText>
      </w:r>
      <w:r>
        <w:rPr>
          <w:rFonts w:ascii="宋体" w:hAnsi="宋体"/>
          <w:b/>
          <w:sz w:val="24"/>
        </w:rPr>
        <w:fldChar w:fldCharType="separate"/>
      </w:r>
    </w:p>
    <w:p w14:paraId="4EBB8853" w14:textId="7E2F10C5" w:rsidR="00B93D38" w:rsidRPr="00D53A04" w:rsidRDefault="00985587" w:rsidP="00B93D38">
      <w:pPr>
        <w:pStyle w:val="TOC1"/>
        <w:tabs>
          <w:tab w:val="right" w:leader="dot" w:pos="8296"/>
        </w:tabs>
        <w:rPr>
          <w:b/>
          <w:sz w:val="24"/>
        </w:rPr>
      </w:pPr>
      <w:hyperlink w:anchor="_Toc404837920" w:history="1">
        <w:r w:rsidR="00D53A04" w:rsidRPr="00D53A04">
          <w:rPr>
            <w:rStyle w:val="a5"/>
            <w:b/>
            <w:u w:val="none"/>
          </w:rPr>
          <w:t>1</w:t>
        </w:r>
        <w:r w:rsidR="001D100E">
          <w:rPr>
            <w:rFonts w:ascii="宋体" w:hAnsi="宋体" w:hint="eastAsia"/>
            <w:b/>
            <w:szCs w:val="21"/>
          </w:rPr>
          <w:t xml:space="preserve">   </w:t>
        </w:r>
        <w:r w:rsidR="004A6D79" w:rsidRPr="00D53A04">
          <w:rPr>
            <w:rStyle w:val="a5"/>
            <w:rFonts w:hAnsi="宋体"/>
            <w:b/>
            <w:sz w:val="24"/>
          </w:rPr>
          <w:t>表达式和标准输入输出实验</w:t>
        </w:r>
        <w:r w:rsidR="004A6D79" w:rsidRPr="00D53A04">
          <w:rPr>
            <w:b/>
            <w:sz w:val="24"/>
          </w:rPr>
          <w:tab/>
        </w:r>
        <w:r w:rsidR="006B56DF" w:rsidRPr="00D53A04">
          <w:rPr>
            <w:b/>
            <w:sz w:val="24"/>
          </w:rPr>
          <w:fldChar w:fldCharType="begin"/>
        </w:r>
        <w:r w:rsidR="004A6D79" w:rsidRPr="00D53A04">
          <w:rPr>
            <w:b/>
            <w:sz w:val="24"/>
          </w:rPr>
          <w:instrText xml:space="preserve"> PAGEREF _Toc404837920 \h </w:instrText>
        </w:r>
        <w:r w:rsidR="006B56DF" w:rsidRPr="00D53A04">
          <w:rPr>
            <w:b/>
            <w:sz w:val="24"/>
          </w:rPr>
        </w:r>
        <w:r w:rsidR="006B56DF" w:rsidRPr="00D53A04">
          <w:rPr>
            <w:b/>
            <w:sz w:val="24"/>
          </w:rPr>
          <w:fldChar w:fldCharType="separate"/>
        </w:r>
        <w:r w:rsidR="004A6D79" w:rsidRPr="00D53A04">
          <w:rPr>
            <w:b/>
            <w:sz w:val="24"/>
          </w:rPr>
          <w:t>1</w:t>
        </w:r>
        <w:r w:rsidR="006B56DF" w:rsidRPr="00D53A04">
          <w:rPr>
            <w:b/>
            <w:sz w:val="24"/>
          </w:rPr>
          <w:fldChar w:fldCharType="end"/>
        </w:r>
      </w:hyperlink>
    </w:p>
    <w:p w14:paraId="0B69C1BB" w14:textId="12E710BF" w:rsidR="00B93D38" w:rsidRPr="005B6705" w:rsidRDefault="00985587" w:rsidP="00B93D38">
      <w:pPr>
        <w:pStyle w:val="TOC1"/>
        <w:tabs>
          <w:tab w:val="right" w:leader="dot" w:pos="8296"/>
        </w:tabs>
        <w:rPr>
          <w:sz w:val="24"/>
        </w:rPr>
      </w:pPr>
      <w:hyperlink w:anchor="_Toc404837921" w:history="1">
        <w:r w:rsidR="00D53A04" w:rsidRPr="005B6705">
          <w:rPr>
            <w:rStyle w:val="a5"/>
            <w:sz w:val="24"/>
            <w:u w:val="none"/>
          </w:rPr>
          <w:t>1.</w:t>
        </w:r>
        <w:r w:rsidR="00D53A04" w:rsidRPr="005B6705">
          <w:rPr>
            <w:rStyle w:val="a5"/>
            <w:rFonts w:hint="eastAsia"/>
            <w:sz w:val="24"/>
            <w:u w:val="none"/>
          </w:rPr>
          <w:t>1</w:t>
        </w:r>
        <w:r w:rsidR="001D100E">
          <w:rPr>
            <w:rFonts w:ascii="宋体" w:hAnsi="宋体" w:hint="eastAsia"/>
            <w:sz w:val="24"/>
          </w:rPr>
          <w:t xml:space="preserve">  </w:t>
        </w:r>
        <w:r w:rsidR="005B6705" w:rsidRPr="005B6705">
          <w:rPr>
            <w:rStyle w:val="a5"/>
            <w:rFonts w:hAnsi="宋体" w:hint="eastAsia"/>
            <w:sz w:val="24"/>
          </w:rPr>
          <w:t>实验目的</w:t>
        </w:r>
        <w:r w:rsidR="004A6D79" w:rsidRPr="005B6705">
          <w:rPr>
            <w:sz w:val="24"/>
          </w:rPr>
          <w:tab/>
        </w:r>
        <w:r w:rsidR="006B56DF" w:rsidRPr="005B6705">
          <w:rPr>
            <w:sz w:val="24"/>
          </w:rPr>
          <w:fldChar w:fldCharType="begin"/>
        </w:r>
        <w:r w:rsidR="004A6D79" w:rsidRPr="005B6705">
          <w:rPr>
            <w:sz w:val="24"/>
          </w:rPr>
          <w:instrText xml:space="preserve"> PAGEREF _Toc404837921 \h </w:instrText>
        </w:r>
        <w:r w:rsidR="006B56DF" w:rsidRPr="005B6705">
          <w:rPr>
            <w:sz w:val="24"/>
          </w:rPr>
        </w:r>
        <w:r w:rsidR="006B56DF" w:rsidRPr="005B6705">
          <w:rPr>
            <w:sz w:val="24"/>
          </w:rPr>
          <w:fldChar w:fldCharType="separate"/>
        </w:r>
        <w:r w:rsidR="004A6D79" w:rsidRPr="005B6705">
          <w:rPr>
            <w:sz w:val="24"/>
          </w:rPr>
          <w:t>1</w:t>
        </w:r>
        <w:r w:rsidR="006B56DF" w:rsidRPr="005B6705">
          <w:rPr>
            <w:sz w:val="24"/>
          </w:rPr>
          <w:fldChar w:fldCharType="end"/>
        </w:r>
      </w:hyperlink>
    </w:p>
    <w:p w14:paraId="7339D3C9" w14:textId="04806D42" w:rsidR="00B93D38" w:rsidRPr="00D53A04" w:rsidRDefault="00985587" w:rsidP="00B93D38">
      <w:pPr>
        <w:pStyle w:val="TOC1"/>
        <w:tabs>
          <w:tab w:val="right" w:leader="dot" w:pos="8296"/>
        </w:tabs>
        <w:rPr>
          <w:sz w:val="24"/>
        </w:rPr>
      </w:pPr>
      <w:hyperlink w:anchor="_Toc404837922" w:history="1">
        <w:r w:rsidR="00D53A04" w:rsidRPr="00D53A04">
          <w:rPr>
            <w:rStyle w:val="a5"/>
            <w:sz w:val="24"/>
          </w:rPr>
          <w:t>1.2</w:t>
        </w:r>
        <w:r w:rsidR="001D100E">
          <w:rPr>
            <w:rStyle w:val="a5"/>
            <w:rFonts w:hint="eastAsia"/>
            <w:sz w:val="24"/>
          </w:rPr>
          <w:t xml:space="preserve">  </w:t>
        </w:r>
        <w:r w:rsidR="005B6705">
          <w:rPr>
            <w:rStyle w:val="a5"/>
            <w:rFonts w:hAnsi="宋体" w:hint="eastAsia"/>
            <w:sz w:val="24"/>
          </w:rPr>
          <w:t>实验内容</w:t>
        </w:r>
        <w:r w:rsidR="004A6D79" w:rsidRPr="00D53A04">
          <w:rPr>
            <w:sz w:val="24"/>
          </w:rPr>
          <w:tab/>
        </w:r>
        <w:r w:rsidR="006B56DF" w:rsidRPr="00D53A04">
          <w:rPr>
            <w:sz w:val="24"/>
          </w:rPr>
          <w:fldChar w:fldCharType="begin"/>
        </w:r>
        <w:r w:rsidR="004A6D79" w:rsidRPr="00D53A04">
          <w:rPr>
            <w:sz w:val="24"/>
          </w:rPr>
          <w:instrText xml:space="preserve"> PAGEREF _Toc404837922 \h </w:instrText>
        </w:r>
        <w:r w:rsidR="006B56DF" w:rsidRPr="00D53A04">
          <w:rPr>
            <w:sz w:val="24"/>
          </w:rPr>
        </w:r>
        <w:r w:rsidR="006B56DF" w:rsidRPr="00D53A04">
          <w:rPr>
            <w:sz w:val="24"/>
          </w:rPr>
          <w:fldChar w:fldCharType="separate"/>
        </w:r>
        <w:r w:rsidR="004A6D79" w:rsidRPr="00D53A04">
          <w:rPr>
            <w:sz w:val="24"/>
          </w:rPr>
          <w:t>1</w:t>
        </w:r>
        <w:r w:rsidR="006B56DF" w:rsidRPr="00D53A04">
          <w:rPr>
            <w:sz w:val="24"/>
          </w:rPr>
          <w:fldChar w:fldCharType="end"/>
        </w:r>
      </w:hyperlink>
    </w:p>
    <w:p w14:paraId="0C7EB059" w14:textId="38DB4E59" w:rsidR="000B3246" w:rsidRPr="00D53A04" w:rsidRDefault="00985587" w:rsidP="00B93D38">
      <w:pPr>
        <w:pStyle w:val="TOC1"/>
        <w:tabs>
          <w:tab w:val="right" w:leader="dot" w:pos="8296"/>
        </w:tabs>
        <w:rPr>
          <w:b/>
          <w:sz w:val="24"/>
        </w:rPr>
      </w:pPr>
      <w:hyperlink w:anchor="_Toc404837923" w:history="1">
        <w:r w:rsidR="00972540">
          <w:rPr>
            <w:rStyle w:val="a5"/>
            <w:sz w:val="24"/>
          </w:rPr>
          <w:t>1.3</w:t>
        </w:r>
        <w:r w:rsidR="001D100E">
          <w:rPr>
            <w:rStyle w:val="a5"/>
            <w:rFonts w:hint="eastAsia"/>
            <w:sz w:val="24"/>
          </w:rPr>
          <w:t xml:space="preserve">  </w:t>
        </w:r>
        <w:r w:rsidR="005B6705">
          <w:rPr>
            <w:rStyle w:val="a5"/>
            <w:rFonts w:hint="eastAsia"/>
            <w:sz w:val="24"/>
          </w:rPr>
          <w:t>实验</w:t>
        </w:r>
        <w:r w:rsidR="004A6D79" w:rsidRPr="00D53A04">
          <w:rPr>
            <w:rStyle w:val="a5"/>
            <w:rFonts w:hAnsi="宋体"/>
            <w:sz w:val="24"/>
          </w:rPr>
          <w:t>小结</w:t>
        </w:r>
        <w:r w:rsidR="004A6D79" w:rsidRPr="00D53A04">
          <w:rPr>
            <w:sz w:val="24"/>
          </w:rPr>
          <w:tab/>
        </w:r>
        <w:r w:rsidR="00191B7B">
          <w:rPr>
            <w:sz w:val="24"/>
          </w:rPr>
          <w:t>8</w:t>
        </w:r>
      </w:hyperlink>
    </w:p>
    <w:p w14:paraId="733FF037" w14:textId="15159C51" w:rsidR="00B93D38" w:rsidRPr="00D53A04" w:rsidRDefault="00985587" w:rsidP="00B93D38">
      <w:pPr>
        <w:pStyle w:val="TOC1"/>
        <w:tabs>
          <w:tab w:val="right" w:leader="dot" w:pos="8296"/>
        </w:tabs>
        <w:rPr>
          <w:b/>
          <w:sz w:val="24"/>
        </w:rPr>
      </w:pPr>
      <w:hyperlink w:anchor="_Toc404837924" w:history="1">
        <w:r w:rsidR="004A6D79" w:rsidRPr="00D53A04">
          <w:rPr>
            <w:rStyle w:val="a5"/>
            <w:b/>
            <w:sz w:val="24"/>
          </w:rPr>
          <w:t>2</w:t>
        </w:r>
        <w:r w:rsidR="001D100E">
          <w:rPr>
            <w:rStyle w:val="a5"/>
            <w:rFonts w:hint="eastAsia"/>
            <w:b/>
            <w:sz w:val="24"/>
          </w:rPr>
          <w:t xml:space="preserve">   </w:t>
        </w:r>
        <w:r w:rsidR="004A6D79" w:rsidRPr="00D53A04">
          <w:rPr>
            <w:rStyle w:val="a5"/>
            <w:rFonts w:hAnsi="宋体"/>
            <w:b/>
            <w:sz w:val="24"/>
          </w:rPr>
          <w:t>流程控制实验</w:t>
        </w:r>
        <w:r w:rsidR="004A6D79" w:rsidRPr="00D53A04">
          <w:rPr>
            <w:b/>
            <w:sz w:val="24"/>
          </w:rPr>
          <w:tab/>
        </w:r>
        <w:r w:rsidR="00191B7B">
          <w:rPr>
            <w:b/>
            <w:sz w:val="24"/>
          </w:rPr>
          <w:t>9</w:t>
        </w:r>
      </w:hyperlink>
    </w:p>
    <w:p w14:paraId="76EF5C6C" w14:textId="0847F32A" w:rsidR="005B6705" w:rsidRPr="00D53A04" w:rsidRDefault="00985587" w:rsidP="005B6705">
      <w:pPr>
        <w:pStyle w:val="TOC1"/>
        <w:tabs>
          <w:tab w:val="right" w:leader="dot" w:pos="8296"/>
        </w:tabs>
        <w:rPr>
          <w:sz w:val="24"/>
        </w:rPr>
      </w:pPr>
      <w:hyperlink w:anchor="_Toc404837921" w:history="1">
        <w:r w:rsidR="005B6705" w:rsidRPr="005B6705">
          <w:rPr>
            <w:rStyle w:val="a5"/>
            <w:sz w:val="24"/>
            <w:u w:val="none"/>
          </w:rPr>
          <w:t>2.</w:t>
        </w:r>
        <w:r w:rsidR="005B6705" w:rsidRPr="005B6705">
          <w:rPr>
            <w:rStyle w:val="a5"/>
            <w:rFonts w:hint="eastAsia"/>
            <w:sz w:val="24"/>
            <w:u w:val="none"/>
          </w:rPr>
          <w:t>1</w:t>
        </w:r>
        <w:r w:rsidR="001D100E">
          <w:rPr>
            <w:rFonts w:ascii="宋体" w:hAnsi="宋体" w:hint="eastAsia"/>
            <w:sz w:val="24"/>
          </w:rPr>
          <w:t xml:space="preserve">  </w:t>
        </w:r>
        <w:r w:rsidR="005B6705" w:rsidRPr="005B6705">
          <w:rPr>
            <w:rStyle w:val="a5"/>
            <w:rFonts w:hAnsi="宋体" w:hint="eastAsia"/>
            <w:sz w:val="24"/>
          </w:rPr>
          <w:t>实验目</w:t>
        </w:r>
        <w:r w:rsidR="005B6705">
          <w:rPr>
            <w:rStyle w:val="a5"/>
            <w:rFonts w:hAnsi="宋体" w:hint="eastAsia"/>
            <w:sz w:val="24"/>
          </w:rPr>
          <w:t>的</w:t>
        </w:r>
        <w:r w:rsidR="005B6705" w:rsidRPr="00D53A04">
          <w:rPr>
            <w:sz w:val="24"/>
          </w:rPr>
          <w:tab/>
        </w:r>
        <w:r w:rsidR="00191B7B">
          <w:rPr>
            <w:sz w:val="24"/>
          </w:rPr>
          <w:t>9</w:t>
        </w:r>
      </w:hyperlink>
    </w:p>
    <w:p w14:paraId="57B9918C" w14:textId="2E4C131C" w:rsidR="005B6705" w:rsidRPr="00D53A04" w:rsidRDefault="00985587" w:rsidP="005B6705">
      <w:pPr>
        <w:pStyle w:val="TOC1"/>
        <w:tabs>
          <w:tab w:val="right" w:leader="dot" w:pos="8296"/>
        </w:tabs>
        <w:rPr>
          <w:sz w:val="24"/>
        </w:rPr>
      </w:pPr>
      <w:hyperlink w:anchor="_Toc404837922" w:history="1">
        <w:r w:rsidR="005B6705">
          <w:rPr>
            <w:rStyle w:val="a5"/>
            <w:sz w:val="24"/>
          </w:rPr>
          <w:t>2</w:t>
        </w:r>
        <w:r w:rsidR="005B6705" w:rsidRPr="00D53A04">
          <w:rPr>
            <w:rStyle w:val="a5"/>
            <w:sz w:val="24"/>
          </w:rPr>
          <w:t>.2</w:t>
        </w:r>
        <w:r w:rsidR="001D100E">
          <w:rPr>
            <w:rStyle w:val="a5"/>
            <w:rFonts w:hint="eastAsia"/>
            <w:sz w:val="24"/>
          </w:rPr>
          <w:t xml:space="preserve">  </w:t>
        </w:r>
        <w:r w:rsidR="005B6705">
          <w:rPr>
            <w:rStyle w:val="a5"/>
            <w:rFonts w:hAnsi="宋体" w:hint="eastAsia"/>
            <w:sz w:val="24"/>
          </w:rPr>
          <w:t>实验内容</w:t>
        </w:r>
        <w:r w:rsidR="005B6705" w:rsidRPr="00D53A04">
          <w:rPr>
            <w:sz w:val="24"/>
          </w:rPr>
          <w:tab/>
        </w:r>
        <w:r w:rsidR="00191B7B">
          <w:rPr>
            <w:sz w:val="24"/>
          </w:rPr>
          <w:t>9</w:t>
        </w:r>
      </w:hyperlink>
    </w:p>
    <w:p w14:paraId="05117A82" w14:textId="0BC8F561" w:rsidR="005B6705" w:rsidRPr="00D53A04" w:rsidRDefault="00985587" w:rsidP="005B6705">
      <w:pPr>
        <w:pStyle w:val="TOC1"/>
        <w:tabs>
          <w:tab w:val="right" w:leader="dot" w:pos="8296"/>
        </w:tabs>
        <w:rPr>
          <w:b/>
          <w:sz w:val="24"/>
        </w:rPr>
      </w:pPr>
      <w:hyperlink w:anchor="_Toc404837923" w:history="1">
        <w:r w:rsidR="00972540">
          <w:rPr>
            <w:rStyle w:val="a5"/>
            <w:sz w:val="24"/>
          </w:rPr>
          <w:t>2.3</w:t>
        </w:r>
        <w:r w:rsidR="001D100E">
          <w:rPr>
            <w:rStyle w:val="a5"/>
            <w:rFonts w:hint="eastAsia"/>
            <w:sz w:val="24"/>
          </w:rPr>
          <w:t xml:space="preserve">  </w:t>
        </w:r>
        <w:r w:rsidR="005B6705">
          <w:rPr>
            <w:rStyle w:val="a5"/>
            <w:rFonts w:hint="eastAsia"/>
            <w:sz w:val="24"/>
          </w:rPr>
          <w:t>实验</w:t>
        </w:r>
        <w:r w:rsidR="005B6705" w:rsidRPr="00D53A04">
          <w:rPr>
            <w:rStyle w:val="a5"/>
            <w:rFonts w:hAnsi="宋体"/>
            <w:sz w:val="24"/>
          </w:rPr>
          <w:t>小结</w:t>
        </w:r>
        <w:r w:rsidR="005B6705" w:rsidRPr="00D53A04">
          <w:rPr>
            <w:sz w:val="24"/>
          </w:rPr>
          <w:tab/>
        </w:r>
        <w:r w:rsidR="00191B7B">
          <w:rPr>
            <w:sz w:val="24"/>
          </w:rPr>
          <w:t>21</w:t>
        </w:r>
      </w:hyperlink>
    </w:p>
    <w:p w14:paraId="0A958E1E" w14:textId="066A7257" w:rsidR="00B93D38" w:rsidRPr="00D53A04" w:rsidRDefault="00985587" w:rsidP="00B93D38">
      <w:pPr>
        <w:pStyle w:val="TOC1"/>
        <w:tabs>
          <w:tab w:val="right" w:leader="dot" w:pos="8296"/>
        </w:tabs>
        <w:rPr>
          <w:b/>
          <w:sz w:val="24"/>
        </w:rPr>
      </w:pPr>
      <w:hyperlink w:anchor="_Toc404837929" w:history="1">
        <w:r w:rsidR="004A6D79" w:rsidRPr="00D53A04">
          <w:rPr>
            <w:rStyle w:val="a5"/>
            <w:b/>
            <w:sz w:val="24"/>
          </w:rPr>
          <w:t>3</w:t>
        </w:r>
        <w:r w:rsidR="001D100E">
          <w:rPr>
            <w:rStyle w:val="a5"/>
            <w:rFonts w:hint="eastAsia"/>
            <w:b/>
            <w:sz w:val="24"/>
          </w:rPr>
          <w:t xml:space="preserve">   </w:t>
        </w:r>
        <w:r w:rsidR="004A6D79" w:rsidRPr="00D53A04">
          <w:rPr>
            <w:rStyle w:val="a5"/>
            <w:rFonts w:hAnsi="宋体"/>
            <w:b/>
            <w:sz w:val="24"/>
          </w:rPr>
          <w:t>函数与程序结构实验</w:t>
        </w:r>
        <w:r w:rsidR="004A6D79" w:rsidRPr="00D53A04">
          <w:rPr>
            <w:b/>
            <w:sz w:val="24"/>
          </w:rPr>
          <w:tab/>
        </w:r>
        <w:r w:rsidR="00191B7B">
          <w:rPr>
            <w:b/>
            <w:sz w:val="24"/>
          </w:rPr>
          <w:t>22</w:t>
        </w:r>
      </w:hyperlink>
    </w:p>
    <w:p w14:paraId="2679D3EA" w14:textId="598C4BA0" w:rsidR="005B6705" w:rsidRPr="00D53A04" w:rsidRDefault="00985587" w:rsidP="005B6705">
      <w:pPr>
        <w:pStyle w:val="TOC1"/>
        <w:tabs>
          <w:tab w:val="right" w:leader="dot" w:pos="8296"/>
        </w:tabs>
        <w:rPr>
          <w:sz w:val="24"/>
        </w:rPr>
      </w:pPr>
      <w:hyperlink w:anchor="_Toc404837921" w:history="1">
        <w:r w:rsidR="005B6705" w:rsidRPr="005B6705">
          <w:rPr>
            <w:rStyle w:val="a5"/>
            <w:sz w:val="24"/>
            <w:u w:val="none"/>
          </w:rPr>
          <w:t>3.</w:t>
        </w:r>
        <w:r w:rsidR="005B6705" w:rsidRPr="005B6705">
          <w:rPr>
            <w:rStyle w:val="a5"/>
            <w:rFonts w:hint="eastAsia"/>
            <w:sz w:val="24"/>
            <w:u w:val="none"/>
          </w:rPr>
          <w:t>1</w:t>
        </w:r>
        <w:r w:rsidR="001D100E">
          <w:rPr>
            <w:rFonts w:ascii="宋体" w:hAnsi="宋体" w:hint="eastAsia"/>
            <w:sz w:val="24"/>
          </w:rPr>
          <w:t xml:space="preserve">  </w:t>
        </w:r>
        <w:r w:rsidR="005B6705" w:rsidRPr="005B6705">
          <w:rPr>
            <w:rStyle w:val="a5"/>
            <w:rFonts w:hAnsi="宋体" w:hint="eastAsia"/>
            <w:sz w:val="24"/>
          </w:rPr>
          <w:t>实验目的</w:t>
        </w:r>
        <w:r w:rsidR="005B6705" w:rsidRPr="00D53A04">
          <w:rPr>
            <w:sz w:val="24"/>
          </w:rPr>
          <w:tab/>
        </w:r>
        <w:r w:rsidR="00191B7B">
          <w:rPr>
            <w:sz w:val="24"/>
          </w:rPr>
          <w:t>22</w:t>
        </w:r>
      </w:hyperlink>
    </w:p>
    <w:p w14:paraId="2AC388A2" w14:textId="50367EF8" w:rsidR="005B6705" w:rsidRPr="00D53A04" w:rsidRDefault="00985587" w:rsidP="005B6705">
      <w:pPr>
        <w:pStyle w:val="TOC1"/>
        <w:tabs>
          <w:tab w:val="right" w:leader="dot" w:pos="8296"/>
        </w:tabs>
        <w:rPr>
          <w:sz w:val="24"/>
        </w:rPr>
      </w:pPr>
      <w:hyperlink w:anchor="_Toc404837922" w:history="1">
        <w:r w:rsidR="005B6705">
          <w:rPr>
            <w:rStyle w:val="a5"/>
            <w:sz w:val="24"/>
          </w:rPr>
          <w:t>3</w:t>
        </w:r>
        <w:r w:rsidR="005B6705" w:rsidRPr="00D53A04">
          <w:rPr>
            <w:rStyle w:val="a5"/>
            <w:sz w:val="24"/>
          </w:rPr>
          <w:t>.2</w:t>
        </w:r>
        <w:r w:rsidR="001D100E">
          <w:rPr>
            <w:rStyle w:val="a5"/>
            <w:rFonts w:hint="eastAsia"/>
            <w:sz w:val="24"/>
          </w:rPr>
          <w:t xml:space="preserve">  </w:t>
        </w:r>
        <w:r w:rsidR="005B6705">
          <w:rPr>
            <w:rStyle w:val="a5"/>
            <w:rFonts w:hAnsi="宋体" w:hint="eastAsia"/>
            <w:sz w:val="24"/>
          </w:rPr>
          <w:t>实验内容</w:t>
        </w:r>
        <w:r w:rsidR="005B6705" w:rsidRPr="00D53A04">
          <w:rPr>
            <w:sz w:val="24"/>
          </w:rPr>
          <w:tab/>
        </w:r>
        <w:r w:rsidR="00191B7B">
          <w:rPr>
            <w:sz w:val="24"/>
          </w:rPr>
          <w:t>22</w:t>
        </w:r>
      </w:hyperlink>
    </w:p>
    <w:p w14:paraId="2A5D736A" w14:textId="13272744" w:rsidR="005B6705" w:rsidRPr="00D53A04" w:rsidRDefault="00985587" w:rsidP="005B6705">
      <w:pPr>
        <w:pStyle w:val="TOC1"/>
        <w:tabs>
          <w:tab w:val="right" w:leader="dot" w:pos="8296"/>
        </w:tabs>
        <w:rPr>
          <w:b/>
          <w:sz w:val="24"/>
        </w:rPr>
      </w:pPr>
      <w:hyperlink w:anchor="_Toc404837923" w:history="1">
        <w:r w:rsidR="00972540">
          <w:rPr>
            <w:rStyle w:val="a5"/>
            <w:sz w:val="24"/>
          </w:rPr>
          <w:t>3.3</w:t>
        </w:r>
        <w:r w:rsidR="001D100E">
          <w:rPr>
            <w:rStyle w:val="a5"/>
            <w:rFonts w:hint="eastAsia"/>
            <w:sz w:val="24"/>
          </w:rPr>
          <w:t xml:space="preserve">  </w:t>
        </w:r>
        <w:r w:rsidR="005B6705">
          <w:rPr>
            <w:rStyle w:val="a5"/>
            <w:rFonts w:hint="eastAsia"/>
            <w:sz w:val="24"/>
          </w:rPr>
          <w:t>实验</w:t>
        </w:r>
        <w:r w:rsidR="005B6705" w:rsidRPr="00D53A04">
          <w:rPr>
            <w:rStyle w:val="a5"/>
            <w:rFonts w:hAnsi="宋体"/>
            <w:sz w:val="24"/>
          </w:rPr>
          <w:t>小结</w:t>
        </w:r>
        <w:r w:rsidR="005B6705" w:rsidRPr="00D53A04">
          <w:rPr>
            <w:sz w:val="24"/>
          </w:rPr>
          <w:tab/>
        </w:r>
        <w:r w:rsidR="00191B7B">
          <w:rPr>
            <w:sz w:val="24"/>
          </w:rPr>
          <w:t>39</w:t>
        </w:r>
      </w:hyperlink>
    </w:p>
    <w:p w14:paraId="5E2164B3" w14:textId="53D656A1" w:rsidR="00B93D38" w:rsidRPr="00D53A04" w:rsidRDefault="00985587" w:rsidP="00B93D38">
      <w:pPr>
        <w:pStyle w:val="TOC1"/>
        <w:tabs>
          <w:tab w:val="right" w:leader="dot" w:pos="8296"/>
        </w:tabs>
        <w:rPr>
          <w:b/>
          <w:sz w:val="24"/>
        </w:rPr>
      </w:pPr>
      <w:hyperlink w:anchor="_Toc404837934" w:history="1">
        <w:r w:rsidR="004A6D79" w:rsidRPr="00D53A04">
          <w:rPr>
            <w:rStyle w:val="a5"/>
            <w:b/>
            <w:sz w:val="24"/>
          </w:rPr>
          <w:t>4</w:t>
        </w:r>
        <w:r w:rsidR="001D100E">
          <w:rPr>
            <w:rStyle w:val="a5"/>
            <w:rFonts w:hint="eastAsia"/>
            <w:b/>
            <w:sz w:val="24"/>
          </w:rPr>
          <w:t xml:space="preserve">   </w:t>
        </w:r>
        <w:r w:rsidR="004A6D79" w:rsidRPr="00D53A04">
          <w:rPr>
            <w:rStyle w:val="a5"/>
            <w:rFonts w:hAnsi="宋体"/>
            <w:b/>
            <w:sz w:val="24"/>
          </w:rPr>
          <w:t>编译预处理实验</w:t>
        </w:r>
        <w:r w:rsidR="004A6D79" w:rsidRPr="00D53A04">
          <w:rPr>
            <w:b/>
            <w:sz w:val="24"/>
          </w:rPr>
          <w:tab/>
        </w:r>
        <w:r w:rsidR="00191B7B">
          <w:rPr>
            <w:b/>
            <w:sz w:val="24"/>
          </w:rPr>
          <w:t>40</w:t>
        </w:r>
      </w:hyperlink>
    </w:p>
    <w:p w14:paraId="422113E6" w14:textId="47B3E0E9" w:rsidR="005B6705" w:rsidRPr="00D53A04" w:rsidRDefault="00985587" w:rsidP="005B6705">
      <w:pPr>
        <w:pStyle w:val="TOC1"/>
        <w:tabs>
          <w:tab w:val="right" w:leader="dot" w:pos="8296"/>
        </w:tabs>
        <w:rPr>
          <w:sz w:val="24"/>
        </w:rPr>
      </w:pPr>
      <w:hyperlink w:anchor="_Toc404837921" w:history="1">
        <w:r w:rsidR="005B6705" w:rsidRPr="005B6705">
          <w:rPr>
            <w:rStyle w:val="a5"/>
            <w:sz w:val="24"/>
            <w:u w:val="none"/>
          </w:rPr>
          <w:t>4.</w:t>
        </w:r>
        <w:r w:rsidR="005B6705" w:rsidRPr="005B6705">
          <w:rPr>
            <w:rStyle w:val="a5"/>
            <w:rFonts w:hint="eastAsia"/>
            <w:sz w:val="24"/>
            <w:u w:val="none"/>
          </w:rPr>
          <w:t>1</w:t>
        </w:r>
        <w:r w:rsidR="001D100E">
          <w:rPr>
            <w:rFonts w:ascii="宋体" w:hAnsi="宋体" w:hint="eastAsia"/>
            <w:sz w:val="24"/>
          </w:rPr>
          <w:t xml:space="preserve">  </w:t>
        </w:r>
        <w:r w:rsidR="005B6705" w:rsidRPr="005B6705">
          <w:rPr>
            <w:rStyle w:val="a5"/>
            <w:rFonts w:hAnsi="宋体" w:hint="eastAsia"/>
            <w:sz w:val="24"/>
          </w:rPr>
          <w:t>实</w:t>
        </w:r>
        <w:r w:rsidR="005B6705">
          <w:rPr>
            <w:rStyle w:val="a5"/>
            <w:rFonts w:hAnsi="宋体" w:hint="eastAsia"/>
            <w:sz w:val="24"/>
          </w:rPr>
          <w:t>验目的</w:t>
        </w:r>
        <w:r w:rsidR="005B6705" w:rsidRPr="00D53A04">
          <w:rPr>
            <w:sz w:val="24"/>
          </w:rPr>
          <w:tab/>
        </w:r>
        <w:r w:rsidR="00191B7B">
          <w:rPr>
            <w:sz w:val="24"/>
          </w:rPr>
          <w:t>40</w:t>
        </w:r>
      </w:hyperlink>
    </w:p>
    <w:p w14:paraId="0A05357A" w14:textId="76DE4792" w:rsidR="005B6705" w:rsidRPr="00D53A04" w:rsidRDefault="00985587" w:rsidP="005B6705">
      <w:pPr>
        <w:pStyle w:val="TOC1"/>
        <w:tabs>
          <w:tab w:val="right" w:leader="dot" w:pos="8296"/>
        </w:tabs>
        <w:rPr>
          <w:sz w:val="24"/>
        </w:rPr>
      </w:pPr>
      <w:hyperlink w:anchor="_Toc404837922" w:history="1">
        <w:r w:rsidR="005B6705">
          <w:rPr>
            <w:rStyle w:val="a5"/>
            <w:sz w:val="24"/>
          </w:rPr>
          <w:t>4</w:t>
        </w:r>
        <w:r w:rsidR="005B6705" w:rsidRPr="00D53A04">
          <w:rPr>
            <w:rStyle w:val="a5"/>
            <w:sz w:val="24"/>
          </w:rPr>
          <w:t>.2</w:t>
        </w:r>
        <w:r w:rsidR="001D100E">
          <w:rPr>
            <w:rStyle w:val="a5"/>
            <w:rFonts w:hint="eastAsia"/>
            <w:sz w:val="24"/>
          </w:rPr>
          <w:t xml:space="preserve">  </w:t>
        </w:r>
        <w:r w:rsidR="005B6705">
          <w:rPr>
            <w:rStyle w:val="a5"/>
            <w:rFonts w:hAnsi="宋体" w:hint="eastAsia"/>
            <w:sz w:val="24"/>
          </w:rPr>
          <w:t>实验内容</w:t>
        </w:r>
        <w:r w:rsidR="005B6705" w:rsidRPr="00D53A04">
          <w:rPr>
            <w:sz w:val="24"/>
          </w:rPr>
          <w:tab/>
        </w:r>
        <w:r w:rsidR="00191B7B">
          <w:rPr>
            <w:sz w:val="24"/>
          </w:rPr>
          <w:t>40</w:t>
        </w:r>
      </w:hyperlink>
    </w:p>
    <w:p w14:paraId="04E13169" w14:textId="6ABDA75D" w:rsidR="005B6705" w:rsidRPr="00D53A04" w:rsidRDefault="00985587" w:rsidP="005B6705">
      <w:pPr>
        <w:pStyle w:val="TOC1"/>
        <w:tabs>
          <w:tab w:val="right" w:leader="dot" w:pos="8296"/>
        </w:tabs>
        <w:rPr>
          <w:b/>
          <w:sz w:val="24"/>
        </w:rPr>
      </w:pPr>
      <w:hyperlink w:anchor="_Toc404837923" w:history="1">
        <w:r w:rsidR="00972540">
          <w:rPr>
            <w:rStyle w:val="a5"/>
            <w:sz w:val="24"/>
          </w:rPr>
          <w:t>4.3</w:t>
        </w:r>
        <w:r w:rsidR="001D100E">
          <w:rPr>
            <w:rStyle w:val="a5"/>
            <w:rFonts w:hint="eastAsia"/>
            <w:sz w:val="24"/>
          </w:rPr>
          <w:t xml:space="preserve">  </w:t>
        </w:r>
        <w:r w:rsidR="005B6705">
          <w:rPr>
            <w:rStyle w:val="a5"/>
            <w:rFonts w:hint="eastAsia"/>
            <w:sz w:val="24"/>
          </w:rPr>
          <w:t>实验</w:t>
        </w:r>
        <w:r w:rsidR="005B6705" w:rsidRPr="00D53A04">
          <w:rPr>
            <w:rStyle w:val="a5"/>
            <w:rFonts w:hAnsi="宋体"/>
            <w:sz w:val="24"/>
          </w:rPr>
          <w:t>小结</w:t>
        </w:r>
        <w:r w:rsidR="005B6705" w:rsidRPr="00D53A04">
          <w:rPr>
            <w:sz w:val="24"/>
          </w:rPr>
          <w:tab/>
        </w:r>
        <w:r w:rsidR="00191B7B">
          <w:rPr>
            <w:sz w:val="24"/>
          </w:rPr>
          <w:t>48</w:t>
        </w:r>
      </w:hyperlink>
    </w:p>
    <w:p w14:paraId="4E314370" w14:textId="28AD0B42" w:rsidR="00B93D38" w:rsidRPr="00D53A04" w:rsidRDefault="00985587" w:rsidP="00B93D38">
      <w:pPr>
        <w:pStyle w:val="TOC1"/>
        <w:tabs>
          <w:tab w:val="right" w:leader="dot" w:pos="8296"/>
        </w:tabs>
        <w:rPr>
          <w:b/>
          <w:sz w:val="24"/>
        </w:rPr>
      </w:pPr>
      <w:hyperlink w:anchor="_Toc404837938" w:history="1">
        <w:r w:rsidR="004A6D79" w:rsidRPr="00D53A04">
          <w:rPr>
            <w:rStyle w:val="a5"/>
            <w:b/>
            <w:sz w:val="24"/>
          </w:rPr>
          <w:t>5</w:t>
        </w:r>
        <w:r w:rsidR="001D100E">
          <w:rPr>
            <w:rStyle w:val="a5"/>
            <w:rFonts w:hint="eastAsia"/>
            <w:b/>
            <w:sz w:val="24"/>
          </w:rPr>
          <w:t xml:space="preserve">   </w:t>
        </w:r>
        <w:r w:rsidR="004A6D79" w:rsidRPr="00D53A04">
          <w:rPr>
            <w:rStyle w:val="a5"/>
            <w:rFonts w:hAnsi="宋体"/>
            <w:b/>
            <w:sz w:val="24"/>
          </w:rPr>
          <w:t>数组实验</w:t>
        </w:r>
        <w:r w:rsidR="004A6D79" w:rsidRPr="00D53A04">
          <w:rPr>
            <w:b/>
            <w:sz w:val="24"/>
          </w:rPr>
          <w:tab/>
        </w:r>
        <w:r w:rsidR="00191B7B">
          <w:rPr>
            <w:b/>
            <w:sz w:val="24"/>
          </w:rPr>
          <w:t>49</w:t>
        </w:r>
      </w:hyperlink>
    </w:p>
    <w:p w14:paraId="52F505AA" w14:textId="597D6CA9" w:rsidR="005B6705" w:rsidRPr="00D53A04" w:rsidRDefault="00985587" w:rsidP="005B6705">
      <w:pPr>
        <w:pStyle w:val="TOC1"/>
        <w:tabs>
          <w:tab w:val="right" w:leader="dot" w:pos="8296"/>
        </w:tabs>
        <w:rPr>
          <w:sz w:val="24"/>
        </w:rPr>
      </w:pPr>
      <w:hyperlink w:anchor="_Toc404837921" w:history="1">
        <w:r w:rsidR="005B6705">
          <w:rPr>
            <w:rStyle w:val="a5"/>
            <w:sz w:val="24"/>
            <w:u w:val="none"/>
          </w:rPr>
          <w:t>5</w:t>
        </w:r>
        <w:r w:rsidR="005B6705" w:rsidRPr="005B6705">
          <w:rPr>
            <w:rStyle w:val="a5"/>
            <w:sz w:val="24"/>
            <w:u w:val="none"/>
          </w:rPr>
          <w:t>.</w:t>
        </w:r>
        <w:r w:rsidR="005B6705" w:rsidRPr="005B6705">
          <w:rPr>
            <w:rStyle w:val="a5"/>
            <w:rFonts w:hint="eastAsia"/>
            <w:sz w:val="24"/>
            <w:u w:val="none"/>
          </w:rPr>
          <w:t>1</w:t>
        </w:r>
        <w:r w:rsidR="001D100E">
          <w:rPr>
            <w:rFonts w:ascii="宋体" w:hAnsi="宋体" w:hint="eastAsia"/>
            <w:sz w:val="24"/>
          </w:rPr>
          <w:t xml:space="preserve">  </w:t>
        </w:r>
        <w:r w:rsidR="005B6705" w:rsidRPr="005B6705">
          <w:rPr>
            <w:rStyle w:val="a5"/>
            <w:rFonts w:hAnsi="宋体" w:hint="eastAsia"/>
            <w:sz w:val="24"/>
          </w:rPr>
          <w:t>实</w:t>
        </w:r>
        <w:r w:rsidR="005B6705">
          <w:rPr>
            <w:rStyle w:val="a5"/>
            <w:rFonts w:hAnsi="宋体" w:hint="eastAsia"/>
            <w:sz w:val="24"/>
          </w:rPr>
          <w:t>验目的</w:t>
        </w:r>
        <w:r w:rsidR="005B6705" w:rsidRPr="00D53A04">
          <w:rPr>
            <w:sz w:val="24"/>
          </w:rPr>
          <w:tab/>
        </w:r>
        <w:r w:rsidR="00191B7B">
          <w:rPr>
            <w:sz w:val="24"/>
          </w:rPr>
          <w:t>49</w:t>
        </w:r>
      </w:hyperlink>
    </w:p>
    <w:p w14:paraId="1CE72CC4" w14:textId="73431977" w:rsidR="005B6705" w:rsidRPr="00D53A04" w:rsidRDefault="00985587" w:rsidP="005B6705">
      <w:pPr>
        <w:pStyle w:val="TOC1"/>
        <w:tabs>
          <w:tab w:val="right" w:leader="dot" w:pos="8296"/>
        </w:tabs>
        <w:rPr>
          <w:sz w:val="24"/>
        </w:rPr>
      </w:pPr>
      <w:hyperlink w:anchor="_Toc404837922" w:history="1">
        <w:r w:rsidR="005B6705">
          <w:rPr>
            <w:rStyle w:val="a5"/>
            <w:sz w:val="24"/>
          </w:rPr>
          <w:t>5</w:t>
        </w:r>
        <w:r w:rsidR="005B6705" w:rsidRPr="00D53A04">
          <w:rPr>
            <w:rStyle w:val="a5"/>
            <w:sz w:val="24"/>
          </w:rPr>
          <w:t>.2</w:t>
        </w:r>
        <w:r w:rsidR="001D100E">
          <w:rPr>
            <w:rStyle w:val="a5"/>
            <w:rFonts w:hint="eastAsia"/>
            <w:sz w:val="24"/>
          </w:rPr>
          <w:t xml:space="preserve">  </w:t>
        </w:r>
        <w:r w:rsidR="005B6705">
          <w:rPr>
            <w:rStyle w:val="a5"/>
            <w:rFonts w:hAnsi="宋体" w:hint="eastAsia"/>
            <w:sz w:val="24"/>
          </w:rPr>
          <w:t>实验内容</w:t>
        </w:r>
        <w:r w:rsidR="005B6705" w:rsidRPr="00D53A04">
          <w:rPr>
            <w:sz w:val="24"/>
          </w:rPr>
          <w:tab/>
        </w:r>
        <w:r w:rsidR="00191B7B">
          <w:rPr>
            <w:sz w:val="24"/>
          </w:rPr>
          <w:t>49</w:t>
        </w:r>
      </w:hyperlink>
    </w:p>
    <w:p w14:paraId="6BAD2528" w14:textId="53B53621" w:rsidR="005B6705" w:rsidRPr="00D53A04" w:rsidRDefault="00985587" w:rsidP="005B6705">
      <w:pPr>
        <w:pStyle w:val="TOC1"/>
        <w:tabs>
          <w:tab w:val="right" w:leader="dot" w:pos="8296"/>
        </w:tabs>
        <w:rPr>
          <w:b/>
          <w:sz w:val="24"/>
        </w:rPr>
      </w:pPr>
      <w:hyperlink w:anchor="_Toc404837923" w:history="1">
        <w:r w:rsidR="00972540">
          <w:rPr>
            <w:rStyle w:val="a5"/>
            <w:sz w:val="24"/>
          </w:rPr>
          <w:t>5.3</w:t>
        </w:r>
        <w:r w:rsidR="001D100E">
          <w:rPr>
            <w:rStyle w:val="a5"/>
            <w:rFonts w:hint="eastAsia"/>
            <w:sz w:val="24"/>
          </w:rPr>
          <w:t xml:space="preserve">  </w:t>
        </w:r>
        <w:r w:rsidR="005B6705">
          <w:rPr>
            <w:rStyle w:val="a5"/>
            <w:rFonts w:hint="eastAsia"/>
            <w:sz w:val="24"/>
          </w:rPr>
          <w:t>实验</w:t>
        </w:r>
        <w:r w:rsidR="005B6705" w:rsidRPr="00D53A04">
          <w:rPr>
            <w:rStyle w:val="a5"/>
            <w:rFonts w:hAnsi="宋体"/>
            <w:sz w:val="24"/>
          </w:rPr>
          <w:t>小结</w:t>
        </w:r>
        <w:r w:rsidR="005B6705" w:rsidRPr="00D53A04">
          <w:rPr>
            <w:sz w:val="24"/>
          </w:rPr>
          <w:tab/>
        </w:r>
        <w:r w:rsidR="00191B7B">
          <w:rPr>
            <w:sz w:val="24"/>
          </w:rPr>
          <w:t>65</w:t>
        </w:r>
      </w:hyperlink>
    </w:p>
    <w:p w14:paraId="6C775415" w14:textId="746CD5A2" w:rsidR="00B93D38" w:rsidRPr="00D53A04" w:rsidRDefault="00985587" w:rsidP="00B93D38">
      <w:pPr>
        <w:pStyle w:val="TOC1"/>
        <w:tabs>
          <w:tab w:val="right" w:leader="dot" w:pos="8296"/>
        </w:tabs>
        <w:rPr>
          <w:b/>
          <w:sz w:val="24"/>
        </w:rPr>
      </w:pPr>
      <w:hyperlink w:anchor="_Toc404837943" w:history="1">
        <w:r w:rsidR="004A6D79" w:rsidRPr="00D53A04">
          <w:rPr>
            <w:rStyle w:val="a5"/>
            <w:b/>
            <w:sz w:val="24"/>
          </w:rPr>
          <w:t>6</w:t>
        </w:r>
        <w:r w:rsidR="001D100E">
          <w:rPr>
            <w:rStyle w:val="a5"/>
            <w:rFonts w:hint="eastAsia"/>
            <w:b/>
            <w:sz w:val="24"/>
          </w:rPr>
          <w:t xml:space="preserve">   </w:t>
        </w:r>
        <w:r w:rsidR="004A6D79" w:rsidRPr="00D53A04">
          <w:rPr>
            <w:rStyle w:val="a5"/>
            <w:rFonts w:hAnsi="宋体"/>
            <w:b/>
            <w:sz w:val="24"/>
          </w:rPr>
          <w:t>指针实验</w:t>
        </w:r>
        <w:r w:rsidR="004A6D79" w:rsidRPr="00D53A04">
          <w:rPr>
            <w:b/>
            <w:sz w:val="24"/>
          </w:rPr>
          <w:tab/>
        </w:r>
        <w:r w:rsidR="00191B7B">
          <w:rPr>
            <w:b/>
            <w:sz w:val="24"/>
          </w:rPr>
          <w:t>66</w:t>
        </w:r>
      </w:hyperlink>
    </w:p>
    <w:p w14:paraId="38E1A0D7" w14:textId="62A2A32A" w:rsidR="005B6705" w:rsidRPr="00D53A04" w:rsidRDefault="00985587" w:rsidP="005B6705">
      <w:pPr>
        <w:pStyle w:val="TOC1"/>
        <w:tabs>
          <w:tab w:val="right" w:leader="dot" w:pos="8296"/>
        </w:tabs>
        <w:rPr>
          <w:sz w:val="24"/>
        </w:rPr>
      </w:pPr>
      <w:hyperlink w:anchor="_Toc404837921" w:history="1">
        <w:r w:rsidR="005B6705">
          <w:rPr>
            <w:rStyle w:val="a5"/>
            <w:sz w:val="24"/>
            <w:u w:val="none"/>
          </w:rPr>
          <w:t>6</w:t>
        </w:r>
        <w:r w:rsidR="005B6705" w:rsidRPr="005B6705">
          <w:rPr>
            <w:rStyle w:val="a5"/>
            <w:sz w:val="24"/>
            <w:u w:val="none"/>
          </w:rPr>
          <w:t>.</w:t>
        </w:r>
        <w:r w:rsidR="005B6705" w:rsidRPr="005B6705">
          <w:rPr>
            <w:rStyle w:val="a5"/>
            <w:rFonts w:hint="eastAsia"/>
            <w:sz w:val="24"/>
            <w:u w:val="none"/>
          </w:rPr>
          <w:t>1</w:t>
        </w:r>
        <w:r w:rsidR="001D100E">
          <w:rPr>
            <w:rFonts w:ascii="宋体" w:hAnsi="宋体" w:hint="eastAsia"/>
            <w:sz w:val="24"/>
          </w:rPr>
          <w:t xml:space="preserve">  </w:t>
        </w:r>
        <w:r w:rsidR="005B6705" w:rsidRPr="005B6705">
          <w:rPr>
            <w:rStyle w:val="a5"/>
            <w:rFonts w:hAnsi="宋体" w:hint="eastAsia"/>
            <w:sz w:val="24"/>
          </w:rPr>
          <w:t>实</w:t>
        </w:r>
        <w:r w:rsidR="005B6705">
          <w:rPr>
            <w:rStyle w:val="a5"/>
            <w:rFonts w:hAnsi="宋体" w:hint="eastAsia"/>
            <w:sz w:val="24"/>
          </w:rPr>
          <w:t>验目的</w:t>
        </w:r>
        <w:r w:rsidR="005B6705" w:rsidRPr="00D53A04">
          <w:rPr>
            <w:sz w:val="24"/>
          </w:rPr>
          <w:tab/>
        </w:r>
        <w:r w:rsidR="00191B7B">
          <w:rPr>
            <w:sz w:val="24"/>
          </w:rPr>
          <w:t>66</w:t>
        </w:r>
      </w:hyperlink>
    </w:p>
    <w:p w14:paraId="42E431A5" w14:textId="45976FAC" w:rsidR="005B6705" w:rsidRPr="00D53A04" w:rsidRDefault="00985587" w:rsidP="005B6705">
      <w:pPr>
        <w:pStyle w:val="TOC1"/>
        <w:tabs>
          <w:tab w:val="right" w:leader="dot" w:pos="8296"/>
        </w:tabs>
        <w:rPr>
          <w:sz w:val="24"/>
        </w:rPr>
      </w:pPr>
      <w:hyperlink w:anchor="_Toc404837922" w:history="1">
        <w:r w:rsidR="005B6705">
          <w:rPr>
            <w:rStyle w:val="a5"/>
            <w:sz w:val="24"/>
          </w:rPr>
          <w:t>6</w:t>
        </w:r>
        <w:r w:rsidR="005B6705" w:rsidRPr="00D53A04">
          <w:rPr>
            <w:rStyle w:val="a5"/>
            <w:sz w:val="24"/>
          </w:rPr>
          <w:t>.2</w:t>
        </w:r>
        <w:r w:rsidR="001D100E">
          <w:rPr>
            <w:rStyle w:val="a5"/>
            <w:rFonts w:hint="eastAsia"/>
            <w:sz w:val="24"/>
          </w:rPr>
          <w:t xml:space="preserve">  </w:t>
        </w:r>
        <w:r w:rsidR="005B6705">
          <w:rPr>
            <w:rStyle w:val="a5"/>
            <w:rFonts w:hAnsi="宋体" w:hint="eastAsia"/>
            <w:sz w:val="24"/>
          </w:rPr>
          <w:t>实验内容</w:t>
        </w:r>
        <w:r w:rsidR="005B6705" w:rsidRPr="00D53A04">
          <w:rPr>
            <w:sz w:val="24"/>
          </w:rPr>
          <w:tab/>
        </w:r>
        <w:r w:rsidR="00191B7B">
          <w:rPr>
            <w:sz w:val="24"/>
          </w:rPr>
          <w:t>66</w:t>
        </w:r>
      </w:hyperlink>
    </w:p>
    <w:p w14:paraId="4751631A" w14:textId="4B206BAB" w:rsidR="005B6705" w:rsidRPr="00D53A04" w:rsidRDefault="00985587" w:rsidP="005B6705">
      <w:pPr>
        <w:pStyle w:val="TOC1"/>
        <w:tabs>
          <w:tab w:val="right" w:leader="dot" w:pos="8296"/>
        </w:tabs>
        <w:rPr>
          <w:b/>
          <w:sz w:val="24"/>
        </w:rPr>
      </w:pPr>
      <w:hyperlink w:anchor="_Toc404837923" w:history="1">
        <w:r w:rsidR="00972540">
          <w:rPr>
            <w:rStyle w:val="a5"/>
            <w:sz w:val="24"/>
          </w:rPr>
          <w:t>6.</w:t>
        </w:r>
        <w:r w:rsidR="00972540">
          <w:rPr>
            <w:rStyle w:val="a5"/>
            <w:rFonts w:hint="eastAsia"/>
            <w:sz w:val="24"/>
          </w:rPr>
          <w:t>3</w:t>
        </w:r>
        <w:r w:rsidR="001D100E">
          <w:rPr>
            <w:rStyle w:val="a5"/>
            <w:rFonts w:hint="eastAsia"/>
            <w:sz w:val="24"/>
          </w:rPr>
          <w:t xml:space="preserve">  </w:t>
        </w:r>
        <w:r w:rsidR="005B6705">
          <w:rPr>
            <w:rStyle w:val="a5"/>
            <w:rFonts w:hint="eastAsia"/>
            <w:sz w:val="24"/>
          </w:rPr>
          <w:t>实验</w:t>
        </w:r>
        <w:r w:rsidR="005B6705" w:rsidRPr="00D53A04">
          <w:rPr>
            <w:rStyle w:val="a5"/>
            <w:rFonts w:hAnsi="宋体"/>
            <w:sz w:val="24"/>
          </w:rPr>
          <w:t>小结</w:t>
        </w:r>
        <w:r w:rsidR="005B6705" w:rsidRPr="00D53A04">
          <w:rPr>
            <w:sz w:val="24"/>
          </w:rPr>
          <w:tab/>
        </w:r>
        <w:r w:rsidR="00191B7B">
          <w:rPr>
            <w:sz w:val="24"/>
          </w:rPr>
          <w:t>94</w:t>
        </w:r>
      </w:hyperlink>
    </w:p>
    <w:p w14:paraId="1853C652" w14:textId="28800AFF" w:rsidR="00B93D38" w:rsidRPr="00D53A04" w:rsidRDefault="00985587" w:rsidP="00B93D38">
      <w:pPr>
        <w:pStyle w:val="TOC1"/>
        <w:tabs>
          <w:tab w:val="right" w:leader="dot" w:pos="8296"/>
        </w:tabs>
        <w:rPr>
          <w:b/>
          <w:sz w:val="24"/>
        </w:rPr>
      </w:pPr>
      <w:hyperlink w:anchor="_Toc404837948" w:history="1">
        <w:r w:rsidR="004A6D79" w:rsidRPr="00D53A04">
          <w:rPr>
            <w:rStyle w:val="a5"/>
            <w:b/>
            <w:sz w:val="24"/>
          </w:rPr>
          <w:t>7</w:t>
        </w:r>
        <w:r w:rsidR="001D100E">
          <w:rPr>
            <w:rStyle w:val="a5"/>
            <w:rFonts w:hint="eastAsia"/>
            <w:b/>
            <w:sz w:val="24"/>
          </w:rPr>
          <w:t xml:space="preserve">   </w:t>
        </w:r>
        <w:r w:rsidR="004A6D79" w:rsidRPr="00D53A04">
          <w:rPr>
            <w:rStyle w:val="a5"/>
            <w:rFonts w:hAnsi="宋体"/>
            <w:b/>
            <w:sz w:val="24"/>
          </w:rPr>
          <w:t>结构与联合实验</w:t>
        </w:r>
        <w:r w:rsidR="004A6D79" w:rsidRPr="00D53A04">
          <w:rPr>
            <w:b/>
            <w:sz w:val="24"/>
          </w:rPr>
          <w:tab/>
        </w:r>
        <w:r w:rsidR="00191B7B">
          <w:rPr>
            <w:b/>
            <w:sz w:val="24"/>
          </w:rPr>
          <w:t>95</w:t>
        </w:r>
      </w:hyperlink>
    </w:p>
    <w:p w14:paraId="60EC0484" w14:textId="4ED452D1" w:rsidR="005B6705" w:rsidRPr="00D53A04" w:rsidRDefault="00985587" w:rsidP="005B6705">
      <w:pPr>
        <w:pStyle w:val="TOC1"/>
        <w:tabs>
          <w:tab w:val="right" w:leader="dot" w:pos="8296"/>
        </w:tabs>
        <w:rPr>
          <w:sz w:val="24"/>
        </w:rPr>
      </w:pPr>
      <w:hyperlink w:anchor="_Toc404837921" w:history="1">
        <w:r w:rsidR="005B6705">
          <w:rPr>
            <w:rStyle w:val="a5"/>
            <w:sz w:val="24"/>
            <w:u w:val="none"/>
          </w:rPr>
          <w:t>7</w:t>
        </w:r>
        <w:r w:rsidR="005B6705" w:rsidRPr="005B6705">
          <w:rPr>
            <w:rStyle w:val="a5"/>
            <w:sz w:val="24"/>
            <w:u w:val="none"/>
          </w:rPr>
          <w:t>.</w:t>
        </w:r>
        <w:r w:rsidR="005B6705" w:rsidRPr="005B6705">
          <w:rPr>
            <w:rStyle w:val="a5"/>
            <w:rFonts w:hint="eastAsia"/>
            <w:sz w:val="24"/>
            <w:u w:val="none"/>
          </w:rPr>
          <w:t>1</w:t>
        </w:r>
        <w:r w:rsidR="001D100E">
          <w:rPr>
            <w:rFonts w:ascii="宋体" w:hAnsi="宋体" w:hint="eastAsia"/>
            <w:sz w:val="24"/>
          </w:rPr>
          <w:t xml:space="preserve">  </w:t>
        </w:r>
        <w:r w:rsidR="005B6705" w:rsidRPr="005B6705">
          <w:rPr>
            <w:rStyle w:val="a5"/>
            <w:rFonts w:hAnsi="宋体" w:hint="eastAsia"/>
            <w:sz w:val="24"/>
          </w:rPr>
          <w:t>实</w:t>
        </w:r>
        <w:r w:rsidR="005B6705">
          <w:rPr>
            <w:rStyle w:val="a5"/>
            <w:rFonts w:hAnsi="宋体" w:hint="eastAsia"/>
            <w:sz w:val="24"/>
          </w:rPr>
          <w:t>验目的</w:t>
        </w:r>
        <w:r w:rsidR="005B6705" w:rsidRPr="00D53A04">
          <w:rPr>
            <w:sz w:val="24"/>
          </w:rPr>
          <w:tab/>
        </w:r>
        <w:r w:rsidR="00191B7B">
          <w:rPr>
            <w:sz w:val="24"/>
          </w:rPr>
          <w:t>95</w:t>
        </w:r>
      </w:hyperlink>
    </w:p>
    <w:p w14:paraId="597615CA" w14:textId="063DAAF9" w:rsidR="005B6705" w:rsidRPr="00D53A04" w:rsidRDefault="00985587" w:rsidP="005B6705">
      <w:pPr>
        <w:pStyle w:val="TOC1"/>
        <w:tabs>
          <w:tab w:val="right" w:leader="dot" w:pos="8296"/>
        </w:tabs>
        <w:rPr>
          <w:sz w:val="24"/>
        </w:rPr>
      </w:pPr>
      <w:hyperlink w:anchor="_Toc404837922" w:history="1">
        <w:r w:rsidR="005B6705">
          <w:rPr>
            <w:rStyle w:val="a5"/>
            <w:sz w:val="24"/>
          </w:rPr>
          <w:t>7</w:t>
        </w:r>
        <w:r w:rsidR="005B6705" w:rsidRPr="00D53A04">
          <w:rPr>
            <w:rStyle w:val="a5"/>
            <w:sz w:val="24"/>
          </w:rPr>
          <w:t>.2</w:t>
        </w:r>
        <w:r w:rsidR="001D100E">
          <w:rPr>
            <w:rStyle w:val="a5"/>
            <w:rFonts w:hint="eastAsia"/>
            <w:sz w:val="24"/>
          </w:rPr>
          <w:t xml:space="preserve">  </w:t>
        </w:r>
        <w:r w:rsidR="005B6705">
          <w:rPr>
            <w:rStyle w:val="a5"/>
            <w:rFonts w:hAnsi="宋体" w:hint="eastAsia"/>
            <w:sz w:val="24"/>
          </w:rPr>
          <w:t>实验内容</w:t>
        </w:r>
        <w:r w:rsidR="005B6705" w:rsidRPr="00D53A04">
          <w:rPr>
            <w:sz w:val="24"/>
          </w:rPr>
          <w:tab/>
        </w:r>
        <w:r w:rsidR="00191B7B">
          <w:rPr>
            <w:sz w:val="24"/>
          </w:rPr>
          <w:t>95</w:t>
        </w:r>
      </w:hyperlink>
    </w:p>
    <w:p w14:paraId="222EDE6C" w14:textId="565B06B0" w:rsidR="005B6705" w:rsidRPr="00D53A04" w:rsidRDefault="00985587" w:rsidP="005B6705">
      <w:pPr>
        <w:pStyle w:val="TOC1"/>
        <w:tabs>
          <w:tab w:val="right" w:leader="dot" w:pos="8296"/>
        </w:tabs>
        <w:rPr>
          <w:b/>
          <w:sz w:val="24"/>
        </w:rPr>
      </w:pPr>
      <w:hyperlink w:anchor="_Toc404837923" w:history="1">
        <w:r w:rsidR="00972540">
          <w:rPr>
            <w:rStyle w:val="a5"/>
            <w:sz w:val="24"/>
          </w:rPr>
          <w:t>7.</w:t>
        </w:r>
        <w:r w:rsidR="00972540">
          <w:rPr>
            <w:rStyle w:val="a5"/>
            <w:rFonts w:hint="eastAsia"/>
            <w:sz w:val="24"/>
          </w:rPr>
          <w:t>3</w:t>
        </w:r>
        <w:r w:rsidR="001D100E">
          <w:rPr>
            <w:rStyle w:val="a5"/>
            <w:rFonts w:hint="eastAsia"/>
            <w:sz w:val="24"/>
          </w:rPr>
          <w:t xml:space="preserve">  </w:t>
        </w:r>
        <w:r w:rsidR="005B6705">
          <w:rPr>
            <w:rStyle w:val="a5"/>
            <w:rFonts w:hint="eastAsia"/>
            <w:sz w:val="24"/>
          </w:rPr>
          <w:t>实验</w:t>
        </w:r>
        <w:r w:rsidR="005B6705" w:rsidRPr="00D53A04">
          <w:rPr>
            <w:rStyle w:val="a5"/>
            <w:rFonts w:hAnsi="宋体"/>
            <w:sz w:val="24"/>
          </w:rPr>
          <w:t>小结</w:t>
        </w:r>
        <w:r w:rsidR="005B6705" w:rsidRPr="00D53A04">
          <w:rPr>
            <w:sz w:val="24"/>
          </w:rPr>
          <w:tab/>
        </w:r>
        <w:r w:rsidR="00191B7B">
          <w:rPr>
            <w:sz w:val="24"/>
          </w:rPr>
          <w:t>128</w:t>
        </w:r>
      </w:hyperlink>
    </w:p>
    <w:p w14:paraId="7B178842" w14:textId="3E1D5129" w:rsidR="00B93D38" w:rsidRPr="00D53A04" w:rsidRDefault="00985587" w:rsidP="00B93D38">
      <w:pPr>
        <w:pStyle w:val="TOC1"/>
        <w:tabs>
          <w:tab w:val="right" w:leader="dot" w:pos="8296"/>
        </w:tabs>
        <w:rPr>
          <w:b/>
          <w:sz w:val="24"/>
        </w:rPr>
      </w:pPr>
      <w:hyperlink w:anchor="_Toc404837953" w:history="1">
        <w:r w:rsidR="004A6D79" w:rsidRPr="00D53A04">
          <w:rPr>
            <w:rStyle w:val="a5"/>
            <w:b/>
            <w:sz w:val="24"/>
          </w:rPr>
          <w:t>8</w:t>
        </w:r>
        <w:r w:rsidR="001D100E">
          <w:rPr>
            <w:rStyle w:val="a5"/>
            <w:rFonts w:hint="eastAsia"/>
            <w:b/>
            <w:sz w:val="24"/>
          </w:rPr>
          <w:t xml:space="preserve">   </w:t>
        </w:r>
        <w:r w:rsidR="004A6D79" w:rsidRPr="00D53A04">
          <w:rPr>
            <w:rStyle w:val="a5"/>
            <w:rFonts w:hAnsi="宋体"/>
            <w:b/>
            <w:sz w:val="24"/>
          </w:rPr>
          <w:t>文件实验</w:t>
        </w:r>
        <w:r w:rsidR="004A6D79" w:rsidRPr="00D53A04">
          <w:rPr>
            <w:b/>
            <w:sz w:val="24"/>
          </w:rPr>
          <w:tab/>
        </w:r>
        <w:r w:rsidR="00191B7B">
          <w:rPr>
            <w:b/>
            <w:sz w:val="24"/>
          </w:rPr>
          <w:t>129</w:t>
        </w:r>
      </w:hyperlink>
    </w:p>
    <w:p w14:paraId="50D34090" w14:textId="26FA0745" w:rsidR="005B6705" w:rsidRPr="00D53A04" w:rsidRDefault="00985587" w:rsidP="005B6705">
      <w:pPr>
        <w:pStyle w:val="TOC1"/>
        <w:tabs>
          <w:tab w:val="right" w:leader="dot" w:pos="8296"/>
        </w:tabs>
        <w:rPr>
          <w:sz w:val="24"/>
        </w:rPr>
      </w:pPr>
      <w:hyperlink w:anchor="_Toc404837921" w:history="1">
        <w:r w:rsidR="005B6705">
          <w:rPr>
            <w:rStyle w:val="a5"/>
            <w:sz w:val="24"/>
            <w:u w:val="none"/>
          </w:rPr>
          <w:t>8</w:t>
        </w:r>
        <w:r w:rsidR="005B6705" w:rsidRPr="005B6705">
          <w:rPr>
            <w:rStyle w:val="a5"/>
            <w:sz w:val="24"/>
            <w:u w:val="none"/>
          </w:rPr>
          <w:t>.</w:t>
        </w:r>
        <w:r w:rsidR="005B6705" w:rsidRPr="005B6705">
          <w:rPr>
            <w:rStyle w:val="a5"/>
            <w:rFonts w:hint="eastAsia"/>
            <w:sz w:val="24"/>
            <w:u w:val="none"/>
          </w:rPr>
          <w:t>1</w:t>
        </w:r>
        <w:r w:rsidR="001D100E">
          <w:rPr>
            <w:rFonts w:ascii="宋体" w:hAnsi="宋体" w:hint="eastAsia"/>
            <w:sz w:val="24"/>
          </w:rPr>
          <w:t xml:space="preserve">  </w:t>
        </w:r>
        <w:r w:rsidR="005B6705" w:rsidRPr="005B6705">
          <w:rPr>
            <w:rStyle w:val="a5"/>
            <w:rFonts w:hAnsi="宋体" w:hint="eastAsia"/>
            <w:sz w:val="24"/>
          </w:rPr>
          <w:t>实</w:t>
        </w:r>
        <w:r w:rsidR="005B6705">
          <w:rPr>
            <w:rStyle w:val="a5"/>
            <w:rFonts w:hAnsi="宋体" w:hint="eastAsia"/>
            <w:sz w:val="24"/>
          </w:rPr>
          <w:t>验目的</w:t>
        </w:r>
        <w:r w:rsidR="005B6705" w:rsidRPr="00D53A04">
          <w:rPr>
            <w:sz w:val="24"/>
          </w:rPr>
          <w:tab/>
        </w:r>
        <w:r w:rsidR="00191B7B">
          <w:rPr>
            <w:sz w:val="24"/>
          </w:rPr>
          <w:t>129</w:t>
        </w:r>
      </w:hyperlink>
    </w:p>
    <w:p w14:paraId="5360C66D" w14:textId="2C5B0B85" w:rsidR="005B6705" w:rsidRPr="00D53A04" w:rsidRDefault="00985587" w:rsidP="005B6705">
      <w:pPr>
        <w:pStyle w:val="TOC1"/>
        <w:tabs>
          <w:tab w:val="right" w:leader="dot" w:pos="8296"/>
        </w:tabs>
        <w:rPr>
          <w:sz w:val="24"/>
        </w:rPr>
      </w:pPr>
      <w:hyperlink w:anchor="_Toc404837922" w:history="1">
        <w:r w:rsidR="005B6705">
          <w:rPr>
            <w:rStyle w:val="a5"/>
            <w:sz w:val="24"/>
          </w:rPr>
          <w:t>8</w:t>
        </w:r>
        <w:r w:rsidR="005B6705" w:rsidRPr="00D53A04">
          <w:rPr>
            <w:rStyle w:val="a5"/>
            <w:sz w:val="24"/>
          </w:rPr>
          <w:t>.2</w:t>
        </w:r>
        <w:r w:rsidR="001D100E">
          <w:rPr>
            <w:rStyle w:val="a5"/>
            <w:rFonts w:hint="eastAsia"/>
            <w:sz w:val="24"/>
          </w:rPr>
          <w:t xml:space="preserve">  </w:t>
        </w:r>
        <w:r w:rsidR="005B6705">
          <w:rPr>
            <w:rStyle w:val="a5"/>
            <w:rFonts w:hAnsi="宋体" w:hint="eastAsia"/>
            <w:sz w:val="24"/>
          </w:rPr>
          <w:t>实验内容</w:t>
        </w:r>
        <w:r w:rsidR="005B6705" w:rsidRPr="00D53A04">
          <w:rPr>
            <w:sz w:val="24"/>
          </w:rPr>
          <w:tab/>
        </w:r>
        <w:r w:rsidR="00191B7B">
          <w:rPr>
            <w:sz w:val="24"/>
          </w:rPr>
          <w:t>129</w:t>
        </w:r>
      </w:hyperlink>
    </w:p>
    <w:p w14:paraId="42A935F0" w14:textId="11AD3874" w:rsidR="005B6705" w:rsidRPr="00D53A04" w:rsidRDefault="00985587" w:rsidP="005B6705">
      <w:pPr>
        <w:pStyle w:val="TOC1"/>
        <w:tabs>
          <w:tab w:val="right" w:leader="dot" w:pos="8296"/>
        </w:tabs>
        <w:rPr>
          <w:b/>
          <w:sz w:val="24"/>
        </w:rPr>
      </w:pPr>
      <w:hyperlink w:anchor="_Toc404837923" w:history="1">
        <w:r w:rsidR="00972540">
          <w:rPr>
            <w:rStyle w:val="a5"/>
            <w:sz w:val="24"/>
          </w:rPr>
          <w:t>8.</w:t>
        </w:r>
        <w:r w:rsidR="00972540">
          <w:rPr>
            <w:rStyle w:val="a5"/>
            <w:rFonts w:hint="eastAsia"/>
            <w:sz w:val="24"/>
          </w:rPr>
          <w:t>3</w:t>
        </w:r>
        <w:r w:rsidR="001D100E">
          <w:rPr>
            <w:rStyle w:val="a5"/>
            <w:rFonts w:hint="eastAsia"/>
            <w:sz w:val="24"/>
          </w:rPr>
          <w:t xml:space="preserve">  </w:t>
        </w:r>
        <w:r w:rsidR="005B6705">
          <w:rPr>
            <w:rStyle w:val="a5"/>
            <w:rFonts w:hint="eastAsia"/>
            <w:sz w:val="24"/>
          </w:rPr>
          <w:t>实验</w:t>
        </w:r>
        <w:r w:rsidR="005B6705" w:rsidRPr="00D53A04">
          <w:rPr>
            <w:rStyle w:val="a5"/>
            <w:rFonts w:hAnsi="宋体"/>
            <w:sz w:val="24"/>
          </w:rPr>
          <w:t>小结</w:t>
        </w:r>
        <w:r w:rsidR="005B6705" w:rsidRPr="00D53A04">
          <w:rPr>
            <w:sz w:val="24"/>
          </w:rPr>
          <w:tab/>
        </w:r>
        <w:r w:rsidR="00191B7B">
          <w:rPr>
            <w:sz w:val="24"/>
          </w:rPr>
          <w:t>137</w:t>
        </w:r>
      </w:hyperlink>
    </w:p>
    <w:p w14:paraId="70871911" w14:textId="6B2D2A86" w:rsidR="000B3246" w:rsidRDefault="00985587" w:rsidP="009B5C9A">
      <w:pPr>
        <w:pStyle w:val="TOC2"/>
        <w:tabs>
          <w:tab w:val="right" w:leader="dot" w:pos="8296"/>
        </w:tabs>
        <w:ind w:leftChars="0" w:left="365" w:hangingChars="174" w:hanging="365"/>
        <w:rPr>
          <w:rFonts w:ascii="宋体" w:hAnsi="宋体"/>
          <w:b/>
          <w:sz w:val="24"/>
        </w:rPr>
      </w:pPr>
      <w:hyperlink w:anchor="_Toc404837957" w:history="1">
        <w:r w:rsidR="004A6D79" w:rsidRPr="00D53A04">
          <w:rPr>
            <w:rStyle w:val="a5"/>
            <w:rFonts w:hAnsi="宋体"/>
            <w:b/>
            <w:sz w:val="24"/>
          </w:rPr>
          <w:t>参考文献</w:t>
        </w:r>
        <w:r w:rsidR="004A6D79" w:rsidRPr="00D53A04">
          <w:rPr>
            <w:b/>
            <w:sz w:val="24"/>
          </w:rPr>
          <w:tab/>
        </w:r>
        <w:r w:rsidR="00191B7B">
          <w:rPr>
            <w:b/>
            <w:sz w:val="24"/>
          </w:rPr>
          <w:t>138</w:t>
        </w:r>
      </w:hyperlink>
    </w:p>
    <w:p w14:paraId="7975A2CB" w14:textId="77777777" w:rsidR="00E6139A" w:rsidRDefault="006B56DF" w:rsidP="00650347">
      <w:pPr>
        <w:spacing w:beforeLines="50" w:before="156" w:afterLines="50" w:after="156"/>
        <w:jc w:val="center"/>
        <w:rPr>
          <w:rFonts w:ascii="楷体_GB2312" w:eastAsia="楷体_GB2312"/>
          <w:color w:val="FF0000"/>
        </w:rPr>
      </w:pPr>
      <w:r>
        <w:rPr>
          <w:rFonts w:ascii="宋体" w:hAnsi="宋体"/>
          <w:b/>
          <w:sz w:val="24"/>
        </w:rPr>
        <w:fldChar w:fldCharType="end"/>
      </w:r>
    </w:p>
    <w:p w14:paraId="6361F3C3" w14:textId="77777777" w:rsidR="001D100E" w:rsidRDefault="001D100E" w:rsidP="00650347">
      <w:pPr>
        <w:spacing w:beforeLines="50" w:before="156" w:afterLines="50" w:after="156"/>
        <w:jc w:val="center"/>
        <w:rPr>
          <w:rFonts w:ascii="楷体_GB2312" w:eastAsia="楷体_GB2312"/>
          <w:color w:val="FF0000"/>
        </w:rPr>
      </w:pPr>
    </w:p>
    <w:p w14:paraId="5DD774F8" w14:textId="77777777" w:rsidR="001D100E" w:rsidRDefault="001D100E" w:rsidP="00650347">
      <w:pPr>
        <w:spacing w:beforeLines="50" w:before="156" w:afterLines="50" w:after="156"/>
        <w:jc w:val="center"/>
        <w:rPr>
          <w:rFonts w:ascii="楷体_GB2312" w:eastAsia="楷体_GB2312"/>
          <w:color w:val="FF0000"/>
        </w:rPr>
      </w:pPr>
    </w:p>
    <w:p w14:paraId="3311D3B4" w14:textId="77777777" w:rsidR="001D100E" w:rsidRDefault="001D100E" w:rsidP="00650347">
      <w:pPr>
        <w:spacing w:beforeLines="50" w:before="156" w:afterLines="50" w:after="156"/>
        <w:jc w:val="center"/>
        <w:rPr>
          <w:rFonts w:ascii="楷体_GB2312" w:eastAsia="楷体_GB2312"/>
          <w:color w:val="FF0000"/>
        </w:rPr>
      </w:pPr>
    </w:p>
    <w:p w14:paraId="09D99C10" w14:textId="2DAF2456" w:rsidR="001D100E" w:rsidRPr="00D53A04" w:rsidRDefault="001D100E" w:rsidP="00650347">
      <w:pPr>
        <w:spacing w:beforeLines="50" w:before="156" w:afterLines="50" w:after="156"/>
        <w:jc w:val="center"/>
        <w:rPr>
          <w:rFonts w:ascii="楷体_GB2312" w:eastAsia="楷体_GB2312"/>
          <w:color w:val="FF0000"/>
        </w:rPr>
        <w:sectPr w:rsidR="001D100E" w:rsidRPr="00D53A04" w:rsidSect="00E6139A">
          <w:headerReference w:type="default" r:id="rId9"/>
          <w:footerReference w:type="default" r:id="rId10"/>
          <w:pgSz w:w="11906" w:h="16838"/>
          <w:pgMar w:top="1418" w:right="1701" w:bottom="1134" w:left="1701" w:header="851" w:footer="992" w:gutter="0"/>
          <w:pgNumType w:fmt="upperRoman" w:start="1"/>
          <w:cols w:space="720"/>
          <w:docGrid w:type="lines" w:linePitch="312"/>
        </w:sectPr>
      </w:pPr>
    </w:p>
    <w:p w14:paraId="7BE34956" w14:textId="29B42BC6" w:rsidR="00191B7B" w:rsidRPr="000724D6" w:rsidRDefault="006B56DF" w:rsidP="00191B7B">
      <w:pPr>
        <w:pStyle w:val="1"/>
        <w:spacing w:beforeLines="50" w:before="156" w:afterLines="50" w:after="156"/>
        <w:jc w:val="center"/>
        <w:rPr>
          <w:rFonts w:eastAsia="黑体"/>
          <w:kern w:val="0"/>
          <w:sz w:val="36"/>
          <w:szCs w:val="36"/>
        </w:rPr>
      </w:pPr>
      <w:r>
        <w:rPr>
          <w:rFonts w:ascii="宋体" w:hAnsi="宋体"/>
          <w:sz w:val="24"/>
          <w:szCs w:val="24"/>
        </w:rPr>
        <w:lastRenderedPageBreak/>
        <w:fldChar w:fldCharType="end"/>
      </w:r>
      <w:bookmarkStart w:id="0" w:name="_Toc404836815"/>
      <w:r w:rsidR="00043082">
        <w:t xml:space="preserve"> </w:t>
      </w:r>
      <w:bookmarkEnd w:id="0"/>
      <w:r w:rsidR="00191B7B">
        <w:t xml:space="preserve"> </w:t>
      </w:r>
      <w:bookmarkStart w:id="1" w:name="_Toc60159250"/>
      <w:r w:rsidR="00191B7B" w:rsidRPr="00885843">
        <w:rPr>
          <w:rFonts w:eastAsia="黑体"/>
          <w:kern w:val="0"/>
          <w:sz w:val="36"/>
          <w:szCs w:val="36"/>
        </w:rPr>
        <w:t xml:space="preserve">1  </w:t>
      </w:r>
      <w:r w:rsidR="00191B7B" w:rsidRPr="00885843">
        <w:rPr>
          <w:rFonts w:eastAsia="黑体"/>
          <w:kern w:val="0"/>
          <w:sz w:val="36"/>
          <w:szCs w:val="36"/>
        </w:rPr>
        <w:t>表达式和标准输入与输出</w:t>
      </w:r>
      <w:bookmarkStart w:id="2" w:name="_Toc223233064"/>
      <w:bookmarkStart w:id="3" w:name="_Toc223229246"/>
      <w:r w:rsidR="00191B7B" w:rsidRPr="00885843">
        <w:rPr>
          <w:rFonts w:eastAsia="黑体"/>
          <w:kern w:val="0"/>
          <w:sz w:val="36"/>
          <w:szCs w:val="36"/>
        </w:rPr>
        <w:t>实验</w:t>
      </w:r>
      <w:bookmarkEnd w:id="1"/>
    </w:p>
    <w:p w14:paraId="598153B0" w14:textId="77777777" w:rsidR="00191B7B" w:rsidRPr="00885843" w:rsidRDefault="00191B7B" w:rsidP="00191B7B">
      <w:pPr>
        <w:pStyle w:val="2"/>
        <w:spacing w:beforeLines="50" w:before="156" w:afterLines="50" w:after="156"/>
        <w:rPr>
          <w:rFonts w:ascii="Times New Roman" w:hAnsi="Times New Roman"/>
          <w:b w:val="0"/>
          <w:sz w:val="28"/>
          <w:szCs w:val="28"/>
        </w:rPr>
      </w:pPr>
      <w:bookmarkStart w:id="4" w:name="_Toc60159251"/>
      <w:r w:rsidRPr="00885843">
        <w:rPr>
          <w:rFonts w:ascii="Times New Roman" w:hAnsi="Times New Roman"/>
          <w:sz w:val="28"/>
          <w:szCs w:val="28"/>
        </w:rPr>
        <w:t xml:space="preserve">1.1 </w:t>
      </w:r>
      <w:r w:rsidRPr="00885843">
        <w:rPr>
          <w:rFonts w:ascii="Times New Roman" w:hAnsi="Times New Roman"/>
          <w:sz w:val="28"/>
          <w:szCs w:val="28"/>
        </w:rPr>
        <w:t>实验目的</w:t>
      </w:r>
      <w:bookmarkEnd w:id="2"/>
      <w:bookmarkEnd w:id="3"/>
      <w:bookmarkEnd w:id="4"/>
      <w:r w:rsidRPr="00885843">
        <w:rPr>
          <w:rFonts w:ascii="Times New Roman" w:hAnsi="Times New Roman"/>
          <w:sz w:val="28"/>
          <w:szCs w:val="28"/>
        </w:rPr>
        <w:t xml:space="preserve"> </w:t>
      </w:r>
    </w:p>
    <w:p w14:paraId="5174730F" w14:textId="77777777" w:rsidR="00191B7B" w:rsidRPr="00885843" w:rsidRDefault="00191B7B" w:rsidP="00191B7B">
      <w:pPr>
        <w:widowControl/>
        <w:spacing w:line="360" w:lineRule="auto"/>
        <w:ind w:firstLineChars="196" w:firstLine="470"/>
        <w:jc w:val="left"/>
        <w:rPr>
          <w:sz w:val="24"/>
        </w:rPr>
      </w:pPr>
      <w:r w:rsidRPr="00885843">
        <w:rPr>
          <w:sz w:val="24"/>
        </w:rPr>
        <w:t>(1)</w:t>
      </w:r>
      <w:r w:rsidRPr="00885843">
        <w:rPr>
          <w:sz w:val="24"/>
        </w:rPr>
        <w:t>熟练掌握各种运算符的运算功能，操作数的类型，运算结果的类型及运算过程中的类型转换，重点是</w:t>
      </w:r>
      <w:r w:rsidRPr="00885843">
        <w:rPr>
          <w:sz w:val="24"/>
        </w:rPr>
        <w:t>C</w:t>
      </w:r>
      <w:r w:rsidRPr="00885843">
        <w:rPr>
          <w:sz w:val="24"/>
        </w:rPr>
        <w:t>语言特有的运算符，例如位运算符，问号运算符，逗号运算符等；熟记运算符的优先级和结合性。</w:t>
      </w:r>
    </w:p>
    <w:p w14:paraId="7B6EE468" w14:textId="77777777" w:rsidR="00191B7B" w:rsidRPr="00885843" w:rsidRDefault="00191B7B" w:rsidP="00191B7B">
      <w:pPr>
        <w:widowControl/>
        <w:spacing w:line="360" w:lineRule="auto"/>
        <w:ind w:left="412"/>
        <w:jc w:val="left"/>
        <w:rPr>
          <w:sz w:val="24"/>
        </w:rPr>
      </w:pPr>
      <w:r w:rsidRPr="00885843">
        <w:rPr>
          <w:sz w:val="24"/>
        </w:rPr>
        <w:t>（</w:t>
      </w:r>
      <w:r w:rsidRPr="00885843">
        <w:rPr>
          <w:sz w:val="24"/>
        </w:rPr>
        <w:t>2</w:t>
      </w:r>
      <w:r w:rsidRPr="00885843">
        <w:rPr>
          <w:sz w:val="24"/>
        </w:rPr>
        <w:t>）掌握</w:t>
      </w:r>
      <w:proofErr w:type="spellStart"/>
      <w:r w:rsidRPr="00885843">
        <w:rPr>
          <w:sz w:val="24"/>
        </w:rPr>
        <w:t>getchar</w:t>
      </w:r>
      <w:proofErr w:type="spellEnd"/>
      <w:r w:rsidRPr="00885843">
        <w:rPr>
          <w:sz w:val="24"/>
        </w:rPr>
        <w:t xml:space="preserve">, </w:t>
      </w:r>
      <w:proofErr w:type="spellStart"/>
      <w:r w:rsidRPr="00885843">
        <w:rPr>
          <w:sz w:val="24"/>
        </w:rPr>
        <w:t>putchar</w:t>
      </w:r>
      <w:proofErr w:type="spellEnd"/>
      <w:r w:rsidRPr="00885843">
        <w:rPr>
          <w:sz w:val="24"/>
        </w:rPr>
        <w:t xml:space="preserve">, </w:t>
      </w:r>
      <w:proofErr w:type="spellStart"/>
      <w:r w:rsidRPr="00885843">
        <w:rPr>
          <w:sz w:val="24"/>
        </w:rPr>
        <w:t>scanf</w:t>
      </w:r>
      <w:proofErr w:type="spellEnd"/>
      <w:r w:rsidRPr="00885843">
        <w:rPr>
          <w:sz w:val="24"/>
        </w:rPr>
        <w:t xml:space="preserve"> </w:t>
      </w:r>
      <w:r w:rsidRPr="00885843">
        <w:rPr>
          <w:sz w:val="24"/>
        </w:rPr>
        <w:t>和</w:t>
      </w:r>
      <w:proofErr w:type="spellStart"/>
      <w:r w:rsidRPr="00885843">
        <w:rPr>
          <w:sz w:val="24"/>
        </w:rPr>
        <w:t>printf</w:t>
      </w:r>
      <w:proofErr w:type="spellEnd"/>
      <w:r w:rsidRPr="00885843">
        <w:rPr>
          <w:sz w:val="24"/>
        </w:rPr>
        <w:t xml:space="preserve"> </w:t>
      </w:r>
      <w:r w:rsidRPr="00885843">
        <w:rPr>
          <w:sz w:val="24"/>
        </w:rPr>
        <w:t>函数的用法。</w:t>
      </w:r>
    </w:p>
    <w:p w14:paraId="683D6171" w14:textId="77777777" w:rsidR="00191B7B" w:rsidRPr="00885843" w:rsidRDefault="00191B7B" w:rsidP="00191B7B">
      <w:pPr>
        <w:widowControl/>
        <w:spacing w:line="360" w:lineRule="auto"/>
        <w:ind w:left="412"/>
        <w:jc w:val="left"/>
        <w:rPr>
          <w:sz w:val="24"/>
        </w:rPr>
      </w:pPr>
      <w:r w:rsidRPr="00885843">
        <w:rPr>
          <w:sz w:val="24"/>
        </w:rPr>
        <w:t>（</w:t>
      </w:r>
      <w:r w:rsidRPr="00885843">
        <w:rPr>
          <w:sz w:val="24"/>
        </w:rPr>
        <w:t>3</w:t>
      </w:r>
      <w:r w:rsidRPr="00885843">
        <w:rPr>
          <w:sz w:val="24"/>
        </w:rPr>
        <w:t>）掌握简单</w:t>
      </w:r>
      <w:r w:rsidRPr="00885843">
        <w:rPr>
          <w:sz w:val="24"/>
        </w:rPr>
        <w:t>C</w:t>
      </w:r>
      <w:r w:rsidRPr="00885843">
        <w:rPr>
          <w:sz w:val="24"/>
        </w:rPr>
        <w:t>程序（顺序结构程序）的编写方法。</w:t>
      </w:r>
    </w:p>
    <w:p w14:paraId="15D0090A" w14:textId="77777777" w:rsidR="00191B7B" w:rsidRPr="00885843" w:rsidRDefault="00191B7B" w:rsidP="00191B7B">
      <w:pPr>
        <w:pStyle w:val="2"/>
        <w:spacing w:beforeLines="50" w:before="156" w:afterLines="50" w:after="156"/>
        <w:rPr>
          <w:rFonts w:ascii="Times New Roman" w:hAnsi="Times New Roman"/>
          <w:sz w:val="28"/>
          <w:szCs w:val="28"/>
        </w:rPr>
      </w:pPr>
      <w:bookmarkStart w:id="5" w:name="_Toc223233065"/>
      <w:bookmarkStart w:id="6" w:name="_Toc223229247"/>
      <w:bookmarkStart w:id="7" w:name="_Toc60159252"/>
      <w:r w:rsidRPr="00885843">
        <w:rPr>
          <w:rFonts w:ascii="Times New Roman" w:hAnsi="Times New Roman"/>
          <w:sz w:val="28"/>
          <w:szCs w:val="28"/>
        </w:rPr>
        <w:t>1</w:t>
      </w:r>
      <w:r w:rsidRPr="00885843">
        <w:rPr>
          <w:rFonts w:ascii="Times New Roman" w:eastAsiaTheme="minorEastAsia" w:hAnsi="Times New Roman"/>
          <w:sz w:val="28"/>
          <w:szCs w:val="28"/>
        </w:rPr>
        <w:t xml:space="preserve">.2 </w:t>
      </w:r>
      <w:r w:rsidRPr="00885843">
        <w:rPr>
          <w:rFonts w:ascii="Times New Roman" w:eastAsiaTheme="minorEastAsia" w:hAnsiTheme="minorEastAsia"/>
          <w:sz w:val="28"/>
          <w:szCs w:val="28"/>
        </w:rPr>
        <w:t>实验内容</w:t>
      </w:r>
      <w:bookmarkStart w:id="8" w:name="_Toc223233066"/>
      <w:bookmarkStart w:id="9" w:name="_Toc223229248"/>
      <w:bookmarkEnd w:id="5"/>
      <w:bookmarkEnd w:id="6"/>
      <w:bookmarkEnd w:id="7"/>
    </w:p>
    <w:p w14:paraId="68F78811" w14:textId="77777777" w:rsidR="00191B7B" w:rsidRPr="00885843" w:rsidRDefault="00191B7B" w:rsidP="00191B7B">
      <w:pPr>
        <w:snapToGrid w:val="0"/>
        <w:spacing w:afterLines="25" w:after="78"/>
        <w:rPr>
          <w:color w:val="FF0000"/>
          <w:sz w:val="24"/>
        </w:rPr>
      </w:pPr>
      <w:r w:rsidRPr="00885843">
        <w:rPr>
          <w:b/>
          <w:sz w:val="24"/>
        </w:rPr>
        <w:t xml:space="preserve">1.2.1  </w:t>
      </w:r>
      <w:r w:rsidRPr="00885843">
        <w:rPr>
          <w:rFonts w:hAnsi="宋体"/>
          <w:b/>
          <w:sz w:val="24"/>
        </w:rPr>
        <w:t>源程序改错</w:t>
      </w:r>
      <w:bookmarkEnd w:id="8"/>
      <w:bookmarkEnd w:id="9"/>
    </w:p>
    <w:p w14:paraId="7B2BE04B" w14:textId="77777777" w:rsidR="00191B7B" w:rsidRPr="00885843" w:rsidRDefault="00191B7B" w:rsidP="00191B7B">
      <w:pPr>
        <w:snapToGrid w:val="0"/>
        <w:spacing w:line="360" w:lineRule="auto"/>
        <w:ind w:firstLineChars="250" w:firstLine="600"/>
        <w:rPr>
          <w:sz w:val="24"/>
        </w:rPr>
      </w:pPr>
      <w:r w:rsidRPr="00885843">
        <w:rPr>
          <w:rFonts w:hAnsi="宋体"/>
          <w:sz w:val="24"/>
        </w:rPr>
        <w:t>下面给出了一个简单</w:t>
      </w:r>
      <w:r w:rsidRPr="00885843">
        <w:rPr>
          <w:sz w:val="24"/>
        </w:rPr>
        <w:t>C</w:t>
      </w:r>
      <w:r w:rsidRPr="00885843">
        <w:rPr>
          <w:rFonts w:hAnsi="宋体"/>
          <w:sz w:val="24"/>
        </w:rPr>
        <w:t>语言程序例程，用来完成以下工作：</w:t>
      </w:r>
    </w:p>
    <w:p w14:paraId="5D48A191" w14:textId="77777777" w:rsidR="00191B7B" w:rsidRPr="00885843" w:rsidRDefault="00191B7B" w:rsidP="00191B7B">
      <w:pPr>
        <w:snapToGrid w:val="0"/>
        <w:spacing w:line="360" w:lineRule="auto"/>
        <w:ind w:firstLineChars="200" w:firstLine="480"/>
        <w:rPr>
          <w:sz w:val="24"/>
        </w:rPr>
      </w:pPr>
      <w:r w:rsidRPr="00885843">
        <w:rPr>
          <w:rFonts w:hAnsi="宋体"/>
          <w:sz w:val="24"/>
        </w:rPr>
        <w:t>（</w:t>
      </w:r>
      <w:r w:rsidRPr="00885843">
        <w:rPr>
          <w:sz w:val="24"/>
        </w:rPr>
        <w:t>1</w:t>
      </w:r>
      <w:r w:rsidRPr="00885843">
        <w:rPr>
          <w:rFonts w:hAnsi="宋体"/>
          <w:sz w:val="24"/>
        </w:rPr>
        <w:t>）输入华氏温度</w:t>
      </w:r>
      <w:r w:rsidRPr="00885843">
        <w:rPr>
          <w:sz w:val="24"/>
        </w:rPr>
        <w:t>f</w:t>
      </w:r>
      <w:r w:rsidRPr="00885843">
        <w:rPr>
          <w:rFonts w:hAnsi="宋体"/>
          <w:sz w:val="24"/>
        </w:rPr>
        <w:t>，将它转换成摄氏温度</w:t>
      </w:r>
      <w:r w:rsidRPr="00885843">
        <w:rPr>
          <w:sz w:val="24"/>
        </w:rPr>
        <w:t>c</w:t>
      </w:r>
      <w:r w:rsidRPr="00885843">
        <w:rPr>
          <w:rFonts w:hAnsi="宋体"/>
          <w:sz w:val="24"/>
        </w:rPr>
        <w:t>后输出；</w:t>
      </w:r>
    </w:p>
    <w:p w14:paraId="466B2F7C" w14:textId="77777777" w:rsidR="00191B7B" w:rsidRPr="00885843" w:rsidRDefault="00191B7B" w:rsidP="00191B7B">
      <w:pPr>
        <w:snapToGrid w:val="0"/>
        <w:spacing w:line="360" w:lineRule="auto"/>
        <w:ind w:firstLineChars="200" w:firstLine="480"/>
        <w:rPr>
          <w:sz w:val="24"/>
        </w:rPr>
      </w:pPr>
      <w:r w:rsidRPr="00885843">
        <w:rPr>
          <w:rFonts w:hAnsi="宋体"/>
          <w:sz w:val="24"/>
        </w:rPr>
        <w:t>（</w:t>
      </w:r>
      <w:r w:rsidRPr="00885843">
        <w:rPr>
          <w:sz w:val="24"/>
        </w:rPr>
        <w:t>2</w:t>
      </w:r>
      <w:r w:rsidRPr="00885843">
        <w:rPr>
          <w:rFonts w:hAnsi="宋体"/>
          <w:sz w:val="24"/>
        </w:rPr>
        <w:t>）输入圆的半径值ｒ，计算并输出圆的面积ｓ；</w:t>
      </w:r>
    </w:p>
    <w:p w14:paraId="190992E6" w14:textId="77777777" w:rsidR="00191B7B" w:rsidRPr="00885843" w:rsidRDefault="00191B7B" w:rsidP="00191B7B">
      <w:pPr>
        <w:snapToGrid w:val="0"/>
        <w:spacing w:line="360" w:lineRule="auto"/>
        <w:ind w:firstLineChars="200" w:firstLine="480"/>
        <w:rPr>
          <w:sz w:val="24"/>
        </w:rPr>
      </w:pPr>
      <w:r w:rsidRPr="00885843">
        <w:rPr>
          <w:rFonts w:hAnsi="宋体"/>
          <w:sz w:val="24"/>
        </w:rPr>
        <w:t>（</w:t>
      </w:r>
      <w:r w:rsidRPr="00885843">
        <w:rPr>
          <w:sz w:val="24"/>
        </w:rPr>
        <w:t>3</w:t>
      </w:r>
      <w:r w:rsidRPr="00885843">
        <w:rPr>
          <w:rFonts w:hAnsi="宋体"/>
          <w:sz w:val="24"/>
        </w:rPr>
        <w:t>）输入短整数ｋ、ｐ，将ｋ的高字节作为结果的低字节，ｐ的高字节作为结果的高字节，拼成一个新的整数，然后输出；</w:t>
      </w:r>
    </w:p>
    <w:p w14:paraId="1F5535C8" w14:textId="77777777" w:rsidR="00191B7B" w:rsidRPr="00885843" w:rsidRDefault="00191B7B" w:rsidP="00191B7B">
      <w:pPr>
        <w:snapToGrid w:val="0"/>
        <w:spacing w:line="360" w:lineRule="auto"/>
        <w:ind w:firstLine="480"/>
        <w:rPr>
          <w:sz w:val="24"/>
        </w:rPr>
      </w:pPr>
      <w:r w:rsidRPr="00885843">
        <w:rPr>
          <w:rFonts w:hAnsi="宋体"/>
          <w:sz w:val="24"/>
        </w:rPr>
        <w:t>在这个例子程序中存在若干语法和逻辑错误。要求参照</w:t>
      </w:r>
      <w:r w:rsidRPr="00885843">
        <w:rPr>
          <w:sz w:val="24"/>
        </w:rPr>
        <w:t>1.3</w:t>
      </w:r>
      <w:r w:rsidRPr="00885843">
        <w:rPr>
          <w:rFonts w:hAnsi="宋体"/>
          <w:sz w:val="24"/>
        </w:rPr>
        <w:t>和</w:t>
      </w:r>
      <w:r w:rsidRPr="00885843">
        <w:rPr>
          <w:sz w:val="24"/>
        </w:rPr>
        <w:t>1.4</w:t>
      </w:r>
      <w:r w:rsidRPr="00885843">
        <w:rPr>
          <w:rFonts w:hAnsi="宋体"/>
          <w:sz w:val="24"/>
        </w:rPr>
        <w:t>的步骤对下面程序进行调试修改，使之能够正确完成指定任务。</w:t>
      </w:r>
    </w:p>
    <w:p w14:paraId="22FD0449" w14:textId="77777777" w:rsidR="00191B7B" w:rsidRPr="00885843" w:rsidRDefault="00191B7B" w:rsidP="00191B7B">
      <w:pPr>
        <w:snapToGrid w:val="0"/>
        <w:rPr>
          <w:sz w:val="24"/>
        </w:rPr>
      </w:pPr>
    </w:p>
    <w:p w14:paraId="5F9A3B0F" w14:textId="77777777" w:rsidR="00191B7B" w:rsidRPr="00885843" w:rsidRDefault="00191B7B" w:rsidP="00191B7B">
      <w:pPr>
        <w:snapToGrid w:val="0"/>
        <w:spacing w:line="300" w:lineRule="auto"/>
        <w:rPr>
          <w:color w:val="FF0000"/>
          <w:sz w:val="24"/>
        </w:rPr>
      </w:pPr>
      <w:proofErr w:type="gramStart"/>
      <w:r w:rsidRPr="00885843">
        <w:rPr>
          <w:sz w:val="24"/>
        </w:rPr>
        <w:t>1  #</w:t>
      </w:r>
      <w:proofErr w:type="gramEnd"/>
      <w:r w:rsidRPr="00885843">
        <w:rPr>
          <w:sz w:val="24"/>
        </w:rPr>
        <w:t>include&lt;stdio.h&gt;</w:t>
      </w:r>
    </w:p>
    <w:p w14:paraId="3AD8A6C9" w14:textId="77777777" w:rsidR="00191B7B" w:rsidRPr="00885843" w:rsidRDefault="00191B7B" w:rsidP="00191B7B">
      <w:pPr>
        <w:snapToGrid w:val="0"/>
        <w:spacing w:line="300" w:lineRule="auto"/>
        <w:rPr>
          <w:sz w:val="24"/>
        </w:rPr>
      </w:pPr>
      <w:proofErr w:type="gramStart"/>
      <w:r w:rsidRPr="00885843">
        <w:rPr>
          <w:sz w:val="24"/>
        </w:rPr>
        <w:t>2  #</w:t>
      </w:r>
      <w:proofErr w:type="gramEnd"/>
      <w:r w:rsidRPr="00885843">
        <w:rPr>
          <w:sz w:val="24"/>
        </w:rPr>
        <w:t>define PI 3.14159;</w:t>
      </w:r>
    </w:p>
    <w:p w14:paraId="24833BEC" w14:textId="77777777" w:rsidR="00191B7B" w:rsidRPr="00885843" w:rsidRDefault="00191B7B" w:rsidP="00191B7B">
      <w:pPr>
        <w:snapToGrid w:val="0"/>
        <w:spacing w:line="300" w:lineRule="auto"/>
        <w:rPr>
          <w:sz w:val="24"/>
        </w:rPr>
      </w:pPr>
      <w:proofErr w:type="gramStart"/>
      <w:r w:rsidRPr="00885843">
        <w:rPr>
          <w:sz w:val="24"/>
        </w:rPr>
        <w:t xml:space="preserve">3  </w:t>
      </w:r>
      <w:proofErr w:type="spellStart"/>
      <w:r w:rsidRPr="00885843">
        <w:rPr>
          <w:sz w:val="24"/>
        </w:rPr>
        <w:t>voidmain</w:t>
      </w:r>
      <w:proofErr w:type="spellEnd"/>
      <w:proofErr w:type="gramEnd"/>
      <w:r w:rsidRPr="00885843">
        <w:rPr>
          <w:sz w:val="24"/>
        </w:rPr>
        <w:t>( void )</w:t>
      </w:r>
    </w:p>
    <w:p w14:paraId="599E8A79" w14:textId="77777777" w:rsidR="00191B7B" w:rsidRPr="00885843" w:rsidRDefault="00191B7B" w:rsidP="00191B7B">
      <w:pPr>
        <w:snapToGrid w:val="0"/>
        <w:spacing w:line="300" w:lineRule="auto"/>
        <w:rPr>
          <w:sz w:val="24"/>
        </w:rPr>
      </w:pPr>
      <w:r w:rsidRPr="00885843">
        <w:rPr>
          <w:sz w:val="24"/>
        </w:rPr>
        <w:t>4 {</w:t>
      </w:r>
    </w:p>
    <w:p w14:paraId="32333793" w14:textId="77777777" w:rsidR="00191B7B" w:rsidRPr="00885843" w:rsidRDefault="00191B7B" w:rsidP="00191B7B">
      <w:pPr>
        <w:snapToGrid w:val="0"/>
        <w:spacing w:line="300" w:lineRule="auto"/>
        <w:rPr>
          <w:sz w:val="24"/>
        </w:rPr>
      </w:pPr>
      <w:r w:rsidRPr="00885843">
        <w:rPr>
          <w:sz w:val="24"/>
        </w:rPr>
        <w:t xml:space="preserve">5   int </w:t>
      </w:r>
      <w:proofErr w:type="gramStart"/>
      <w:r w:rsidRPr="00885843">
        <w:rPr>
          <w:sz w:val="24"/>
        </w:rPr>
        <w:t>f ;</w:t>
      </w:r>
      <w:proofErr w:type="gramEnd"/>
    </w:p>
    <w:p w14:paraId="71E7C04A" w14:textId="77777777" w:rsidR="00191B7B" w:rsidRPr="00885843" w:rsidRDefault="00191B7B" w:rsidP="00191B7B">
      <w:pPr>
        <w:snapToGrid w:val="0"/>
        <w:spacing w:line="300" w:lineRule="auto"/>
        <w:rPr>
          <w:sz w:val="24"/>
        </w:rPr>
      </w:pPr>
      <w:r w:rsidRPr="00885843">
        <w:rPr>
          <w:sz w:val="24"/>
        </w:rPr>
        <w:t xml:space="preserve">6   short p, </w:t>
      </w:r>
      <w:proofErr w:type="gramStart"/>
      <w:r w:rsidRPr="00885843">
        <w:rPr>
          <w:sz w:val="24"/>
        </w:rPr>
        <w:t>k ;</w:t>
      </w:r>
      <w:proofErr w:type="gramEnd"/>
    </w:p>
    <w:p w14:paraId="62C8D86F" w14:textId="77777777" w:rsidR="00191B7B" w:rsidRPr="00885843" w:rsidRDefault="00191B7B" w:rsidP="00191B7B">
      <w:pPr>
        <w:snapToGrid w:val="0"/>
        <w:spacing w:line="300" w:lineRule="auto"/>
        <w:rPr>
          <w:sz w:val="24"/>
        </w:rPr>
      </w:pPr>
      <w:r w:rsidRPr="00885843">
        <w:rPr>
          <w:sz w:val="24"/>
        </w:rPr>
        <w:t xml:space="preserve">7   double </w:t>
      </w:r>
      <w:proofErr w:type="gramStart"/>
      <w:r w:rsidRPr="00885843">
        <w:rPr>
          <w:sz w:val="24"/>
        </w:rPr>
        <w:t>c ,</w:t>
      </w:r>
      <w:proofErr w:type="gramEnd"/>
      <w:r w:rsidRPr="00885843">
        <w:rPr>
          <w:sz w:val="24"/>
        </w:rPr>
        <w:t xml:space="preserve"> r , s ;</w:t>
      </w:r>
    </w:p>
    <w:p w14:paraId="4E23F669" w14:textId="77777777" w:rsidR="00191B7B" w:rsidRPr="00885843" w:rsidRDefault="00191B7B" w:rsidP="00191B7B">
      <w:pPr>
        <w:snapToGrid w:val="0"/>
        <w:spacing w:line="300" w:lineRule="auto"/>
        <w:rPr>
          <w:sz w:val="24"/>
        </w:rPr>
      </w:pPr>
      <w:proofErr w:type="gramStart"/>
      <w:r w:rsidRPr="00885843">
        <w:rPr>
          <w:sz w:val="24"/>
        </w:rPr>
        <w:t>8  /</w:t>
      </w:r>
      <w:proofErr w:type="gramEnd"/>
      <w:r w:rsidRPr="00885843">
        <w:rPr>
          <w:sz w:val="24"/>
        </w:rPr>
        <w:t>* for task 1 */</w:t>
      </w:r>
    </w:p>
    <w:p w14:paraId="54B0FD0D" w14:textId="77777777" w:rsidR="00191B7B" w:rsidRPr="00885843" w:rsidRDefault="00191B7B" w:rsidP="00191B7B">
      <w:pPr>
        <w:snapToGrid w:val="0"/>
        <w:spacing w:line="300" w:lineRule="auto"/>
        <w:rPr>
          <w:sz w:val="24"/>
          <w:lang w:val="de-DE"/>
        </w:rPr>
      </w:pPr>
      <w:r w:rsidRPr="00885843">
        <w:rPr>
          <w:sz w:val="24"/>
        </w:rPr>
        <w:t xml:space="preserve">9   </w:t>
      </w:r>
      <w:proofErr w:type="gramStart"/>
      <w:r w:rsidRPr="00885843">
        <w:rPr>
          <w:sz w:val="24"/>
          <w:lang w:val="de-DE"/>
        </w:rPr>
        <w:t>printf(</w:t>
      </w:r>
      <w:proofErr w:type="gramEnd"/>
      <w:r w:rsidRPr="00885843">
        <w:rPr>
          <w:sz w:val="24"/>
          <w:lang w:val="de-DE"/>
        </w:rPr>
        <w:t>“Input  Fahrenheit:” ) ;</w:t>
      </w:r>
    </w:p>
    <w:p w14:paraId="24E8AC92" w14:textId="77777777" w:rsidR="00191B7B" w:rsidRPr="00885843" w:rsidRDefault="00191B7B" w:rsidP="00191B7B">
      <w:pPr>
        <w:snapToGrid w:val="0"/>
        <w:spacing w:line="300" w:lineRule="auto"/>
        <w:rPr>
          <w:sz w:val="24"/>
          <w:lang w:val="fr-FR"/>
        </w:rPr>
      </w:pPr>
      <w:r w:rsidRPr="00885843">
        <w:rPr>
          <w:sz w:val="24"/>
          <w:lang w:val="de-DE"/>
        </w:rPr>
        <w:t xml:space="preserve">10   </w:t>
      </w:r>
      <w:r w:rsidRPr="00885843">
        <w:rPr>
          <w:sz w:val="24"/>
          <w:lang w:val="fr-FR"/>
        </w:rPr>
        <w:t>scanf(“%d”, f ) ;</w:t>
      </w:r>
    </w:p>
    <w:p w14:paraId="0D313682" w14:textId="77777777" w:rsidR="00191B7B" w:rsidRPr="00885843" w:rsidRDefault="00191B7B" w:rsidP="00191B7B">
      <w:pPr>
        <w:snapToGrid w:val="0"/>
        <w:spacing w:line="300" w:lineRule="auto"/>
        <w:rPr>
          <w:sz w:val="24"/>
          <w:lang w:val="pt-BR"/>
        </w:rPr>
      </w:pPr>
      <w:r w:rsidRPr="00885843">
        <w:rPr>
          <w:sz w:val="24"/>
          <w:lang w:val="pt-BR"/>
        </w:rPr>
        <w:t>11   c = 5/9*(f-32) ;</w:t>
      </w:r>
    </w:p>
    <w:p w14:paraId="3404C80F" w14:textId="77777777" w:rsidR="00191B7B" w:rsidRPr="00885843" w:rsidRDefault="00191B7B" w:rsidP="00191B7B">
      <w:pPr>
        <w:snapToGrid w:val="0"/>
        <w:spacing w:line="300" w:lineRule="auto"/>
        <w:rPr>
          <w:sz w:val="24"/>
          <w:lang w:val="pt-BR"/>
        </w:rPr>
      </w:pPr>
      <w:r w:rsidRPr="00885843">
        <w:rPr>
          <w:sz w:val="24"/>
          <w:lang w:val="pt-BR"/>
        </w:rPr>
        <w:t>12   printf( “ \n %d (F) = %</w:t>
      </w:r>
      <w:smartTag w:uri="urn:schemas-microsoft-com:office:smarttags" w:element="chmetcnv">
        <w:smartTagPr>
          <w:attr w:name="UnitName" w:val="F"/>
          <w:attr w:name="SourceValue" w:val=".2"/>
          <w:attr w:name="HasSpace" w:val="False"/>
          <w:attr w:name="Negative" w:val="False"/>
          <w:attr w:name="NumberType" w:val="1"/>
          <w:attr w:name="TCSC" w:val="0"/>
        </w:smartTagPr>
        <w:r w:rsidRPr="00885843">
          <w:rPr>
            <w:sz w:val="24"/>
            <w:lang w:val="pt-BR"/>
          </w:rPr>
          <w:t>.2f</w:t>
        </w:r>
      </w:smartTag>
      <w:r w:rsidRPr="00885843">
        <w:rPr>
          <w:sz w:val="24"/>
          <w:lang w:val="pt-BR"/>
        </w:rPr>
        <w:t xml:space="preserve"> (C)\n\n ”, f, c ) ;</w:t>
      </w:r>
    </w:p>
    <w:p w14:paraId="367BAF15" w14:textId="77777777" w:rsidR="00191B7B" w:rsidRPr="00885843" w:rsidRDefault="00191B7B" w:rsidP="00191B7B">
      <w:pPr>
        <w:snapToGrid w:val="0"/>
        <w:spacing w:line="300" w:lineRule="auto"/>
        <w:rPr>
          <w:sz w:val="24"/>
        </w:rPr>
      </w:pPr>
      <w:r w:rsidRPr="00885843">
        <w:rPr>
          <w:sz w:val="24"/>
          <w:lang w:val="pt-BR"/>
        </w:rPr>
        <w:t xml:space="preserve">13  </w:t>
      </w:r>
      <w:r w:rsidRPr="00885843">
        <w:rPr>
          <w:sz w:val="24"/>
        </w:rPr>
        <w:t>/* for task 2 */</w:t>
      </w:r>
    </w:p>
    <w:p w14:paraId="41F884FB" w14:textId="77777777" w:rsidR="00191B7B" w:rsidRPr="00885843" w:rsidRDefault="00191B7B" w:rsidP="00191B7B">
      <w:pPr>
        <w:snapToGrid w:val="0"/>
        <w:spacing w:line="300" w:lineRule="auto"/>
        <w:rPr>
          <w:sz w:val="24"/>
        </w:rPr>
      </w:pPr>
      <w:r w:rsidRPr="00885843">
        <w:rPr>
          <w:sz w:val="24"/>
        </w:rPr>
        <w:t xml:space="preserve">14  </w:t>
      </w:r>
      <w:proofErr w:type="spellStart"/>
      <w:r w:rsidRPr="00885843">
        <w:rPr>
          <w:sz w:val="24"/>
        </w:rPr>
        <w:t>printf</w:t>
      </w:r>
      <w:proofErr w:type="spellEnd"/>
      <w:r w:rsidRPr="00885843">
        <w:rPr>
          <w:sz w:val="24"/>
        </w:rPr>
        <w:t>("input the radius r:");</w:t>
      </w:r>
    </w:p>
    <w:p w14:paraId="76126E8B" w14:textId="77777777" w:rsidR="00191B7B" w:rsidRPr="00885843" w:rsidRDefault="00191B7B" w:rsidP="00191B7B">
      <w:pPr>
        <w:snapToGrid w:val="0"/>
        <w:spacing w:line="300" w:lineRule="auto"/>
        <w:rPr>
          <w:sz w:val="24"/>
          <w:lang w:val="pt-BR"/>
        </w:rPr>
      </w:pPr>
      <w:r w:rsidRPr="00885843">
        <w:rPr>
          <w:sz w:val="24"/>
          <w:lang w:val="pt-BR"/>
        </w:rPr>
        <w:lastRenderedPageBreak/>
        <w:t>15  scanf("%f", &amp;r);</w:t>
      </w:r>
    </w:p>
    <w:p w14:paraId="3C27B0C6" w14:textId="77777777" w:rsidR="00191B7B" w:rsidRPr="00885843" w:rsidRDefault="00191B7B" w:rsidP="00191B7B">
      <w:pPr>
        <w:snapToGrid w:val="0"/>
        <w:spacing w:line="300" w:lineRule="auto"/>
        <w:rPr>
          <w:sz w:val="24"/>
          <w:lang w:val="pt-BR"/>
        </w:rPr>
      </w:pPr>
      <w:r w:rsidRPr="00885843">
        <w:rPr>
          <w:sz w:val="24"/>
          <w:lang w:val="pt-BR"/>
        </w:rPr>
        <w:t>16  s = PI * r * r;</w:t>
      </w:r>
    </w:p>
    <w:p w14:paraId="59B57385" w14:textId="77777777" w:rsidR="00191B7B" w:rsidRPr="00885843" w:rsidRDefault="00191B7B" w:rsidP="00191B7B">
      <w:pPr>
        <w:snapToGrid w:val="0"/>
        <w:spacing w:line="300" w:lineRule="auto"/>
        <w:rPr>
          <w:sz w:val="24"/>
        </w:rPr>
      </w:pPr>
      <w:r w:rsidRPr="00885843">
        <w:rPr>
          <w:sz w:val="24"/>
        </w:rPr>
        <w:t xml:space="preserve">17  </w:t>
      </w:r>
      <w:proofErr w:type="spellStart"/>
      <w:r w:rsidRPr="00885843">
        <w:rPr>
          <w:sz w:val="24"/>
        </w:rPr>
        <w:t>printf</w:t>
      </w:r>
      <w:proofErr w:type="spellEnd"/>
      <w:r w:rsidRPr="00885843">
        <w:rPr>
          <w:sz w:val="24"/>
        </w:rPr>
        <w:t>("\</w:t>
      </w:r>
      <w:proofErr w:type="spellStart"/>
      <w:r w:rsidRPr="00885843">
        <w:rPr>
          <w:sz w:val="24"/>
        </w:rPr>
        <w:t>nThe</w:t>
      </w:r>
      <w:proofErr w:type="spellEnd"/>
      <w:r w:rsidRPr="00885843">
        <w:rPr>
          <w:sz w:val="24"/>
        </w:rPr>
        <w:t xml:space="preserve"> acreage is %</w:t>
      </w:r>
      <w:smartTag w:uri="urn:schemas-microsoft-com:office:smarttags" w:element="chmetcnv">
        <w:smartTagPr>
          <w:attr w:name="UnitName" w:val="F"/>
          <w:attr w:name="SourceValue" w:val=".2"/>
          <w:attr w:name="HasSpace" w:val="False"/>
          <w:attr w:name="Negative" w:val="False"/>
          <w:attr w:name="NumberType" w:val="1"/>
          <w:attr w:name="TCSC" w:val="0"/>
        </w:smartTagPr>
        <w:r w:rsidRPr="00885843">
          <w:rPr>
            <w:sz w:val="24"/>
          </w:rPr>
          <w:t>.2f</w:t>
        </w:r>
      </w:smartTag>
      <w:r w:rsidRPr="00885843">
        <w:rPr>
          <w:sz w:val="24"/>
        </w:rPr>
        <w:t>\n\</w:t>
      </w:r>
      <w:proofErr w:type="spellStart"/>
      <w:r w:rsidRPr="00885843">
        <w:rPr>
          <w:sz w:val="24"/>
        </w:rPr>
        <w:t>n",&amp;s</w:t>
      </w:r>
      <w:proofErr w:type="spellEnd"/>
      <w:r w:rsidRPr="00885843">
        <w:rPr>
          <w:sz w:val="24"/>
        </w:rPr>
        <w:t>);</w:t>
      </w:r>
    </w:p>
    <w:p w14:paraId="211D9C1F" w14:textId="77777777" w:rsidR="00191B7B" w:rsidRPr="00885843" w:rsidRDefault="00191B7B" w:rsidP="00191B7B">
      <w:pPr>
        <w:snapToGrid w:val="0"/>
        <w:spacing w:line="300" w:lineRule="auto"/>
        <w:rPr>
          <w:sz w:val="24"/>
        </w:rPr>
      </w:pPr>
      <w:r w:rsidRPr="00885843">
        <w:rPr>
          <w:sz w:val="24"/>
        </w:rPr>
        <w:t>18  /* for task 3 */</w:t>
      </w:r>
    </w:p>
    <w:p w14:paraId="07FB0CD5" w14:textId="77777777" w:rsidR="00191B7B" w:rsidRPr="00885843" w:rsidRDefault="00191B7B" w:rsidP="00191B7B">
      <w:pPr>
        <w:snapToGrid w:val="0"/>
        <w:spacing w:line="300" w:lineRule="auto"/>
        <w:rPr>
          <w:sz w:val="24"/>
        </w:rPr>
      </w:pPr>
      <w:r w:rsidRPr="00885843">
        <w:rPr>
          <w:sz w:val="24"/>
        </w:rPr>
        <w:t xml:space="preserve">19  </w:t>
      </w:r>
      <w:proofErr w:type="spellStart"/>
      <w:r w:rsidRPr="00885843">
        <w:rPr>
          <w:sz w:val="24"/>
        </w:rPr>
        <w:t>printf</w:t>
      </w:r>
      <w:proofErr w:type="spellEnd"/>
      <w:r w:rsidRPr="00885843">
        <w:rPr>
          <w:sz w:val="24"/>
        </w:rPr>
        <w:t>("input hex int k, p :");</w:t>
      </w:r>
    </w:p>
    <w:p w14:paraId="45280A5D" w14:textId="77777777" w:rsidR="00191B7B" w:rsidRPr="00885843" w:rsidRDefault="00191B7B" w:rsidP="00191B7B">
      <w:pPr>
        <w:snapToGrid w:val="0"/>
        <w:spacing w:line="300" w:lineRule="auto"/>
        <w:rPr>
          <w:sz w:val="24"/>
        </w:rPr>
      </w:pPr>
      <w:r w:rsidRPr="00885843">
        <w:rPr>
          <w:sz w:val="24"/>
        </w:rPr>
        <w:t xml:space="preserve">20  </w:t>
      </w:r>
      <w:proofErr w:type="spellStart"/>
      <w:r w:rsidRPr="00885843">
        <w:rPr>
          <w:sz w:val="24"/>
        </w:rPr>
        <w:t>scanf</w:t>
      </w:r>
      <w:proofErr w:type="spellEnd"/>
      <w:r w:rsidRPr="00885843">
        <w:rPr>
          <w:sz w:val="24"/>
        </w:rPr>
        <w:t>("%x %x", &amp;k, &amp;p );</w:t>
      </w:r>
    </w:p>
    <w:p w14:paraId="2C227A76" w14:textId="77777777" w:rsidR="00191B7B" w:rsidRPr="00885843" w:rsidRDefault="00191B7B" w:rsidP="00191B7B">
      <w:pPr>
        <w:snapToGrid w:val="0"/>
        <w:spacing w:line="300" w:lineRule="auto"/>
        <w:rPr>
          <w:sz w:val="24"/>
        </w:rPr>
      </w:pPr>
      <w:r w:rsidRPr="00885843">
        <w:rPr>
          <w:sz w:val="24"/>
        </w:rPr>
        <w:t xml:space="preserve">21  </w:t>
      </w:r>
      <w:proofErr w:type="spellStart"/>
      <w:r w:rsidRPr="00885843">
        <w:rPr>
          <w:sz w:val="24"/>
        </w:rPr>
        <w:t>newint</w:t>
      </w:r>
      <w:proofErr w:type="spellEnd"/>
      <w:r w:rsidRPr="00885843">
        <w:rPr>
          <w:sz w:val="24"/>
        </w:rPr>
        <w:t xml:space="preserve"> = (p&amp;0xff00)|(k&amp;0xff00)&lt;&lt;8;</w:t>
      </w:r>
    </w:p>
    <w:p w14:paraId="41C0D131" w14:textId="77777777" w:rsidR="00191B7B" w:rsidRPr="00885843" w:rsidRDefault="00191B7B" w:rsidP="00191B7B">
      <w:pPr>
        <w:snapToGrid w:val="0"/>
        <w:spacing w:line="300" w:lineRule="auto"/>
        <w:rPr>
          <w:sz w:val="24"/>
        </w:rPr>
      </w:pPr>
      <w:r w:rsidRPr="00885843">
        <w:rPr>
          <w:sz w:val="24"/>
        </w:rPr>
        <w:t xml:space="preserve">22  </w:t>
      </w:r>
      <w:proofErr w:type="spellStart"/>
      <w:r w:rsidRPr="00885843">
        <w:rPr>
          <w:sz w:val="24"/>
        </w:rPr>
        <w:t>printf</w:t>
      </w:r>
      <w:proofErr w:type="spellEnd"/>
      <w:r w:rsidRPr="00885843">
        <w:rPr>
          <w:sz w:val="24"/>
        </w:rPr>
        <w:t>("new int = %x\n\n",</w:t>
      </w:r>
      <w:proofErr w:type="spellStart"/>
      <w:r w:rsidRPr="00885843">
        <w:rPr>
          <w:sz w:val="24"/>
        </w:rPr>
        <w:t>newint</w:t>
      </w:r>
      <w:proofErr w:type="spellEnd"/>
      <w:r w:rsidRPr="00885843">
        <w:rPr>
          <w:sz w:val="24"/>
        </w:rPr>
        <w:t>);</w:t>
      </w:r>
    </w:p>
    <w:p w14:paraId="1D2613DA" w14:textId="77777777" w:rsidR="00191B7B" w:rsidRPr="00885843" w:rsidRDefault="00191B7B" w:rsidP="00191B7B">
      <w:pPr>
        <w:snapToGrid w:val="0"/>
        <w:spacing w:line="300" w:lineRule="auto"/>
        <w:rPr>
          <w:sz w:val="24"/>
        </w:rPr>
      </w:pPr>
      <w:r w:rsidRPr="00885843">
        <w:rPr>
          <w:sz w:val="24"/>
        </w:rPr>
        <w:t>}</w:t>
      </w:r>
      <w:bookmarkStart w:id="10" w:name="_Toc223233067"/>
      <w:bookmarkStart w:id="11" w:name="_Toc223229249"/>
    </w:p>
    <w:p w14:paraId="58D45DDF" w14:textId="77777777" w:rsidR="00191B7B" w:rsidRPr="00885843" w:rsidRDefault="00191B7B" w:rsidP="00191B7B">
      <w:pPr>
        <w:snapToGrid w:val="0"/>
        <w:spacing w:line="360" w:lineRule="auto"/>
        <w:rPr>
          <w:b/>
          <w:sz w:val="24"/>
        </w:rPr>
      </w:pPr>
      <w:r w:rsidRPr="00885843">
        <w:rPr>
          <w:rFonts w:hAnsi="宋体"/>
          <w:b/>
          <w:sz w:val="24"/>
        </w:rPr>
        <w:t>解答：</w:t>
      </w:r>
    </w:p>
    <w:p w14:paraId="66221F62" w14:textId="77777777" w:rsidR="00191B7B" w:rsidRPr="00885843" w:rsidRDefault="00191B7B" w:rsidP="00191B7B">
      <w:pPr>
        <w:snapToGrid w:val="0"/>
        <w:spacing w:line="360" w:lineRule="auto"/>
        <w:rPr>
          <w:sz w:val="24"/>
        </w:rPr>
      </w:pPr>
      <w:r w:rsidRPr="00885843">
        <w:rPr>
          <w:sz w:val="24"/>
        </w:rPr>
        <w:t xml:space="preserve">  </w:t>
      </w:r>
      <w:r w:rsidRPr="00885843">
        <w:rPr>
          <w:rFonts w:hAnsi="宋体"/>
          <w:sz w:val="24"/>
        </w:rPr>
        <w:t>（</w:t>
      </w:r>
      <w:r w:rsidRPr="00885843">
        <w:rPr>
          <w:sz w:val="24"/>
        </w:rPr>
        <w:t>1</w:t>
      </w:r>
      <w:r w:rsidRPr="00885843">
        <w:rPr>
          <w:rFonts w:hAnsi="宋体"/>
          <w:sz w:val="24"/>
        </w:rPr>
        <w:t>）错误修改：</w:t>
      </w:r>
    </w:p>
    <w:p w14:paraId="461AD79B" w14:textId="77777777" w:rsidR="00191B7B" w:rsidRPr="0033303D" w:rsidRDefault="00191B7B" w:rsidP="00191B7B">
      <w:pPr>
        <w:snapToGrid w:val="0"/>
        <w:spacing w:line="360" w:lineRule="auto"/>
        <w:rPr>
          <w:rFonts w:hAnsi="宋体"/>
          <w:sz w:val="24"/>
        </w:rPr>
      </w:pPr>
      <w:r w:rsidRPr="00885843">
        <w:rPr>
          <w:sz w:val="24"/>
        </w:rPr>
        <w:t xml:space="preserve">      1) </w:t>
      </w:r>
      <w:r w:rsidRPr="00885843">
        <w:rPr>
          <w:rFonts w:hAnsi="宋体"/>
          <w:sz w:val="24"/>
        </w:rPr>
        <w:t>第</w:t>
      </w:r>
      <w:r>
        <w:rPr>
          <w:rFonts w:hint="eastAsia"/>
          <w:sz w:val="24"/>
        </w:rPr>
        <w:t>2</w:t>
      </w:r>
      <w:r w:rsidRPr="00885843">
        <w:rPr>
          <w:rFonts w:hAnsi="宋体"/>
          <w:sz w:val="24"/>
        </w:rPr>
        <w:t>行的符号常量定义后不能有分号，正确形式为：</w:t>
      </w:r>
      <w:r w:rsidRPr="00885843">
        <w:rPr>
          <w:sz w:val="24"/>
        </w:rPr>
        <w:t>#define PI 3.14159</w:t>
      </w:r>
    </w:p>
    <w:p w14:paraId="0ECE2975" w14:textId="77777777" w:rsidR="00191B7B" w:rsidRDefault="00191B7B" w:rsidP="00191B7B">
      <w:pPr>
        <w:snapToGrid w:val="0"/>
        <w:spacing w:line="360" w:lineRule="auto"/>
        <w:rPr>
          <w:sz w:val="24"/>
        </w:rPr>
      </w:pPr>
      <w:r w:rsidRPr="00885843">
        <w:rPr>
          <w:sz w:val="24"/>
        </w:rPr>
        <w:t xml:space="preserve">      2) </w:t>
      </w:r>
      <w:r w:rsidRPr="00885843">
        <w:rPr>
          <w:rFonts w:hAnsi="宋体"/>
          <w:sz w:val="24"/>
        </w:rPr>
        <w:t>第</w:t>
      </w:r>
      <w:r>
        <w:rPr>
          <w:rFonts w:hint="eastAsia"/>
          <w:sz w:val="24"/>
        </w:rPr>
        <w:t>10</w:t>
      </w:r>
      <w:r w:rsidRPr="00885843">
        <w:rPr>
          <w:rFonts w:hAnsi="宋体"/>
          <w:sz w:val="24"/>
        </w:rPr>
        <w:t>行的</w:t>
      </w:r>
      <w:proofErr w:type="spellStart"/>
      <w:r>
        <w:rPr>
          <w:rFonts w:hint="eastAsia"/>
          <w:sz w:val="24"/>
        </w:rPr>
        <w:t>scanf</w:t>
      </w:r>
      <w:proofErr w:type="spellEnd"/>
      <w:r>
        <w:rPr>
          <w:rFonts w:hint="eastAsia"/>
          <w:sz w:val="24"/>
        </w:rPr>
        <w:t>变量前要加</w:t>
      </w:r>
      <w:r>
        <w:rPr>
          <w:rFonts w:hint="eastAsia"/>
          <w:sz w:val="24"/>
        </w:rPr>
        <w:t>&amp;</w:t>
      </w:r>
      <w:r w:rsidRPr="00885843">
        <w:rPr>
          <w:rFonts w:hAnsi="宋体"/>
          <w:sz w:val="24"/>
        </w:rPr>
        <w:t>，正确形式为：</w:t>
      </w:r>
      <w:proofErr w:type="spellStart"/>
      <w:r w:rsidRPr="001D100E">
        <w:rPr>
          <w:sz w:val="24"/>
        </w:rPr>
        <w:t>scanf</w:t>
      </w:r>
      <w:proofErr w:type="spellEnd"/>
      <w:r w:rsidRPr="001D100E">
        <w:rPr>
          <w:sz w:val="24"/>
        </w:rPr>
        <w:t>("%d", &amp;f );</w:t>
      </w:r>
    </w:p>
    <w:p w14:paraId="1619204F" w14:textId="77777777" w:rsidR="00191B7B" w:rsidRDefault="00191B7B" w:rsidP="00191B7B">
      <w:pPr>
        <w:snapToGrid w:val="0"/>
        <w:spacing w:line="360" w:lineRule="auto"/>
        <w:rPr>
          <w:rFonts w:hAnsi="宋体"/>
          <w:sz w:val="24"/>
        </w:rPr>
      </w:pPr>
      <w:r>
        <w:rPr>
          <w:rFonts w:hint="eastAsia"/>
          <w:sz w:val="24"/>
        </w:rPr>
        <w:t xml:space="preserve"> </w:t>
      </w:r>
      <w:r>
        <w:rPr>
          <w:sz w:val="24"/>
        </w:rPr>
        <w:t xml:space="preserve">     3</w:t>
      </w:r>
      <w:r w:rsidRPr="00885843">
        <w:rPr>
          <w:sz w:val="24"/>
        </w:rPr>
        <w:t xml:space="preserve">) </w:t>
      </w:r>
      <w:r w:rsidRPr="00885843">
        <w:rPr>
          <w:rFonts w:hAnsi="宋体"/>
          <w:sz w:val="24"/>
        </w:rPr>
        <w:t>第</w:t>
      </w:r>
      <w:r>
        <w:rPr>
          <w:sz w:val="24"/>
        </w:rPr>
        <w:t>11</w:t>
      </w:r>
      <w:r w:rsidRPr="00885843">
        <w:rPr>
          <w:rFonts w:hAnsi="宋体"/>
          <w:sz w:val="24"/>
        </w:rPr>
        <w:t>行的</w:t>
      </w:r>
      <w:r>
        <w:rPr>
          <w:rFonts w:hAnsi="宋体"/>
          <w:sz w:val="24"/>
        </w:rPr>
        <w:t>5/9</w:t>
      </w:r>
      <w:r>
        <w:rPr>
          <w:rFonts w:hAnsi="宋体" w:hint="eastAsia"/>
          <w:sz w:val="24"/>
        </w:rPr>
        <w:t>会得</w:t>
      </w:r>
      <w:r>
        <w:rPr>
          <w:rFonts w:hAnsi="宋体" w:hint="eastAsia"/>
          <w:sz w:val="24"/>
        </w:rPr>
        <w:t>0,</w:t>
      </w:r>
      <w:r>
        <w:rPr>
          <w:rFonts w:hAnsi="宋体" w:hint="eastAsia"/>
          <w:sz w:val="24"/>
        </w:rPr>
        <w:t>应该用</w:t>
      </w:r>
      <w:r>
        <w:rPr>
          <w:rFonts w:hAnsi="宋体" w:hint="eastAsia"/>
          <w:sz w:val="24"/>
        </w:rPr>
        <w:t>double</w:t>
      </w:r>
      <w:r>
        <w:rPr>
          <w:rFonts w:hAnsi="宋体" w:hint="eastAsia"/>
          <w:sz w:val="24"/>
        </w:rPr>
        <w:t>类型</w:t>
      </w:r>
      <w:r w:rsidRPr="00885843">
        <w:rPr>
          <w:rFonts w:hAnsi="宋体"/>
          <w:sz w:val="24"/>
        </w:rPr>
        <w:t>，正确形式为：</w:t>
      </w:r>
    </w:p>
    <w:p w14:paraId="5CF93005" w14:textId="77777777" w:rsidR="00191B7B" w:rsidRPr="0033303D" w:rsidRDefault="00191B7B" w:rsidP="00191B7B">
      <w:pPr>
        <w:snapToGrid w:val="0"/>
        <w:spacing w:line="360" w:lineRule="auto"/>
        <w:ind w:left="840"/>
        <w:rPr>
          <w:rFonts w:hAnsi="宋体"/>
          <w:sz w:val="24"/>
        </w:rPr>
      </w:pPr>
      <w:r w:rsidRPr="001D100E">
        <w:rPr>
          <w:sz w:val="24"/>
        </w:rPr>
        <w:t>c = 5.0/9.0 * (f-32) ;</w:t>
      </w:r>
    </w:p>
    <w:p w14:paraId="5EB407EE" w14:textId="77777777" w:rsidR="00191B7B" w:rsidRPr="00885843" w:rsidRDefault="00191B7B" w:rsidP="00191B7B">
      <w:pPr>
        <w:snapToGrid w:val="0"/>
        <w:spacing w:line="360" w:lineRule="auto"/>
        <w:rPr>
          <w:sz w:val="24"/>
        </w:rPr>
      </w:pPr>
      <w:r w:rsidRPr="00885843">
        <w:rPr>
          <w:sz w:val="24"/>
        </w:rPr>
        <w:t xml:space="preserve">      </w:t>
      </w:r>
      <w:r>
        <w:rPr>
          <w:sz w:val="24"/>
        </w:rPr>
        <w:t>4</w:t>
      </w:r>
      <w:r w:rsidRPr="00885843">
        <w:rPr>
          <w:sz w:val="24"/>
        </w:rPr>
        <w:t xml:space="preserve">) </w:t>
      </w:r>
      <w:r w:rsidRPr="00885843">
        <w:rPr>
          <w:rFonts w:hAnsi="宋体"/>
          <w:sz w:val="24"/>
        </w:rPr>
        <w:t>第</w:t>
      </w:r>
      <w:r>
        <w:rPr>
          <w:rFonts w:hint="eastAsia"/>
          <w:sz w:val="24"/>
        </w:rPr>
        <w:t>15</w:t>
      </w:r>
      <w:r w:rsidRPr="00885843">
        <w:rPr>
          <w:rFonts w:hAnsi="宋体"/>
          <w:sz w:val="24"/>
        </w:rPr>
        <w:t>行的</w:t>
      </w:r>
      <w:proofErr w:type="spellStart"/>
      <w:r>
        <w:rPr>
          <w:rFonts w:hint="eastAsia"/>
          <w:sz w:val="24"/>
        </w:rPr>
        <w:t>scanf,double</w:t>
      </w:r>
      <w:proofErr w:type="spellEnd"/>
      <w:r>
        <w:rPr>
          <w:rFonts w:hint="eastAsia"/>
          <w:sz w:val="24"/>
        </w:rPr>
        <w:t>类型应该用</w:t>
      </w:r>
      <w:r>
        <w:rPr>
          <w:rFonts w:hint="eastAsia"/>
          <w:sz w:val="24"/>
        </w:rPr>
        <w:t>%</w:t>
      </w:r>
      <w:proofErr w:type="spellStart"/>
      <w:r>
        <w:rPr>
          <w:rFonts w:hint="eastAsia"/>
          <w:sz w:val="24"/>
        </w:rPr>
        <w:t>lf</w:t>
      </w:r>
      <w:proofErr w:type="spellEnd"/>
      <w:r>
        <w:rPr>
          <w:rFonts w:hint="eastAsia"/>
          <w:sz w:val="24"/>
        </w:rPr>
        <w:t>格式化</w:t>
      </w:r>
      <w:r w:rsidRPr="00885843">
        <w:rPr>
          <w:rFonts w:hAnsi="宋体"/>
          <w:sz w:val="24"/>
        </w:rPr>
        <w:t>，正确形式为：</w:t>
      </w:r>
    </w:p>
    <w:p w14:paraId="3BA126AE" w14:textId="77777777" w:rsidR="00191B7B" w:rsidRDefault="00191B7B" w:rsidP="00191B7B">
      <w:pPr>
        <w:snapToGrid w:val="0"/>
        <w:spacing w:line="360" w:lineRule="auto"/>
        <w:rPr>
          <w:sz w:val="24"/>
        </w:rPr>
      </w:pPr>
      <w:r w:rsidRPr="00885843">
        <w:rPr>
          <w:sz w:val="24"/>
        </w:rPr>
        <w:tab/>
      </w:r>
      <w:r w:rsidRPr="00885843">
        <w:rPr>
          <w:sz w:val="24"/>
        </w:rPr>
        <w:tab/>
      </w:r>
      <w:proofErr w:type="spellStart"/>
      <w:r w:rsidRPr="001D100E">
        <w:rPr>
          <w:sz w:val="24"/>
        </w:rPr>
        <w:t>scanf</w:t>
      </w:r>
      <w:proofErr w:type="spellEnd"/>
      <w:r w:rsidRPr="001D100E">
        <w:rPr>
          <w:sz w:val="24"/>
        </w:rPr>
        <w:t>("%</w:t>
      </w:r>
      <w:proofErr w:type="spellStart"/>
      <w:r w:rsidRPr="001D100E">
        <w:rPr>
          <w:sz w:val="24"/>
        </w:rPr>
        <w:t>lf</w:t>
      </w:r>
      <w:proofErr w:type="spellEnd"/>
      <w:r w:rsidRPr="001D100E">
        <w:rPr>
          <w:sz w:val="24"/>
        </w:rPr>
        <w:t>", &amp;r);</w:t>
      </w:r>
    </w:p>
    <w:p w14:paraId="3055A64C" w14:textId="77777777" w:rsidR="00191B7B" w:rsidRDefault="00191B7B" w:rsidP="00191B7B">
      <w:pPr>
        <w:snapToGrid w:val="0"/>
        <w:spacing w:line="360" w:lineRule="auto"/>
        <w:rPr>
          <w:sz w:val="24"/>
        </w:rPr>
      </w:pPr>
      <w:r>
        <w:rPr>
          <w:rFonts w:hint="eastAsia"/>
          <w:sz w:val="24"/>
        </w:rPr>
        <w:t xml:space="preserve"> </w:t>
      </w:r>
      <w:r>
        <w:rPr>
          <w:sz w:val="24"/>
        </w:rPr>
        <w:t xml:space="preserve">     </w:t>
      </w:r>
      <w:r>
        <w:rPr>
          <w:rFonts w:hint="eastAsia"/>
          <w:sz w:val="24"/>
        </w:rPr>
        <w:t>5</w:t>
      </w:r>
      <w:r w:rsidRPr="00885843">
        <w:rPr>
          <w:sz w:val="24"/>
        </w:rPr>
        <w:t xml:space="preserve">) </w:t>
      </w:r>
      <w:r>
        <w:rPr>
          <w:rFonts w:hAnsi="宋体" w:hint="eastAsia"/>
          <w:sz w:val="24"/>
        </w:rPr>
        <w:t>Task3</w:t>
      </w:r>
      <w:r w:rsidRPr="00885843">
        <w:rPr>
          <w:rFonts w:hAnsi="宋体"/>
          <w:sz w:val="24"/>
        </w:rPr>
        <w:t>的</w:t>
      </w:r>
      <w:proofErr w:type="spellStart"/>
      <w:r>
        <w:rPr>
          <w:rFonts w:hint="eastAsia"/>
          <w:sz w:val="24"/>
        </w:rPr>
        <w:t>newint</w:t>
      </w:r>
      <w:proofErr w:type="spellEnd"/>
      <w:r>
        <w:rPr>
          <w:rFonts w:hint="eastAsia"/>
          <w:sz w:val="24"/>
        </w:rPr>
        <w:t>变量没有声明</w:t>
      </w:r>
      <w:r w:rsidRPr="00885843">
        <w:rPr>
          <w:rFonts w:hAnsi="宋体"/>
          <w:sz w:val="24"/>
        </w:rPr>
        <w:t>，正确形式为：</w:t>
      </w:r>
      <w:r w:rsidRPr="00432A58">
        <w:rPr>
          <w:sz w:val="24"/>
        </w:rPr>
        <w:t xml:space="preserve">int </w:t>
      </w:r>
      <w:proofErr w:type="spellStart"/>
      <w:r w:rsidRPr="00432A58">
        <w:rPr>
          <w:sz w:val="24"/>
        </w:rPr>
        <w:t>newint</w:t>
      </w:r>
      <w:proofErr w:type="spellEnd"/>
      <w:r w:rsidRPr="00432A58">
        <w:rPr>
          <w:sz w:val="24"/>
        </w:rPr>
        <w:t>;</w:t>
      </w:r>
    </w:p>
    <w:p w14:paraId="60D97737" w14:textId="77777777" w:rsidR="00191B7B" w:rsidRPr="00885843" w:rsidRDefault="00191B7B" w:rsidP="00191B7B">
      <w:pPr>
        <w:snapToGrid w:val="0"/>
        <w:spacing w:line="360" w:lineRule="auto"/>
        <w:ind w:firstLineChars="300" w:firstLine="720"/>
        <w:rPr>
          <w:sz w:val="24"/>
        </w:rPr>
      </w:pPr>
      <w:r>
        <w:rPr>
          <w:rFonts w:hint="eastAsia"/>
          <w:sz w:val="24"/>
        </w:rPr>
        <w:t>6</w:t>
      </w:r>
      <w:r w:rsidRPr="00885843">
        <w:rPr>
          <w:sz w:val="24"/>
        </w:rPr>
        <w:t xml:space="preserve">) </w:t>
      </w:r>
      <w:r w:rsidRPr="00885843">
        <w:rPr>
          <w:rFonts w:hAnsi="宋体"/>
          <w:sz w:val="24"/>
        </w:rPr>
        <w:t>第</w:t>
      </w:r>
      <w:r>
        <w:rPr>
          <w:rFonts w:hint="eastAsia"/>
          <w:sz w:val="24"/>
        </w:rPr>
        <w:t>2</w:t>
      </w:r>
      <w:r>
        <w:rPr>
          <w:sz w:val="24"/>
        </w:rPr>
        <w:t>1</w:t>
      </w:r>
      <w:r w:rsidRPr="00885843">
        <w:rPr>
          <w:rFonts w:hAnsi="宋体"/>
          <w:sz w:val="24"/>
        </w:rPr>
        <w:t>行的</w:t>
      </w:r>
      <w:r>
        <w:rPr>
          <w:rFonts w:hAnsi="宋体" w:hint="eastAsia"/>
          <w:sz w:val="24"/>
        </w:rPr>
        <w:t>h</w:t>
      </w:r>
      <w:r>
        <w:rPr>
          <w:rFonts w:hint="eastAsia"/>
          <w:sz w:val="24"/>
        </w:rPr>
        <w:t>应该</w:t>
      </w:r>
      <w:r>
        <w:rPr>
          <w:rFonts w:hint="eastAsia"/>
          <w:sz w:val="24"/>
        </w:rPr>
        <w:t>&amp;</w:t>
      </w:r>
      <w:r>
        <w:rPr>
          <w:sz w:val="24"/>
        </w:rPr>
        <w:t>0x00ff</w:t>
      </w:r>
      <w:r w:rsidRPr="00885843">
        <w:rPr>
          <w:rFonts w:hAnsi="宋体"/>
          <w:sz w:val="24"/>
        </w:rPr>
        <w:t>，正确形式为：</w:t>
      </w:r>
    </w:p>
    <w:p w14:paraId="11BF6F5F" w14:textId="77777777" w:rsidR="00191B7B" w:rsidRPr="0062190A" w:rsidRDefault="00191B7B" w:rsidP="00191B7B">
      <w:pPr>
        <w:snapToGrid w:val="0"/>
        <w:spacing w:line="300" w:lineRule="auto"/>
        <w:rPr>
          <w:sz w:val="24"/>
        </w:rPr>
      </w:pPr>
      <w:r w:rsidRPr="00885843">
        <w:rPr>
          <w:sz w:val="24"/>
        </w:rPr>
        <w:tab/>
      </w:r>
      <w:r w:rsidRPr="00885843">
        <w:rPr>
          <w:sz w:val="24"/>
        </w:rPr>
        <w:tab/>
      </w:r>
      <w:proofErr w:type="spellStart"/>
      <w:r w:rsidRPr="0062190A">
        <w:rPr>
          <w:sz w:val="24"/>
        </w:rPr>
        <w:t>newint</w:t>
      </w:r>
      <w:proofErr w:type="spellEnd"/>
      <w:r w:rsidRPr="0062190A">
        <w:rPr>
          <w:sz w:val="24"/>
        </w:rPr>
        <w:t xml:space="preserve"> = (p&amp;0xff00)|((k&gt;&gt;8)&amp;0x00ff);</w:t>
      </w:r>
    </w:p>
    <w:p w14:paraId="782042AF" w14:textId="77777777" w:rsidR="00191B7B" w:rsidRPr="00885843" w:rsidRDefault="00191B7B" w:rsidP="00191B7B">
      <w:pPr>
        <w:snapToGrid w:val="0"/>
        <w:spacing w:line="360" w:lineRule="auto"/>
        <w:ind w:firstLineChars="300" w:firstLine="720"/>
        <w:rPr>
          <w:sz w:val="24"/>
        </w:rPr>
      </w:pPr>
      <w:r>
        <w:rPr>
          <w:sz w:val="24"/>
        </w:rPr>
        <w:t>7</w:t>
      </w:r>
      <w:r w:rsidRPr="00885843">
        <w:rPr>
          <w:sz w:val="24"/>
        </w:rPr>
        <w:t xml:space="preserve">) </w:t>
      </w:r>
      <w:r w:rsidRPr="00885843">
        <w:rPr>
          <w:rFonts w:hAnsi="宋体"/>
          <w:sz w:val="24"/>
        </w:rPr>
        <w:t>第</w:t>
      </w:r>
      <w:r>
        <w:rPr>
          <w:rFonts w:hint="eastAsia"/>
          <w:sz w:val="24"/>
        </w:rPr>
        <w:t>22</w:t>
      </w:r>
      <w:r w:rsidRPr="00885843">
        <w:rPr>
          <w:rFonts w:hAnsi="宋体"/>
          <w:sz w:val="24"/>
        </w:rPr>
        <w:t>行的</w:t>
      </w:r>
      <w:r>
        <w:rPr>
          <w:rFonts w:hint="eastAsia"/>
          <w:sz w:val="24"/>
        </w:rPr>
        <w:t>int</w:t>
      </w:r>
      <w:r>
        <w:rPr>
          <w:rFonts w:hint="eastAsia"/>
          <w:sz w:val="24"/>
        </w:rPr>
        <w:t>类型应该用</w:t>
      </w:r>
      <w:r>
        <w:rPr>
          <w:rFonts w:hint="eastAsia"/>
          <w:sz w:val="24"/>
        </w:rPr>
        <w:t>%</w:t>
      </w:r>
      <w:proofErr w:type="spellStart"/>
      <w:r>
        <w:rPr>
          <w:sz w:val="24"/>
        </w:rPr>
        <w:t>hx</w:t>
      </w:r>
      <w:proofErr w:type="spellEnd"/>
      <w:r>
        <w:rPr>
          <w:rFonts w:hint="eastAsia"/>
          <w:sz w:val="24"/>
        </w:rPr>
        <w:t>格式化</w:t>
      </w:r>
      <w:r w:rsidRPr="00885843">
        <w:rPr>
          <w:rFonts w:hAnsi="宋体"/>
          <w:sz w:val="24"/>
        </w:rPr>
        <w:t>，正确形式为：</w:t>
      </w:r>
    </w:p>
    <w:p w14:paraId="08AB361A" w14:textId="77777777" w:rsidR="00191B7B" w:rsidRPr="001D100E" w:rsidRDefault="00191B7B" w:rsidP="00191B7B">
      <w:pPr>
        <w:snapToGrid w:val="0"/>
        <w:spacing w:line="300" w:lineRule="auto"/>
        <w:rPr>
          <w:sz w:val="24"/>
        </w:rPr>
      </w:pPr>
      <w:r w:rsidRPr="00885843">
        <w:rPr>
          <w:sz w:val="24"/>
        </w:rPr>
        <w:tab/>
      </w:r>
      <w:r w:rsidRPr="00885843">
        <w:rPr>
          <w:sz w:val="24"/>
        </w:rPr>
        <w:tab/>
      </w:r>
      <w:proofErr w:type="spellStart"/>
      <w:r w:rsidRPr="00885843">
        <w:rPr>
          <w:sz w:val="24"/>
        </w:rPr>
        <w:t>printf</w:t>
      </w:r>
      <w:proofErr w:type="spellEnd"/>
      <w:r w:rsidRPr="00885843">
        <w:rPr>
          <w:sz w:val="24"/>
        </w:rPr>
        <w:t>("new int = %</w:t>
      </w:r>
      <w:proofErr w:type="spellStart"/>
      <w:r>
        <w:rPr>
          <w:sz w:val="24"/>
        </w:rPr>
        <w:t>hx</w:t>
      </w:r>
      <w:proofErr w:type="spellEnd"/>
      <w:r w:rsidRPr="00885843">
        <w:rPr>
          <w:sz w:val="24"/>
        </w:rPr>
        <w:t>\n\n",</w:t>
      </w:r>
      <w:proofErr w:type="spellStart"/>
      <w:r w:rsidRPr="00885843">
        <w:rPr>
          <w:sz w:val="24"/>
        </w:rPr>
        <w:t>newint</w:t>
      </w:r>
      <w:proofErr w:type="spellEnd"/>
      <w:r w:rsidRPr="00885843">
        <w:rPr>
          <w:sz w:val="24"/>
        </w:rPr>
        <w:t>);</w:t>
      </w:r>
    </w:p>
    <w:p w14:paraId="7783584A" w14:textId="454FB726" w:rsidR="00467CEE" w:rsidRPr="00467CEE" w:rsidRDefault="00191B7B" w:rsidP="00467CEE">
      <w:pPr>
        <w:snapToGrid w:val="0"/>
        <w:spacing w:line="360" w:lineRule="auto"/>
        <w:rPr>
          <w:rFonts w:hAnsi="宋体" w:hint="eastAsia"/>
          <w:sz w:val="24"/>
        </w:rPr>
      </w:pPr>
      <w:r w:rsidRPr="00885843">
        <w:rPr>
          <w:sz w:val="24"/>
        </w:rPr>
        <w:t xml:space="preserve">  </w:t>
      </w:r>
      <w:r w:rsidRPr="00885843">
        <w:rPr>
          <w:rFonts w:hAnsi="宋体"/>
          <w:sz w:val="24"/>
        </w:rPr>
        <w:t>（</w:t>
      </w:r>
      <w:r w:rsidRPr="00885843">
        <w:rPr>
          <w:sz w:val="24"/>
        </w:rPr>
        <w:t>2</w:t>
      </w:r>
      <w:r w:rsidRPr="00885843">
        <w:rPr>
          <w:rFonts w:hAnsi="宋体"/>
          <w:sz w:val="24"/>
        </w:rPr>
        <w:t>）错误修改后运行结果：</w:t>
      </w:r>
    </w:p>
    <w:p w14:paraId="6C604BFA" w14:textId="1E31F410" w:rsidR="00467CEE" w:rsidRPr="00467CEE" w:rsidRDefault="00191B7B" w:rsidP="00467CEE">
      <w:pPr>
        <w:snapToGrid w:val="0"/>
        <w:jc w:val="center"/>
        <w:rPr>
          <w:rFonts w:hint="eastAsia"/>
          <w:sz w:val="24"/>
        </w:rPr>
      </w:pPr>
      <w:r w:rsidRPr="00432A58">
        <w:rPr>
          <w:noProof/>
          <w:sz w:val="24"/>
        </w:rPr>
        <w:drawing>
          <wp:inline distT="0" distB="0" distL="0" distR="0" wp14:anchorId="42F0526E" wp14:editId="0274F389">
            <wp:extent cx="3477426" cy="1077264"/>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048"/>
                    <a:stretch/>
                  </pic:blipFill>
                  <pic:spPr bwMode="auto">
                    <a:xfrm>
                      <a:off x="0" y="0"/>
                      <a:ext cx="3508537" cy="1086902"/>
                    </a:xfrm>
                    <a:prstGeom prst="rect">
                      <a:avLst/>
                    </a:prstGeom>
                    <a:ln>
                      <a:noFill/>
                    </a:ln>
                    <a:extLst>
                      <a:ext uri="{53640926-AAD7-44D8-BBD7-CCE9431645EC}">
                        <a14:shadowObscured xmlns:a14="http://schemas.microsoft.com/office/drawing/2010/main"/>
                      </a:ext>
                    </a:extLst>
                  </pic:spPr>
                </pic:pic>
              </a:graphicData>
            </a:graphic>
          </wp:inline>
        </w:drawing>
      </w:r>
    </w:p>
    <w:p w14:paraId="05C8408F" w14:textId="60490561" w:rsidR="00191B7B" w:rsidRDefault="00191B7B" w:rsidP="00191B7B">
      <w:pPr>
        <w:snapToGrid w:val="0"/>
        <w:jc w:val="center"/>
        <w:rPr>
          <w:b/>
          <w:sz w:val="24"/>
        </w:rPr>
      </w:pPr>
      <w:r w:rsidRPr="00432A58">
        <w:rPr>
          <w:b/>
          <w:noProof/>
          <w:sz w:val="24"/>
        </w:rPr>
        <w:drawing>
          <wp:inline distT="0" distB="0" distL="0" distR="0" wp14:anchorId="782A72F6" wp14:editId="00949C9E">
            <wp:extent cx="3546756" cy="1133834"/>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301"/>
                    <a:stretch/>
                  </pic:blipFill>
                  <pic:spPr bwMode="auto">
                    <a:xfrm>
                      <a:off x="0" y="0"/>
                      <a:ext cx="3573523" cy="1142391"/>
                    </a:xfrm>
                    <a:prstGeom prst="rect">
                      <a:avLst/>
                    </a:prstGeom>
                    <a:ln>
                      <a:noFill/>
                    </a:ln>
                    <a:extLst>
                      <a:ext uri="{53640926-AAD7-44D8-BBD7-CCE9431645EC}">
                        <a14:shadowObscured xmlns:a14="http://schemas.microsoft.com/office/drawing/2010/main"/>
                      </a:ext>
                    </a:extLst>
                  </pic:spPr>
                </pic:pic>
              </a:graphicData>
            </a:graphic>
          </wp:inline>
        </w:drawing>
      </w:r>
    </w:p>
    <w:p w14:paraId="6E615A01" w14:textId="77777777" w:rsidR="00191B7B" w:rsidRPr="000724D6" w:rsidRDefault="00191B7B" w:rsidP="00191B7B">
      <w:pPr>
        <w:snapToGrid w:val="0"/>
        <w:jc w:val="center"/>
        <w:rPr>
          <w:rFonts w:eastAsia="黑体"/>
          <w:sz w:val="24"/>
        </w:rPr>
      </w:pPr>
      <w:r w:rsidRPr="00885843">
        <w:rPr>
          <w:rFonts w:eastAsia="黑体"/>
          <w:sz w:val="24"/>
        </w:rPr>
        <w:t>图</w:t>
      </w:r>
      <w:r>
        <w:rPr>
          <w:rFonts w:eastAsia="黑体" w:hint="eastAsia"/>
          <w:sz w:val="24"/>
        </w:rPr>
        <w:t>1</w:t>
      </w:r>
      <w:r w:rsidRPr="00885843">
        <w:rPr>
          <w:rFonts w:eastAsia="黑体"/>
          <w:sz w:val="24"/>
        </w:rPr>
        <w:t xml:space="preserve">-1 </w:t>
      </w:r>
      <w:r>
        <w:rPr>
          <w:rFonts w:eastAsia="黑体" w:hint="eastAsia"/>
          <w:sz w:val="24"/>
        </w:rPr>
        <w:t>源程序改错</w:t>
      </w:r>
      <w:r w:rsidRPr="00885843">
        <w:rPr>
          <w:rFonts w:eastAsia="黑体"/>
          <w:sz w:val="24"/>
        </w:rPr>
        <w:t>题</w:t>
      </w:r>
      <w:r w:rsidRPr="00885843">
        <w:rPr>
          <w:rFonts w:eastAsia="黑体"/>
          <w:sz w:val="24"/>
        </w:rPr>
        <w:t>1</w:t>
      </w:r>
      <w:r w:rsidRPr="00885843">
        <w:rPr>
          <w:rFonts w:eastAsia="黑体"/>
          <w:sz w:val="24"/>
        </w:rPr>
        <w:t>的</w:t>
      </w:r>
      <w:r>
        <w:rPr>
          <w:rFonts w:eastAsia="黑体" w:hint="eastAsia"/>
          <w:sz w:val="24"/>
        </w:rPr>
        <w:t>运行结果</w:t>
      </w:r>
    </w:p>
    <w:p w14:paraId="27C6D113" w14:textId="7D6CD9AF" w:rsidR="00191B7B" w:rsidRDefault="00191B7B" w:rsidP="00191B7B">
      <w:pPr>
        <w:snapToGrid w:val="0"/>
        <w:spacing w:line="360" w:lineRule="auto"/>
        <w:rPr>
          <w:b/>
          <w:sz w:val="24"/>
        </w:rPr>
      </w:pPr>
      <w:r>
        <w:rPr>
          <w:rFonts w:hint="eastAsia"/>
          <w:b/>
          <w:sz w:val="24"/>
        </w:rPr>
        <w:t xml:space="preserve"> </w:t>
      </w:r>
      <w:r>
        <w:rPr>
          <w:b/>
          <w:sz w:val="24"/>
        </w:rPr>
        <w:t xml:space="preserve">    </w:t>
      </w:r>
    </w:p>
    <w:p w14:paraId="53E8008A" w14:textId="77777777" w:rsidR="00467CEE" w:rsidRPr="00885843" w:rsidRDefault="00467CEE" w:rsidP="00191B7B">
      <w:pPr>
        <w:snapToGrid w:val="0"/>
        <w:spacing w:line="360" w:lineRule="auto"/>
        <w:rPr>
          <w:b/>
          <w:sz w:val="24"/>
        </w:rPr>
      </w:pPr>
    </w:p>
    <w:p w14:paraId="114F915C" w14:textId="77777777" w:rsidR="00191B7B" w:rsidRPr="00885843" w:rsidRDefault="00191B7B" w:rsidP="00191B7B">
      <w:pPr>
        <w:snapToGrid w:val="0"/>
        <w:spacing w:afterLines="25" w:after="78" w:line="360" w:lineRule="auto"/>
        <w:rPr>
          <w:b/>
          <w:sz w:val="24"/>
        </w:rPr>
      </w:pPr>
      <w:r w:rsidRPr="00885843">
        <w:rPr>
          <w:b/>
          <w:sz w:val="24"/>
        </w:rPr>
        <w:lastRenderedPageBreak/>
        <w:t xml:space="preserve">1.2.2 </w:t>
      </w:r>
      <w:r w:rsidRPr="00885843">
        <w:rPr>
          <w:rFonts w:hAnsi="宋体"/>
          <w:b/>
          <w:sz w:val="24"/>
        </w:rPr>
        <w:t>源程序修改替换</w:t>
      </w:r>
      <w:bookmarkEnd w:id="10"/>
      <w:bookmarkEnd w:id="11"/>
    </w:p>
    <w:p w14:paraId="34882687" w14:textId="77777777" w:rsidR="00191B7B" w:rsidRPr="00885843" w:rsidRDefault="00191B7B" w:rsidP="00191B7B">
      <w:pPr>
        <w:snapToGrid w:val="0"/>
        <w:spacing w:line="360" w:lineRule="auto"/>
        <w:ind w:firstLineChars="200" w:firstLine="480"/>
        <w:rPr>
          <w:sz w:val="24"/>
        </w:rPr>
      </w:pPr>
      <w:r w:rsidRPr="00885843">
        <w:rPr>
          <w:rFonts w:hAnsi="宋体"/>
          <w:sz w:val="24"/>
        </w:rPr>
        <w:t>下面的程序利用常用的中间变量法实现两数交换，请改用</w:t>
      </w:r>
      <w:r w:rsidRPr="00885843">
        <w:rPr>
          <w:rFonts w:hAnsi="宋体"/>
          <w:bCs/>
          <w:kern w:val="0"/>
          <w:sz w:val="24"/>
        </w:rPr>
        <w:t>不使用第</w:t>
      </w:r>
      <w:r w:rsidRPr="00885843">
        <w:rPr>
          <w:bCs/>
          <w:kern w:val="0"/>
          <w:sz w:val="24"/>
        </w:rPr>
        <w:t>3</w:t>
      </w:r>
      <w:r w:rsidRPr="00885843">
        <w:rPr>
          <w:rFonts w:hAnsi="宋体"/>
          <w:bCs/>
          <w:kern w:val="0"/>
          <w:sz w:val="24"/>
        </w:rPr>
        <w:t>个变量的方法实现。</w:t>
      </w:r>
      <w:r w:rsidRPr="00885843">
        <w:rPr>
          <w:rFonts w:hAnsi="宋体"/>
          <w:sz w:val="24"/>
        </w:rPr>
        <w:t>该程序中</w:t>
      </w:r>
      <w:r w:rsidRPr="00885843">
        <w:rPr>
          <w:sz w:val="24"/>
        </w:rPr>
        <w:t>t</w:t>
      </w:r>
      <w:r w:rsidRPr="00885843">
        <w:rPr>
          <w:rFonts w:hAnsi="宋体"/>
          <w:sz w:val="24"/>
        </w:rPr>
        <w:t>是中间变量，要求将定义语句中的</w:t>
      </w:r>
      <w:r w:rsidRPr="00885843">
        <w:rPr>
          <w:sz w:val="24"/>
        </w:rPr>
        <w:t>t</w:t>
      </w:r>
      <w:r w:rsidRPr="00885843">
        <w:rPr>
          <w:rFonts w:hAnsi="宋体"/>
          <w:sz w:val="24"/>
        </w:rPr>
        <w:t>删除，修改下划线处的语句，使之实现两数对调的操作。</w:t>
      </w:r>
    </w:p>
    <w:p w14:paraId="663AD40B" w14:textId="77777777" w:rsidR="00191B7B" w:rsidRPr="00885843" w:rsidRDefault="00191B7B" w:rsidP="00191B7B">
      <w:pPr>
        <w:snapToGrid w:val="0"/>
        <w:spacing w:line="300" w:lineRule="auto"/>
        <w:rPr>
          <w:sz w:val="24"/>
        </w:rPr>
      </w:pPr>
      <w:r w:rsidRPr="00885843">
        <w:rPr>
          <w:sz w:val="24"/>
        </w:rPr>
        <w:t>#include&lt;stdio.h&gt;</w:t>
      </w:r>
    </w:p>
    <w:p w14:paraId="79E5A360" w14:textId="77777777" w:rsidR="00191B7B" w:rsidRPr="00885843" w:rsidRDefault="00191B7B" w:rsidP="00191B7B">
      <w:pPr>
        <w:snapToGrid w:val="0"/>
        <w:spacing w:line="300" w:lineRule="auto"/>
        <w:rPr>
          <w:sz w:val="24"/>
        </w:rPr>
      </w:pPr>
      <w:r w:rsidRPr="00885843">
        <w:rPr>
          <w:sz w:val="24"/>
        </w:rPr>
        <w:t>void main( )</w:t>
      </w:r>
    </w:p>
    <w:p w14:paraId="79B9A3F7" w14:textId="77777777" w:rsidR="00191B7B" w:rsidRPr="00885843" w:rsidRDefault="00191B7B" w:rsidP="00191B7B">
      <w:pPr>
        <w:snapToGrid w:val="0"/>
        <w:spacing w:line="300" w:lineRule="auto"/>
        <w:rPr>
          <w:sz w:val="24"/>
        </w:rPr>
      </w:pPr>
      <w:r w:rsidRPr="00885843">
        <w:rPr>
          <w:sz w:val="24"/>
        </w:rPr>
        <w:t>{</w:t>
      </w:r>
    </w:p>
    <w:p w14:paraId="61D431F1" w14:textId="77777777" w:rsidR="00191B7B" w:rsidRPr="00885843" w:rsidRDefault="00191B7B" w:rsidP="00191B7B">
      <w:pPr>
        <w:snapToGrid w:val="0"/>
        <w:spacing w:line="300" w:lineRule="auto"/>
        <w:rPr>
          <w:sz w:val="24"/>
        </w:rPr>
      </w:pPr>
      <w:r w:rsidRPr="00885843">
        <w:rPr>
          <w:sz w:val="24"/>
        </w:rPr>
        <w:t xml:space="preserve">   int a, b, t;</w:t>
      </w:r>
    </w:p>
    <w:p w14:paraId="248CC418" w14:textId="77777777" w:rsidR="00191B7B" w:rsidRPr="00885843" w:rsidRDefault="00191B7B" w:rsidP="00191B7B">
      <w:pPr>
        <w:snapToGrid w:val="0"/>
        <w:spacing w:line="300" w:lineRule="auto"/>
        <w:rPr>
          <w:sz w:val="24"/>
        </w:rPr>
      </w:pPr>
      <w:r w:rsidRPr="00885843">
        <w:rPr>
          <w:sz w:val="24"/>
        </w:rPr>
        <w:t xml:space="preserve">   </w:t>
      </w:r>
      <w:proofErr w:type="spellStart"/>
      <w:r w:rsidRPr="00885843">
        <w:rPr>
          <w:sz w:val="24"/>
        </w:rPr>
        <w:t>printf</w:t>
      </w:r>
      <w:proofErr w:type="spellEnd"/>
      <w:r w:rsidRPr="00885843">
        <w:rPr>
          <w:sz w:val="24"/>
        </w:rPr>
        <w:t>(“Input two integers:”);</w:t>
      </w:r>
    </w:p>
    <w:p w14:paraId="474B8284" w14:textId="77777777" w:rsidR="00191B7B" w:rsidRPr="00885843" w:rsidRDefault="00191B7B" w:rsidP="00191B7B">
      <w:pPr>
        <w:snapToGrid w:val="0"/>
        <w:spacing w:line="300" w:lineRule="auto"/>
        <w:rPr>
          <w:sz w:val="24"/>
        </w:rPr>
      </w:pPr>
      <w:r w:rsidRPr="00885843">
        <w:rPr>
          <w:sz w:val="24"/>
        </w:rPr>
        <w:t xml:space="preserve">   </w:t>
      </w:r>
      <w:proofErr w:type="spellStart"/>
      <w:r w:rsidRPr="00885843">
        <w:rPr>
          <w:sz w:val="24"/>
        </w:rPr>
        <w:t>scanf</w:t>
      </w:r>
      <w:proofErr w:type="spellEnd"/>
      <w:r w:rsidRPr="00885843">
        <w:rPr>
          <w:sz w:val="24"/>
        </w:rPr>
        <w:t>(“%d %</w:t>
      </w:r>
      <w:proofErr w:type="spellStart"/>
      <w:r w:rsidRPr="00885843">
        <w:rPr>
          <w:sz w:val="24"/>
        </w:rPr>
        <w:t>d”,&amp;a,&amp;b</w:t>
      </w:r>
      <w:proofErr w:type="spellEnd"/>
      <w:r w:rsidRPr="00885843">
        <w:rPr>
          <w:sz w:val="24"/>
        </w:rPr>
        <w:t>);</w:t>
      </w:r>
    </w:p>
    <w:p w14:paraId="36DAEBD4" w14:textId="77777777" w:rsidR="00191B7B" w:rsidRPr="00885843" w:rsidRDefault="00191B7B" w:rsidP="00191B7B">
      <w:pPr>
        <w:snapToGrid w:val="0"/>
        <w:spacing w:line="300" w:lineRule="auto"/>
        <w:rPr>
          <w:sz w:val="24"/>
        </w:rPr>
      </w:pPr>
      <w:r w:rsidRPr="00885843">
        <w:rPr>
          <w:sz w:val="24"/>
        </w:rPr>
        <w:t xml:space="preserve">   </w:t>
      </w:r>
      <w:r w:rsidRPr="00885843">
        <w:rPr>
          <w:sz w:val="24"/>
          <w:u w:val="single"/>
        </w:rPr>
        <w:t>t=a</w:t>
      </w:r>
      <w:r w:rsidRPr="00885843">
        <w:rPr>
          <w:sz w:val="24"/>
        </w:rPr>
        <w:t xml:space="preserve"> </w:t>
      </w:r>
      <w:r w:rsidRPr="00885843">
        <w:rPr>
          <w:rFonts w:hAnsi="宋体"/>
          <w:sz w:val="24"/>
        </w:rPr>
        <w:t>；</w:t>
      </w:r>
      <w:r w:rsidRPr="00885843">
        <w:rPr>
          <w:sz w:val="24"/>
          <w:u w:val="single"/>
        </w:rPr>
        <w:t>a=b</w:t>
      </w:r>
      <w:r w:rsidRPr="00885843">
        <w:rPr>
          <w:rFonts w:hAnsi="宋体"/>
          <w:sz w:val="24"/>
        </w:rPr>
        <w:t>；</w:t>
      </w:r>
      <w:r w:rsidRPr="00885843">
        <w:rPr>
          <w:sz w:val="24"/>
          <w:u w:val="single"/>
        </w:rPr>
        <w:t>b=t</w:t>
      </w:r>
      <w:r w:rsidRPr="00885843">
        <w:rPr>
          <w:rFonts w:hAnsi="宋体"/>
          <w:sz w:val="24"/>
        </w:rPr>
        <w:t>；</w:t>
      </w:r>
    </w:p>
    <w:p w14:paraId="0795F0BF" w14:textId="77777777" w:rsidR="00191B7B" w:rsidRPr="00885843" w:rsidRDefault="00191B7B" w:rsidP="00191B7B">
      <w:pPr>
        <w:snapToGrid w:val="0"/>
        <w:spacing w:line="300" w:lineRule="auto"/>
        <w:rPr>
          <w:sz w:val="24"/>
          <w:lang w:val="pt-BR"/>
        </w:rPr>
      </w:pPr>
      <w:r w:rsidRPr="00885843">
        <w:rPr>
          <w:sz w:val="24"/>
        </w:rPr>
        <w:t xml:space="preserve">   </w:t>
      </w:r>
      <w:r w:rsidRPr="00885843">
        <w:rPr>
          <w:sz w:val="24"/>
          <w:lang w:val="pt-BR"/>
        </w:rPr>
        <w:t>prinf(“\na=%d,b=%d”,a,b);</w:t>
      </w:r>
    </w:p>
    <w:p w14:paraId="1E4182DD" w14:textId="77777777" w:rsidR="00191B7B" w:rsidRPr="00885843" w:rsidRDefault="00191B7B" w:rsidP="00191B7B">
      <w:pPr>
        <w:snapToGrid w:val="0"/>
        <w:spacing w:line="300" w:lineRule="auto"/>
        <w:rPr>
          <w:sz w:val="24"/>
        </w:rPr>
      </w:pPr>
      <w:r w:rsidRPr="00885843">
        <w:rPr>
          <w:sz w:val="24"/>
        </w:rPr>
        <w:t>}</w:t>
      </w:r>
      <w:bookmarkStart w:id="12" w:name="_Toc223233068"/>
      <w:bookmarkStart w:id="13" w:name="_Toc223229250"/>
    </w:p>
    <w:p w14:paraId="524629F5" w14:textId="77777777" w:rsidR="00191B7B" w:rsidRPr="00885843" w:rsidRDefault="00191B7B" w:rsidP="00191B7B">
      <w:pPr>
        <w:snapToGrid w:val="0"/>
        <w:spacing w:line="360" w:lineRule="auto"/>
        <w:rPr>
          <w:b/>
          <w:sz w:val="24"/>
        </w:rPr>
      </w:pPr>
      <w:r w:rsidRPr="00885843">
        <w:rPr>
          <w:rFonts w:hAnsi="宋体"/>
          <w:b/>
          <w:sz w:val="24"/>
        </w:rPr>
        <w:t>解答：</w:t>
      </w:r>
    </w:p>
    <w:p w14:paraId="68C47564" w14:textId="77777777" w:rsidR="00191B7B" w:rsidRPr="00885843" w:rsidRDefault="00191B7B" w:rsidP="00191B7B">
      <w:pPr>
        <w:snapToGrid w:val="0"/>
        <w:spacing w:line="360" w:lineRule="auto"/>
        <w:rPr>
          <w:sz w:val="24"/>
        </w:rPr>
      </w:pPr>
      <w:r w:rsidRPr="00885843">
        <w:rPr>
          <w:rFonts w:hAnsi="宋体"/>
          <w:sz w:val="24"/>
        </w:rPr>
        <w:t>替换后的程序如下所示：</w:t>
      </w:r>
    </w:p>
    <w:p w14:paraId="53D871EA" w14:textId="77777777" w:rsidR="00191B7B" w:rsidRPr="00432A58" w:rsidRDefault="00191B7B" w:rsidP="00191B7B">
      <w:pPr>
        <w:snapToGrid w:val="0"/>
        <w:spacing w:line="360" w:lineRule="auto"/>
        <w:rPr>
          <w:sz w:val="24"/>
        </w:rPr>
      </w:pPr>
      <w:r w:rsidRPr="00432A58">
        <w:rPr>
          <w:rFonts w:hint="eastAsia"/>
          <w:sz w:val="24"/>
        </w:rPr>
        <w:t xml:space="preserve">/* </w:t>
      </w:r>
      <w:r w:rsidRPr="00432A58">
        <w:rPr>
          <w:rFonts w:hint="eastAsia"/>
          <w:sz w:val="24"/>
        </w:rPr>
        <w:t>实验</w:t>
      </w:r>
      <w:r w:rsidRPr="00432A58">
        <w:rPr>
          <w:rFonts w:hint="eastAsia"/>
          <w:sz w:val="24"/>
        </w:rPr>
        <w:t>1-2</w:t>
      </w:r>
      <w:r w:rsidRPr="00432A58">
        <w:rPr>
          <w:rFonts w:hint="eastAsia"/>
          <w:sz w:val="24"/>
        </w:rPr>
        <w:t>程序分析与修改题源程序</w:t>
      </w:r>
      <w:r w:rsidRPr="00432A58">
        <w:rPr>
          <w:rFonts w:hint="eastAsia"/>
          <w:sz w:val="24"/>
        </w:rPr>
        <w:t xml:space="preserve"> */</w:t>
      </w:r>
    </w:p>
    <w:p w14:paraId="31971020" w14:textId="77777777" w:rsidR="00191B7B" w:rsidRPr="00432A58" w:rsidRDefault="00191B7B" w:rsidP="00191B7B">
      <w:pPr>
        <w:snapToGrid w:val="0"/>
        <w:spacing w:line="360" w:lineRule="auto"/>
        <w:rPr>
          <w:sz w:val="24"/>
        </w:rPr>
      </w:pPr>
      <w:r w:rsidRPr="00432A58">
        <w:rPr>
          <w:sz w:val="24"/>
        </w:rPr>
        <w:t>#include &lt;</w:t>
      </w:r>
      <w:proofErr w:type="spellStart"/>
      <w:r w:rsidRPr="00432A58">
        <w:rPr>
          <w:sz w:val="24"/>
        </w:rPr>
        <w:t>stdio.h</w:t>
      </w:r>
      <w:proofErr w:type="spellEnd"/>
      <w:r w:rsidRPr="00432A58">
        <w:rPr>
          <w:sz w:val="24"/>
        </w:rPr>
        <w:t>&gt;</w:t>
      </w:r>
    </w:p>
    <w:p w14:paraId="0B52679B" w14:textId="77777777" w:rsidR="00191B7B" w:rsidRPr="00432A58" w:rsidRDefault="00191B7B" w:rsidP="00191B7B">
      <w:pPr>
        <w:snapToGrid w:val="0"/>
        <w:spacing w:line="360" w:lineRule="auto"/>
        <w:rPr>
          <w:sz w:val="24"/>
        </w:rPr>
      </w:pPr>
      <w:r w:rsidRPr="00432A58">
        <w:rPr>
          <w:sz w:val="24"/>
        </w:rPr>
        <w:t>int main( )</w:t>
      </w:r>
    </w:p>
    <w:p w14:paraId="735D5FD3" w14:textId="77777777" w:rsidR="00191B7B" w:rsidRPr="00432A58" w:rsidRDefault="00191B7B" w:rsidP="00191B7B">
      <w:pPr>
        <w:snapToGrid w:val="0"/>
        <w:spacing w:line="360" w:lineRule="auto"/>
        <w:rPr>
          <w:sz w:val="24"/>
        </w:rPr>
      </w:pPr>
      <w:r w:rsidRPr="00432A58">
        <w:rPr>
          <w:sz w:val="24"/>
        </w:rPr>
        <w:t>{</w:t>
      </w:r>
    </w:p>
    <w:p w14:paraId="60321C88" w14:textId="77777777" w:rsidR="00191B7B" w:rsidRPr="00432A58" w:rsidRDefault="00191B7B" w:rsidP="00191B7B">
      <w:pPr>
        <w:snapToGrid w:val="0"/>
        <w:spacing w:line="360" w:lineRule="auto"/>
        <w:rPr>
          <w:sz w:val="24"/>
        </w:rPr>
      </w:pPr>
      <w:r w:rsidRPr="00432A58">
        <w:rPr>
          <w:sz w:val="24"/>
        </w:rPr>
        <w:t xml:space="preserve">int m, n, k, p, </w:t>
      </w:r>
      <w:proofErr w:type="spellStart"/>
      <w:r w:rsidRPr="00432A58">
        <w:rPr>
          <w:sz w:val="24"/>
        </w:rPr>
        <w:t>i</w:t>
      </w:r>
      <w:proofErr w:type="spellEnd"/>
      <w:r w:rsidRPr="00432A58">
        <w:rPr>
          <w:sz w:val="24"/>
        </w:rPr>
        <w:t>, d;</w:t>
      </w:r>
    </w:p>
    <w:p w14:paraId="7D7D8969" w14:textId="77777777" w:rsidR="00191B7B" w:rsidRPr="00432A58" w:rsidRDefault="00191B7B" w:rsidP="00191B7B">
      <w:pPr>
        <w:snapToGrid w:val="0"/>
        <w:spacing w:line="360" w:lineRule="auto"/>
        <w:rPr>
          <w:sz w:val="24"/>
        </w:rPr>
      </w:pPr>
      <w:proofErr w:type="spellStart"/>
      <w:r w:rsidRPr="00432A58">
        <w:rPr>
          <w:sz w:val="24"/>
        </w:rPr>
        <w:t>printf</w:t>
      </w:r>
      <w:proofErr w:type="spellEnd"/>
      <w:r w:rsidRPr="00432A58">
        <w:rPr>
          <w:sz w:val="24"/>
        </w:rPr>
        <w:t>("input m, n \n");</w:t>
      </w:r>
    </w:p>
    <w:p w14:paraId="540D7296" w14:textId="77777777" w:rsidR="00191B7B" w:rsidRPr="00432A58" w:rsidRDefault="00191B7B" w:rsidP="00191B7B">
      <w:pPr>
        <w:snapToGrid w:val="0"/>
        <w:spacing w:line="360" w:lineRule="auto"/>
        <w:rPr>
          <w:sz w:val="24"/>
        </w:rPr>
      </w:pPr>
      <w:proofErr w:type="spellStart"/>
      <w:r w:rsidRPr="00432A58">
        <w:rPr>
          <w:sz w:val="24"/>
        </w:rPr>
        <w:t>scanf</w:t>
      </w:r>
      <w:proofErr w:type="spellEnd"/>
      <w:r w:rsidRPr="00432A58">
        <w:rPr>
          <w:sz w:val="24"/>
        </w:rPr>
        <w:t>("%</w:t>
      </w:r>
      <w:proofErr w:type="spellStart"/>
      <w:r w:rsidRPr="00432A58">
        <w:rPr>
          <w:sz w:val="24"/>
        </w:rPr>
        <w:t>d%d</w:t>
      </w:r>
      <w:proofErr w:type="spellEnd"/>
      <w:r w:rsidRPr="00432A58">
        <w:rPr>
          <w:sz w:val="24"/>
        </w:rPr>
        <w:t>", &amp;m, &amp;n);</w:t>
      </w:r>
    </w:p>
    <w:p w14:paraId="22F1BEA2" w14:textId="77777777" w:rsidR="00191B7B" w:rsidRPr="00432A58" w:rsidRDefault="00191B7B" w:rsidP="00191B7B">
      <w:pPr>
        <w:snapToGrid w:val="0"/>
        <w:spacing w:line="360" w:lineRule="auto"/>
        <w:rPr>
          <w:sz w:val="24"/>
        </w:rPr>
      </w:pPr>
      <w:r w:rsidRPr="00432A58">
        <w:rPr>
          <w:rFonts w:hint="eastAsia"/>
          <w:sz w:val="24"/>
        </w:rPr>
        <w:t>if (m&lt;n)</w:t>
      </w:r>
      <w:r w:rsidRPr="00432A58">
        <w:rPr>
          <w:rFonts w:hint="eastAsia"/>
          <w:sz w:val="24"/>
        </w:rPr>
        <w:tab/>
      </w:r>
      <w:r w:rsidRPr="00432A58">
        <w:rPr>
          <w:rFonts w:hint="eastAsia"/>
          <w:sz w:val="24"/>
        </w:rPr>
        <w:tab/>
      </w:r>
      <w:r w:rsidRPr="00432A58">
        <w:rPr>
          <w:rFonts w:hint="eastAsia"/>
          <w:sz w:val="24"/>
        </w:rPr>
        <w:tab/>
      </w:r>
      <w:r w:rsidRPr="00432A58">
        <w:rPr>
          <w:rFonts w:hint="eastAsia"/>
          <w:sz w:val="24"/>
        </w:rPr>
        <w:tab/>
      </w:r>
      <w:r w:rsidRPr="00432A58">
        <w:rPr>
          <w:rFonts w:hint="eastAsia"/>
          <w:sz w:val="24"/>
        </w:rPr>
        <w:tab/>
      </w:r>
      <w:r w:rsidRPr="00432A58">
        <w:rPr>
          <w:rFonts w:hint="eastAsia"/>
          <w:sz w:val="24"/>
        </w:rPr>
        <w:tab/>
      </w:r>
      <w:r w:rsidRPr="00432A58">
        <w:rPr>
          <w:rFonts w:hint="eastAsia"/>
          <w:sz w:val="24"/>
        </w:rPr>
        <w:tab/>
      </w:r>
      <w:r w:rsidRPr="00432A58">
        <w:rPr>
          <w:rFonts w:hint="eastAsia"/>
          <w:sz w:val="24"/>
        </w:rPr>
        <w:tab/>
      </w:r>
      <w:r w:rsidRPr="00432A58">
        <w:rPr>
          <w:rFonts w:hint="eastAsia"/>
          <w:sz w:val="24"/>
        </w:rPr>
        <w:tab/>
        <w:t xml:space="preserve">/* </w:t>
      </w:r>
      <w:r w:rsidRPr="00432A58">
        <w:rPr>
          <w:rFonts w:hint="eastAsia"/>
          <w:sz w:val="24"/>
        </w:rPr>
        <w:t>交换</w:t>
      </w:r>
      <w:r w:rsidRPr="00432A58">
        <w:rPr>
          <w:rFonts w:hint="eastAsia"/>
          <w:sz w:val="24"/>
        </w:rPr>
        <w:t>m</w:t>
      </w:r>
      <w:r w:rsidRPr="00432A58">
        <w:rPr>
          <w:rFonts w:hint="eastAsia"/>
          <w:sz w:val="24"/>
        </w:rPr>
        <w:t>和</w:t>
      </w:r>
      <w:r w:rsidRPr="00432A58">
        <w:rPr>
          <w:rFonts w:hint="eastAsia"/>
          <w:sz w:val="24"/>
        </w:rPr>
        <w:t>n */</w:t>
      </w:r>
    </w:p>
    <w:p w14:paraId="2F2B1409" w14:textId="77777777" w:rsidR="00191B7B" w:rsidRPr="00432A58" w:rsidRDefault="00191B7B" w:rsidP="00191B7B">
      <w:pPr>
        <w:snapToGrid w:val="0"/>
        <w:spacing w:line="360" w:lineRule="auto"/>
        <w:rPr>
          <w:sz w:val="24"/>
        </w:rPr>
      </w:pPr>
      <w:r w:rsidRPr="00432A58">
        <w:rPr>
          <w:sz w:val="24"/>
        </w:rPr>
        <w:t>{</w:t>
      </w:r>
    </w:p>
    <w:p w14:paraId="22AC662D" w14:textId="77777777" w:rsidR="00191B7B" w:rsidRPr="00432A58" w:rsidRDefault="00191B7B" w:rsidP="00191B7B">
      <w:pPr>
        <w:snapToGrid w:val="0"/>
        <w:spacing w:line="360" w:lineRule="auto"/>
        <w:rPr>
          <w:sz w:val="24"/>
        </w:rPr>
      </w:pPr>
      <w:r w:rsidRPr="00432A58">
        <w:rPr>
          <w:sz w:val="24"/>
        </w:rPr>
        <w:tab/>
        <w:t xml:space="preserve">m = </w:t>
      </w:r>
      <w:proofErr w:type="spellStart"/>
      <w:r w:rsidRPr="00432A58">
        <w:rPr>
          <w:sz w:val="24"/>
        </w:rPr>
        <w:t>m^n</w:t>
      </w:r>
      <w:proofErr w:type="spellEnd"/>
      <w:r w:rsidRPr="00432A58">
        <w:rPr>
          <w:sz w:val="24"/>
        </w:rPr>
        <w:t>;</w:t>
      </w:r>
    </w:p>
    <w:p w14:paraId="4AD89C12" w14:textId="77777777" w:rsidR="00191B7B" w:rsidRPr="00432A58" w:rsidRDefault="00191B7B" w:rsidP="00191B7B">
      <w:pPr>
        <w:snapToGrid w:val="0"/>
        <w:spacing w:line="360" w:lineRule="auto"/>
        <w:rPr>
          <w:sz w:val="24"/>
        </w:rPr>
      </w:pPr>
      <w:r w:rsidRPr="00432A58">
        <w:rPr>
          <w:sz w:val="24"/>
        </w:rPr>
        <w:tab/>
        <w:t xml:space="preserve">n = </w:t>
      </w:r>
      <w:proofErr w:type="spellStart"/>
      <w:r w:rsidRPr="00432A58">
        <w:rPr>
          <w:sz w:val="24"/>
        </w:rPr>
        <w:t>m^n</w:t>
      </w:r>
      <w:proofErr w:type="spellEnd"/>
      <w:r w:rsidRPr="00432A58">
        <w:rPr>
          <w:sz w:val="24"/>
        </w:rPr>
        <w:t>;</w:t>
      </w:r>
    </w:p>
    <w:p w14:paraId="72E84291" w14:textId="77777777" w:rsidR="00191B7B" w:rsidRPr="00432A58" w:rsidRDefault="00191B7B" w:rsidP="00191B7B">
      <w:pPr>
        <w:snapToGrid w:val="0"/>
        <w:spacing w:line="360" w:lineRule="auto"/>
        <w:rPr>
          <w:sz w:val="24"/>
        </w:rPr>
      </w:pPr>
      <w:r w:rsidRPr="00432A58">
        <w:rPr>
          <w:rFonts w:hint="eastAsia"/>
          <w:sz w:val="24"/>
        </w:rPr>
        <w:tab/>
        <w:t xml:space="preserve">m = </w:t>
      </w:r>
      <w:proofErr w:type="spellStart"/>
      <w:r w:rsidRPr="00432A58">
        <w:rPr>
          <w:rFonts w:hint="eastAsia"/>
          <w:sz w:val="24"/>
        </w:rPr>
        <w:t>m^n</w:t>
      </w:r>
      <w:proofErr w:type="spellEnd"/>
      <w:r w:rsidRPr="00432A58">
        <w:rPr>
          <w:rFonts w:hint="eastAsia"/>
          <w:sz w:val="24"/>
        </w:rPr>
        <w:t>;//</w:t>
      </w:r>
      <w:r w:rsidRPr="00432A58">
        <w:rPr>
          <w:rFonts w:hint="eastAsia"/>
          <w:sz w:val="24"/>
        </w:rPr>
        <w:t>交换</w:t>
      </w:r>
      <w:proofErr w:type="spellStart"/>
      <w:r w:rsidRPr="00432A58">
        <w:rPr>
          <w:rFonts w:hint="eastAsia"/>
          <w:sz w:val="24"/>
        </w:rPr>
        <w:t>m,n</w:t>
      </w:r>
      <w:proofErr w:type="spellEnd"/>
    </w:p>
    <w:p w14:paraId="534EA152" w14:textId="77777777" w:rsidR="00191B7B" w:rsidRPr="00432A58" w:rsidRDefault="00191B7B" w:rsidP="00191B7B">
      <w:pPr>
        <w:snapToGrid w:val="0"/>
        <w:spacing w:line="360" w:lineRule="auto"/>
        <w:rPr>
          <w:sz w:val="24"/>
        </w:rPr>
      </w:pPr>
      <w:r w:rsidRPr="00432A58">
        <w:rPr>
          <w:sz w:val="24"/>
        </w:rPr>
        <w:t>}</w:t>
      </w:r>
    </w:p>
    <w:p w14:paraId="0A8FAF51" w14:textId="77777777" w:rsidR="00191B7B" w:rsidRPr="00432A58" w:rsidRDefault="00191B7B" w:rsidP="00191B7B">
      <w:pPr>
        <w:snapToGrid w:val="0"/>
        <w:spacing w:line="360" w:lineRule="auto"/>
        <w:rPr>
          <w:sz w:val="24"/>
        </w:rPr>
      </w:pPr>
      <w:r w:rsidRPr="00432A58">
        <w:rPr>
          <w:sz w:val="24"/>
        </w:rPr>
        <w:t>k = 0;</w:t>
      </w:r>
    </w:p>
    <w:p w14:paraId="454578D0" w14:textId="77777777" w:rsidR="00191B7B" w:rsidRPr="00432A58" w:rsidRDefault="00191B7B" w:rsidP="00191B7B">
      <w:pPr>
        <w:snapToGrid w:val="0"/>
        <w:spacing w:line="360" w:lineRule="auto"/>
        <w:rPr>
          <w:sz w:val="24"/>
        </w:rPr>
      </w:pPr>
      <w:r w:rsidRPr="00432A58">
        <w:rPr>
          <w:rFonts w:hint="eastAsia"/>
          <w:sz w:val="24"/>
        </w:rPr>
        <w:t>while ((m&amp;1)==0 &amp;&amp; (n&amp;1)==0)</w:t>
      </w:r>
      <w:r w:rsidRPr="00432A58">
        <w:rPr>
          <w:rFonts w:hint="eastAsia"/>
          <w:sz w:val="24"/>
        </w:rPr>
        <w:tab/>
      </w:r>
      <w:r w:rsidRPr="00432A58">
        <w:rPr>
          <w:rFonts w:hint="eastAsia"/>
          <w:sz w:val="24"/>
        </w:rPr>
        <w:tab/>
      </w:r>
      <w:r w:rsidRPr="00432A58">
        <w:rPr>
          <w:rFonts w:hint="eastAsia"/>
          <w:sz w:val="24"/>
        </w:rPr>
        <w:tab/>
        <w:t>/* m</w:t>
      </w:r>
      <w:r w:rsidRPr="00432A58">
        <w:rPr>
          <w:rFonts w:hint="eastAsia"/>
          <w:sz w:val="24"/>
        </w:rPr>
        <w:t>和</w:t>
      </w:r>
      <w:r w:rsidRPr="00432A58">
        <w:rPr>
          <w:rFonts w:hint="eastAsia"/>
          <w:sz w:val="24"/>
        </w:rPr>
        <w:t>n</w:t>
      </w:r>
      <w:r w:rsidRPr="00432A58">
        <w:rPr>
          <w:rFonts w:hint="eastAsia"/>
          <w:sz w:val="24"/>
        </w:rPr>
        <w:t>均为偶数</w:t>
      </w:r>
      <w:r w:rsidRPr="00432A58">
        <w:rPr>
          <w:rFonts w:hint="eastAsia"/>
          <w:sz w:val="24"/>
        </w:rPr>
        <w:t xml:space="preserve"> */</w:t>
      </w:r>
    </w:p>
    <w:p w14:paraId="15389ADB" w14:textId="77777777" w:rsidR="00191B7B" w:rsidRPr="00432A58" w:rsidRDefault="00191B7B" w:rsidP="00191B7B">
      <w:pPr>
        <w:snapToGrid w:val="0"/>
        <w:spacing w:line="360" w:lineRule="auto"/>
        <w:rPr>
          <w:sz w:val="24"/>
        </w:rPr>
      </w:pPr>
      <w:r w:rsidRPr="00432A58">
        <w:rPr>
          <w:sz w:val="24"/>
        </w:rPr>
        <w:t>{</w:t>
      </w:r>
    </w:p>
    <w:p w14:paraId="37998E7D" w14:textId="77777777" w:rsidR="00191B7B" w:rsidRPr="00432A58" w:rsidRDefault="00191B7B" w:rsidP="00191B7B">
      <w:pPr>
        <w:snapToGrid w:val="0"/>
        <w:spacing w:line="360" w:lineRule="auto"/>
        <w:rPr>
          <w:sz w:val="24"/>
        </w:rPr>
      </w:pPr>
      <w:r w:rsidRPr="00432A58">
        <w:rPr>
          <w:rFonts w:hint="eastAsia"/>
          <w:sz w:val="24"/>
        </w:rPr>
        <w:tab/>
      </w:r>
      <w:r w:rsidRPr="00432A58">
        <w:rPr>
          <w:rFonts w:hint="eastAsia"/>
          <w:sz w:val="24"/>
        </w:rPr>
        <w:tab/>
        <w:t>m = m&gt;&gt;1;</w:t>
      </w:r>
      <w:r w:rsidRPr="00432A58">
        <w:rPr>
          <w:rFonts w:hint="eastAsia"/>
          <w:sz w:val="24"/>
        </w:rPr>
        <w:tab/>
      </w:r>
      <w:r w:rsidRPr="00432A58">
        <w:rPr>
          <w:rFonts w:hint="eastAsia"/>
          <w:sz w:val="24"/>
        </w:rPr>
        <w:tab/>
      </w:r>
      <w:r w:rsidRPr="00432A58">
        <w:rPr>
          <w:rFonts w:hint="eastAsia"/>
          <w:sz w:val="24"/>
        </w:rPr>
        <w:tab/>
      </w:r>
      <w:r w:rsidRPr="00432A58">
        <w:rPr>
          <w:rFonts w:hint="eastAsia"/>
          <w:sz w:val="24"/>
        </w:rPr>
        <w:tab/>
      </w:r>
      <w:r w:rsidRPr="00432A58">
        <w:rPr>
          <w:rFonts w:hint="eastAsia"/>
          <w:sz w:val="24"/>
        </w:rPr>
        <w:tab/>
      </w:r>
      <w:r w:rsidRPr="00432A58">
        <w:rPr>
          <w:rFonts w:hint="eastAsia"/>
          <w:sz w:val="24"/>
        </w:rPr>
        <w:tab/>
      </w:r>
      <w:r w:rsidRPr="00432A58">
        <w:rPr>
          <w:rFonts w:hint="eastAsia"/>
          <w:sz w:val="24"/>
        </w:rPr>
        <w:tab/>
      </w:r>
      <w:r w:rsidRPr="00432A58">
        <w:rPr>
          <w:rFonts w:hint="eastAsia"/>
          <w:sz w:val="24"/>
        </w:rPr>
        <w:tab/>
        <w:t xml:space="preserve">/* </w:t>
      </w:r>
      <w:r w:rsidRPr="00432A58">
        <w:rPr>
          <w:rFonts w:hint="eastAsia"/>
          <w:sz w:val="24"/>
        </w:rPr>
        <w:t>用</w:t>
      </w:r>
      <w:r w:rsidRPr="00432A58">
        <w:rPr>
          <w:rFonts w:hint="eastAsia"/>
          <w:sz w:val="24"/>
        </w:rPr>
        <w:t>2</w:t>
      </w:r>
      <w:r w:rsidRPr="00432A58">
        <w:rPr>
          <w:rFonts w:hint="eastAsia"/>
          <w:sz w:val="24"/>
        </w:rPr>
        <w:t>约简</w:t>
      </w:r>
      <w:r w:rsidRPr="00432A58">
        <w:rPr>
          <w:rFonts w:hint="eastAsia"/>
          <w:sz w:val="24"/>
        </w:rPr>
        <w:t>m</w:t>
      </w:r>
      <w:r w:rsidRPr="00432A58">
        <w:rPr>
          <w:rFonts w:hint="eastAsia"/>
          <w:sz w:val="24"/>
        </w:rPr>
        <w:t>和</w:t>
      </w:r>
      <w:r w:rsidRPr="00432A58">
        <w:rPr>
          <w:rFonts w:hint="eastAsia"/>
          <w:sz w:val="24"/>
        </w:rPr>
        <w:t>n */</w:t>
      </w:r>
    </w:p>
    <w:p w14:paraId="18FC1D77" w14:textId="77777777" w:rsidR="00191B7B" w:rsidRPr="00432A58" w:rsidRDefault="00191B7B" w:rsidP="00191B7B">
      <w:pPr>
        <w:snapToGrid w:val="0"/>
        <w:spacing w:line="360" w:lineRule="auto"/>
        <w:rPr>
          <w:sz w:val="24"/>
        </w:rPr>
      </w:pPr>
      <w:r w:rsidRPr="00432A58">
        <w:rPr>
          <w:sz w:val="24"/>
        </w:rPr>
        <w:tab/>
      </w:r>
      <w:r w:rsidRPr="00432A58">
        <w:rPr>
          <w:sz w:val="24"/>
        </w:rPr>
        <w:tab/>
        <w:t>n = n&gt;&gt;1;</w:t>
      </w:r>
    </w:p>
    <w:p w14:paraId="1B031FB8" w14:textId="77777777" w:rsidR="00191B7B" w:rsidRPr="00432A58" w:rsidRDefault="00191B7B" w:rsidP="00191B7B">
      <w:pPr>
        <w:snapToGrid w:val="0"/>
        <w:spacing w:line="360" w:lineRule="auto"/>
        <w:rPr>
          <w:sz w:val="24"/>
        </w:rPr>
      </w:pPr>
      <w:r w:rsidRPr="00432A58">
        <w:rPr>
          <w:sz w:val="24"/>
        </w:rPr>
        <w:lastRenderedPageBreak/>
        <w:tab/>
      </w:r>
      <w:r w:rsidRPr="00432A58">
        <w:rPr>
          <w:sz w:val="24"/>
        </w:rPr>
        <w:tab/>
        <w:t>k++;</w:t>
      </w:r>
    </w:p>
    <w:p w14:paraId="61E4A63D" w14:textId="77777777" w:rsidR="00191B7B" w:rsidRPr="00432A58" w:rsidRDefault="00191B7B" w:rsidP="00191B7B">
      <w:pPr>
        <w:snapToGrid w:val="0"/>
        <w:spacing w:line="360" w:lineRule="auto"/>
        <w:rPr>
          <w:sz w:val="24"/>
        </w:rPr>
      </w:pPr>
      <w:r w:rsidRPr="00432A58">
        <w:rPr>
          <w:sz w:val="24"/>
        </w:rPr>
        <w:t>}</w:t>
      </w:r>
    </w:p>
    <w:p w14:paraId="1BCA6E8B" w14:textId="77777777" w:rsidR="00191B7B" w:rsidRPr="00432A58" w:rsidRDefault="00191B7B" w:rsidP="00191B7B">
      <w:pPr>
        <w:snapToGrid w:val="0"/>
        <w:spacing w:line="360" w:lineRule="auto"/>
        <w:rPr>
          <w:sz w:val="24"/>
        </w:rPr>
      </w:pPr>
      <w:r w:rsidRPr="00432A58">
        <w:rPr>
          <w:sz w:val="24"/>
        </w:rPr>
        <w:t>p = 1;</w:t>
      </w:r>
    </w:p>
    <w:p w14:paraId="3FFF920E" w14:textId="77777777" w:rsidR="00191B7B" w:rsidRPr="00432A58" w:rsidRDefault="00191B7B" w:rsidP="00191B7B">
      <w:pPr>
        <w:snapToGrid w:val="0"/>
        <w:spacing w:line="360" w:lineRule="auto"/>
        <w:rPr>
          <w:sz w:val="24"/>
        </w:rPr>
      </w:pPr>
      <w:r w:rsidRPr="00432A58">
        <w:rPr>
          <w:rFonts w:hint="eastAsia"/>
          <w:sz w:val="24"/>
        </w:rPr>
        <w:t>p = p&lt;&lt;k;</w:t>
      </w:r>
      <w:r w:rsidRPr="00432A58">
        <w:rPr>
          <w:rFonts w:hint="eastAsia"/>
          <w:sz w:val="24"/>
        </w:rPr>
        <w:tab/>
      </w:r>
      <w:r w:rsidRPr="00432A58">
        <w:rPr>
          <w:rFonts w:hint="eastAsia"/>
          <w:sz w:val="24"/>
        </w:rPr>
        <w:tab/>
      </w:r>
      <w:r w:rsidRPr="00432A58">
        <w:rPr>
          <w:rFonts w:hint="eastAsia"/>
          <w:sz w:val="24"/>
        </w:rPr>
        <w:tab/>
        <w:t xml:space="preserve">/* </w:t>
      </w:r>
      <w:r w:rsidRPr="00432A58">
        <w:rPr>
          <w:rFonts w:hint="eastAsia"/>
          <w:sz w:val="24"/>
        </w:rPr>
        <w:t>求</w:t>
      </w:r>
      <w:r w:rsidRPr="00432A58">
        <w:rPr>
          <w:rFonts w:hint="eastAsia"/>
          <w:sz w:val="24"/>
        </w:rPr>
        <w:t>p=2^k */</w:t>
      </w:r>
    </w:p>
    <w:p w14:paraId="4A92E878" w14:textId="77777777" w:rsidR="00191B7B" w:rsidRPr="00432A58" w:rsidRDefault="00191B7B" w:rsidP="00191B7B">
      <w:pPr>
        <w:snapToGrid w:val="0"/>
        <w:spacing w:line="360" w:lineRule="auto"/>
        <w:rPr>
          <w:sz w:val="24"/>
        </w:rPr>
      </w:pPr>
      <w:r w:rsidRPr="00432A58">
        <w:rPr>
          <w:sz w:val="24"/>
        </w:rPr>
        <w:t>while((d=m-n)!=n)</w:t>
      </w:r>
    </w:p>
    <w:p w14:paraId="00ED2514" w14:textId="77777777" w:rsidR="00191B7B" w:rsidRPr="00432A58" w:rsidRDefault="00191B7B" w:rsidP="00191B7B">
      <w:pPr>
        <w:snapToGrid w:val="0"/>
        <w:spacing w:line="360" w:lineRule="auto"/>
        <w:rPr>
          <w:sz w:val="24"/>
        </w:rPr>
      </w:pPr>
      <w:r w:rsidRPr="00432A58">
        <w:rPr>
          <w:sz w:val="24"/>
        </w:rPr>
        <w:t>{</w:t>
      </w:r>
    </w:p>
    <w:p w14:paraId="24B42FCF" w14:textId="77777777" w:rsidR="00191B7B" w:rsidRPr="00432A58" w:rsidRDefault="00191B7B" w:rsidP="00191B7B">
      <w:pPr>
        <w:snapToGrid w:val="0"/>
        <w:spacing w:line="360" w:lineRule="auto"/>
        <w:rPr>
          <w:sz w:val="24"/>
        </w:rPr>
      </w:pPr>
      <w:r w:rsidRPr="00432A58">
        <w:rPr>
          <w:sz w:val="24"/>
        </w:rPr>
        <w:tab/>
      </w:r>
      <w:r w:rsidRPr="00432A58">
        <w:rPr>
          <w:sz w:val="24"/>
        </w:rPr>
        <w:tab/>
        <w:t>if(d&gt;n) m = d;</w:t>
      </w:r>
    </w:p>
    <w:p w14:paraId="2F9ACCE0" w14:textId="77777777" w:rsidR="00191B7B" w:rsidRPr="00432A58" w:rsidRDefault="00191B7B" w:rsidP="00191B7B">
      <w:pPr>
        <w:snapToGrid w:val="0"/>
        <w:spacing w:line="360" w:lineRule="auto"/>
        <w:rPr>
          <w:sz w:val="24"/>
        </w:rPr>
      </w:pPr>
      <w:r w:rsidRPr="00432A58">
        <w:rPr>
          <w:sz w:val="24"/>
        </w:rPr>
        <w:tab/>
      </w:r>
      <w:r w:rsidRPr="00432A58">
        <w:rPr>
          <w:sz w:val="24"/>
        </w:rPr>
        <w:tab/>
        <w:t>else</w:t>
      </w:r>
    </w:p>
    <w:p w14:paraId="60B286F3" w14:textId="77777777" w:rsidR="00191B7B" w:rsidRPr="00432A58" w:rsidRDefault="00191B7B" w:rsidP="00191B7B">
      <w:pPr>
        <w:snapToGrid w:val="0"/>
        <w:spacing w:line="360" w:lineRule="auto"/>
        <w:rPr>
          <w:sz w:val="24"/>
        </w:rPr>
      </w:pPr>
      <w:r w:rsidRPr="00432A58">
        <w:rPr>
          <w:sz w:val="24"/>
        </w:rPr>
        <w:tab/>
      </w:r>
      <w:r w:rsidRPr="00432A58">
        <w:rPr>
          <w:sz w:val="24"/>
        </w:rPr>
        <w:tab/>
        <w:t>{</w:t>
      </w:r>
    </w:p>
    <w:p w14:paraId="3BF00B1B" w14:textId="77777777" w:rsidR="00191B7B" w:rsidRPr="00432A58" w:rsidRDefault="00191B7B" w:rsidP="00191B7B">
      <w:pPr>
        <w:snapToGrid w:val="0"/>
        <w:spacing w:line="360" w:lineRule="auto"/>
        <w:rPr>
          <w:sz w:val="24"/>
        </w:rPr>
      </w:pPr>
      <w:r w:rsidRPr="00432A58">
        <w:rPr>
          <w:sz w:val="24"/>
        </w:rPr>
        <w:tab/>
      </w:r>
      <w:r w:rsidRPr="00432A58">
        <w:rPr>
          <w:sz w:val="24"/>
        </w:rPr>
        <w:tab/>
      </w:r>
      <w:r w:rsidRPr="00432A58">
        <w:rPr>
          <w:sz w:val="24"/>
        </w:rPr>
        <w:tab/>
        <w:t>m-=(n=d);</w:t>
      </w:r>
    </w:p>
    <w:p w14:paraId="02E6DF7B" w14:textId="77777777" w:rsidR="00191B7B" w:rsidRPr="00432A58" w:rsidRDefault="00191B7B" w:rsidP="00191B7B">
      <w:pPr>
        <w:snapToGrid w:val="0"/>
        <w:spacing w:line="360" w:lineRule="auto"/>
        <w:rPr>
          <w:sz w:val="24"/>
        </w:rPr>
      </w:pPr>
      <w:r w:rsidRPr="00432A58">
        <w:rPr>
          <w:sz w:val="24"/>
        </w:rPr>
        <w:tab/>
      </w:r>
      <w:r w:rsidRPr="00432A58">
        <w:rPr>
          <w:sz w:val="24"/>
        </w:rPr>
        <w:tab/>
        <w:t>}</w:t>
      </w:r>
    </w:p>
    <w:p w14:paraId="6E182EE6" w14:textId="77777777" w:rsidR="00191B7B" w:rsidRPr="00432A58" w:rsidRDefault="00191B7B" w:rsidP="00191B7B">
      <w:pPr>
        <w:snapToGrid w:val="0"/>
        <w:spacing w:line="360" w:lineRule="auto"/>
        <w:rPr>
          <w:sz w:val="24"/>
        </w:rPr>
      </w:pPr>
      <w:r w:rsidRPr="00432A58">
        <w:rPr>
          <w:sz w:val="24"/>
        </w:rPr>
        <w:t>}</w:t>
      </w:r>
    </w:p>
    <w:p w14:paraId="30CC16C2" w14:textId="77777777" w:rsidR="00191B7B" w:rsidRPr="00432A58" w:rsidRDefault="00191B7B" w:rsidP="00191B7B">
      <w:pPr>
        <w:snapToGrid w:val="0"/>
        <w:spacing w:line="360" w:lineRule="auto"/>
        <w:rPr>
          <w:sz w:val="24"/>
        </w:rPr>
      </w:pPr>
      <w:r w:rsidRPr="00432A58">
        <w:rPr>
          <w:sz w:val="24"/>
        </w:rPr>
        <w:t>d *=p;</w:t>
      </w:r>
    </w:p>
    <w:p w14:paraId="2091DBEE" w14:textId="77777777" w:rsidR="00191B7B" w:rsidRPr="00432A58" w:rsidRDefault="00191B7B" w:rsidP="00191B7B">
      <w:pPr>
        <w:snapToGrid w:val="0"/>
        <w:spacing w:line="360" w:lineRule="auto"/>
        <w:rPr>
          <w:sz w:val="24"/>
        </w:rPr>
      </w:pPr>
      <w:proofErr w:type="spellStart"/>
      <w:r w:rsidRPr="00432A58">
        <w:rPr>
          <w:sz w:val="24"/>
        </w:rPr>
        <w:t>printf</w:t>
      </w:r>
      <w:proofErr w:type="spellEnd"/>
      <w:r w:rsidRPr="00432A58">
        <w:rPr>
          <w:sz w:val="24"/>
        </w:rPr>
        <w:t>("the greatest common divisor : %d", d);</w:t>
      </w:r>
    </w:p>
    <w:p w14:paraId="16AF0FEE" w14:textId="77777777" w:rsidR="00191B7B" w:rsidRPr="00432A58" w:rsidRDefault="00191B7B" w:rsidP="00191B7B">
      <w:pPr>
        <w:snapToGrid w:val="0"/>
        <w:spacing w:line="360" w:lineRule="auto"/>
        <w:rPr>
          <w:sz w:val="24"/>
        </w:rPr>
      </w:pPr>
      <w:r w:rsidRPr="00432A58">
        <w:rPr>
          <w:sz w:val="24"/>
        </w:rPr>
        <w:t>return 0;</w:t>
      </w:r>
    </w:p>
    <w:p w14:paraId="5502E877" w14:textId="77777777" w:rsidR="00191B7B" w:rsidRPr="00F33019" w:rsidRDefault="00191B7B" w:rsidP="00191B7B">
      <w:pPr>
        <w:snapToGrid w:val="0"/>
        <w:spacing w:line="360" w:lineRule="auto"/>
        <w:rPr>
          <w:color w:val="FF0000"/>
          <w:sz w:val="24"/>
        </w:rPr>
      </w:pPr>
      <w:r w:rsidRPr="00432A58">
        <w:rPr>
          <w:sz w:val="24"/>
        </w:rPr>
        <w:t>}</w:t>
      </w:r>
      <w:r w:rsidRPr="00432A58">
        <w:rPr>
          <w:color w:val="FF0000"/>
          <w:sz w:val="24"/>
        </w:rPr>
        <w:t xml:space="preserve"> </w:t>
      </w:r>
    </w:p>
    <w:p w14:paraId="6B9CF040" w14:textId="77777777" w:rsidR="00191B7B" w:rsidRDefault="00191B7B" w:rsidP="00191B7B">
      <w:pPr>
        <w:snapToGrid w:val="0"/>
        <w:spacing w:line="360" w:lineRule="auto"/>
        <w:jc w:val="center"/>
        <w:rPr>
          <w:sz w:val="24"/>
        </w:rPr>
      </w:pPr>
      <w:r w:rsidRPr="00432A58">
        <w:rPr>
          <w:noProof/>
          <w:sz w:val="24"/>
        </w:rPr>
        <w:drawing>
          <wp:inline distT="0" distB="0" distL="0" distR="0" wp14:anchorId="1F85E97B" wp14:editId="42E8E0DA">
            <wp:extent cx="4335780" cy="1059511"/>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7969"/>
                    <a:stretch/>
                  </pic:blipFill>
                  <pic:spPr bwMode="auto">
                    <a:xfrm>
                      <a:off x="0" y="0"/>
                      <a:ext cx="4336156" cy="1059603"/>
                    </a:xfrm>
                    <a:prstGeom prst="rect">
                      <a:avLst/>
                    </a:prstGeom>
                    <a:ln>
                      <a:noFill/>
                    </a:ln>
                    <a:extLst>
                      <a:ext uri="{53640926-AAD7-44D8-BBD7-CCE9431645EC}">
                        <a14:shadowObscured xmlns:a14="http://schemas.microsoft.com/office/drawing/2010/main"/>
                      </a:ext>
                    </a:extLst>
                  </pic:spPr>
                </pic:pic>
              </a:graphicData>
            </a:graphic>
          </wp:inline>
        </w:drawing>
      </w:r>
    </w:p>
    <w:p w14:paraId="7EB9AAFA"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1</w:t>
      </w:r>
      <w:r w:rsidRPr="00885843">
        <w:rPr>
          <w:rFonts w:eastAsia="黑体"/>
          <w:sz w:val="24"/>
        </w:rPr>
        <w:t>-</w:t>
      </w:r>
      <w:r>
        <w:rPr>
          <w:rFonts w:eastAsia="黑体" w:hint="eastAsia"/>
          <w:sz w:val="24"/>
        </w:rPr>
        <w:t>2</w:t>
      </w:r>
      <w:r w:rsidRPr="00885843">
        <w:rPr>
          <w:rFonts w:eastAsia="黑体"/>
          <w:sz w:val="24"/>
        </w:rPr>
        <w:t xml:space="preserve"> </w:t>
      </w:r>
      <w:r>
        <w:rPr>
          <w:rFonts w:eastAsia="黑体" w:hint="eastAsia"/>
          <w:sz w:val="24"/>
        </w:rPr>
        <w:t>源程序修改替换</w:t>
      </w:r>
      <w:r w:rsidRPr="00885843">
        <w:rPr>
          <w:rFonts w:eastAsia="黑体"/>
          <w:sz w:val="24"/>
        </w:rPr>
        <w:t>题的</w:t>
      </w:r>
      <w:r>
        <w:rPr>
          <w:rFonts w:eastAsia="黑体" w:hint="eastAsia"/>
          <w:sz w:val="24"/>
        </w:rPr>
        <w:t>运行结果</w:t>
      </w:r>
    </w:p>
    <w:p w14:paraId="33E13008" w14:textId="77777777" w:rsidR="00191B7B" w:rsidRPr="00F33019" w:rsidRDefault="00191B7B" w:rsidP="00191B7B">
      <w:pPr>
        <w:snapToGrid w:val="0"/>
        <w:jc w:val="center"/>
        <w:rPr>
          <w:rFonts w:eastAsia="黑体"/>
          <w:sz w:val="24"/>
        </w:rPr>
      </w:pPr>
    </w:p>
    <w:p w14:paraId="60FC7C72" w14:textId="77777777" w:rsidR="00191B7B" w:rsidRPr="00885843" w:rsidRDefault="00191B7B" w:rsidP="00191B7B">
      <w:pPr>
        <w:snapToGrid w:val="0"/>
        <w:spacing w:afterLines="25" w:after="78" w:line="360" w:lineRule="auto"/>
        <w:rPr>
          <w:b/>
          <w:sz w:val="24"/>
        </w:rPr>
      </w:pPr>
      <w:r w:rsidRPr="00885843">
        <w:rPr>
          <w:b/>
          <w:sz w:val="24"/>
        </w:rPr>
        <w:t>1.2.3</w:t>
      </w:r>
      <w:bookmarkEnd w:id="12"/>
      <w:bookmarkEnd w:id="13"/>
      <w:r w:rsidRPr="00885843">
        <w:rPr>
          <w:b/>
          <w:sz w:val="24"/>
        </w:rPr>
        <w:t xml:space="preserve"> </w:t>
      </w:r>
      <w:r w:rsidRPr="00885843">
        <w:rPr>
          <w:rFonts w:hAnsi="宋体"/>
          <w:b/>
          <w:sz w:val="24"/>
        </w:rPr>
        <w:t>程序设计</w:t>
      </w:r>
    </w:p>
    <w:p w14:paraId="513EFD93" w14:textId="77777777" w:rsidR="00191B7B" w:rsidRPr="00885843" w:rsidRDefault="00191B7B" w:rsidP="00191B7B">
      <w:pPr>
        <w:snapToGrid w:val="0"/>
        <w:spacing w:line="360" w:lineRule="auto"/>
        <w:rPr>
          <w:sz w:val="24"/>
        </w:rPr>
      </w:pPr>
      <w:r w:rsidRPr="00566919">
        <w:rPr>
          <w:rFonts w:hAnsi="宋体"/>
          <w:bCs/>
          <w:sz w:val="24"/>
        </w:rPr>
        <w:t>（</w:t>
      </w:r>
      <w:r w:rsidRPr="00566919">
        <w:rPr>
          <w:bCs/>
          <w:sz w:val="24"/>
        </w:rPr>
        <w:t>1</w:t>
      </w:r>
      <w:r w:rsidRPr="00566919">
        <w:rPr>
          <w:rFonts w:hAnsi="宋体"/>
          <w:bCs/>
          <w:sz w:val="24"/>
        </w:rPr>
        <w:t>）</w:t>
      </w:r>
      <w:r w:rsidRPr="00885843">
        <w:rPr>
          <w:rFonts w:hAnsi="宋体"/>
          <w:sz w:val="24"/>
        </w:rPr>
        <w:t>编写一个程序，输入字符ｃ，如果ｃ是大写字母，则将ｃ转换成对应的小写，否则ｃ的值不变，最后输出ｃ。</w:t>
      </w:r>
    </w:p>
    <w:p w14:paraId="7892DA46" w14:textId="77777777" w:rsidR="00191B7B" w:rsidRPr="00885843" w:rsidRDefault="00191B7B" w:rsidP="00191B7B">
      <w:pPr>
        <w:snapToGrid w:val="0"/>
        <w:spacing w:line="360" w:lineRule="auto"/>
        <w:rPr>
          <w:b/>
          <w:sz w:val="24"/>
        </w:rPr>
      </w:pPr>
      <w:r w:rsidRPr="00885843">
        <w:rPr>
          <w:rFonts w:hAnsi="宋体"/>
          <w:b/>
          <w:sz w:val="24"/>
        </w:rPr>
        <w:t>解答：</w:t>
      </w:r>
    </w:p>
    <w:p w14:paraId="34CCA285" w14:textId="77777777" w:rsidR="00191B7B" w:rsidRPr="00885843" w:rsidRDefault="00191B7B" w:rsidP="00191B7B">
      <w:pPr>
        <w:snapToGrid w:val="0"/>
        <w:spacing w:line="360" w:lineRule="auto"/>
        <w:rPr>
          <w:sz w:val="24"/>
        </w:rPr>
      </w:pPr>
      <w:r w:rsidRPr="00885843">
        <w:rPr>
          <w:sz w:val="24"/>
        </w:rPr>
        <w:tab/>
        <w:t>1</w:t>
      </w:r>
      <w:r w:rsidRPr="00885843">
        <w:rPr>
          <w:rFonts w:hAnsi="宋体"/>
          <w:sz w:val="24"/>
        </w:rPr>
        <w:t>）</w:t>
      </w:r>
      <w:r w:rsidRPr="00885843">
        <w:rPr>
          <w:sz w:val="24"/>
        </w:rPr>
        <w:t xml:space="preserve"> </w:t>
      </w:r>
      <w:r w:rsidRPr="00885843">
        <w:rPr>
          <w:rFonts w:hAnsi="宋体"/>
          <w:sz w:val="24"/>
        </w:rPr>
        <w:t>算法流程如图</w:t>
      </w:r>
      <w:r w:rsidRPr="00885843">
        <w:rPr>
          <w:sz w:val="24"/>
        </w:rPr>
        <w:t>1</w:t>
      </w:r>
      <w:r>
        <w:rPr>
          <w:rFonts w:hint="eastAsia"/>
          <w:sz w:val="24"/>
        </w:rPr>
        <w:t>-3</w:t>
      </w:r>
      <w:r w:rsidRPr="00885843">
        <w:rPr>
          <w:rFonts w:hAnsi="宋体"/>
          <w:sz w:val="24"/>
        </w:rPr>
        <w:t>所示。</w:t>
      </w:r>
    </w:p>
    <w:p w14:paraId="2983A228" w14:textId="77777777" w:rsidR="00191B7B" w:rsidRPr="00885843" w:rsidRDefault="00191B7B" w:rsidP="00191B7B">
      <w:pPr>
        <w:snapToGrid w:val="0"/>
        <w:spacing w:line="360" w:lineRule="auto"/>
        <w:jc w:val="center"/>
        <w:rPr>
          <w:sz w:val="24"/>
        </w:rPr>
      </w:pPr>
      <w:r w:rsidRPr="00130714">
        <w:rPr>
          <w:noProof/>
          <w:sz w:val="24"/>
        </w:rPr>
        <w:lastRenderedPageBreak/>
        <w:drawing>
          <wp:inline distT="0" distB="0" distL="0" distR="0" wp14:anchorId="0CFB2F01" wp14:editId="1B46EC64">
            <wp:extent cx="2583404" cy="3612193"/>
            <wp:effectExtent l="0" t="0" r="762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3404" cy="3612193"/>
                    </a:xfrm>
                    <a:prstGeom prst="rect">
                      <a:avLst/>
                    </a:prstGeom>
                  </pic:spPr>
                </pic:pic>
              </a:graphicData>
            </a:graphic>
          </wp:inline>
        </w:drawing>
      </w:r>
      <w:r w:rsidRPr="00885843">
        <w:rPr>
          <w:sz w:val="24"/>
        </w:rPr>
        <w:br w:type="textWrapping" w:clear="all"/>
      </w:r>
    </w:p>
    <w:p w14:paraId="39F0AA34" w14:textId="77777777" w:rsidR="00191B7B" w:rsidRPr="00885843" w:rsidRDefault="00191B7B" w:rsidP="00191B7B">
      <w:pPr>
        <w:snapToGrid w:val="0"/>
        <w:jc w:val="center"/>
        <w:rPr>
          <w:rFonts w:eastAsia="黑体"/>
          <w:sz w:val="24"/>
        </w:rPr>
      </w:pPr>
      <w:r w:rsidRPr="00885843">
        <w:rPr>
          <w:rFonts w:eastAsia="黑体"/>
          <w:sz w:val="24"/>
        </w:rPr>
        <w:t>图</w:t>
      </w:r>
      <w:r w:rsidRPr="00885843">
        <w:rPr>
          <w:rFonts w:eastAsia="黑体"/>
          <w:sz w:val="24"/>
        </w:rPr>
        <w:t>1-</w:t>
      </w:r>
      <w:r>
        <w:rPr>
          <w:rFonts w:eastAsia="黑体" w:hint="eastAsia"/>
          <w:sz w:val="24"/>
        </w:rPr>
        <w:t>3</w:t>
      </w:r>
      <w:r w:rsidRPr="00885843">
        <w:rPr>
          <w:rFonts w:eastAsia="黑体"/>
          <w:sz w:val="24"/>
        </w:rPr>
        <w:t xml:space="preserve"> </w:t>
      </w:r>
      <w:r>
        <w:rPr>
          <w:rFonts w:eastAsia="黑体" w:hint="eastAsia"/>
          <w:sz w:val="24"/>
        </w:rPr>
        <w:t>程序设计</w:t>
      </w:r>
      <w:r w:rsidRPr="00885843">
        <w:rPr>
          <w:rFonts w:eastAsia="黑体"/>
          <w:sz w:val="24"/>
        </w:rPr>
        <w:t>题</w:t>
      </w:r>
      <w:r w:rsidRPr="00885843">
        <w:rPr>
          <w:rFonts w:eastAsia="黑体"/>
          <w:sz w:val="24"/>
        </w:rPr>
        <w:t>1</w:t>
      </w:r>
      <w:r w:rsidRPr="00885843">
        <w:rPr>
          <w:rFonts w:eastAsia="黑体"/>
          <w:sz w:val="24"/>
        </w:rPr>
        <w:t>的程序流程图</w:t>
      </w:r>
    </w:p>
    <w:p w14:paraId="60BE6647" w14:textId="77777777" w:rsidR="00191B7B" w:rsidRDefault="00191B7B" w:rsidP="00191B7B">
      <w:pPr>
        <w:snapToGrid w:val="0"/>
        <w:spacing w:line="360" w:lineRule="auto"/>
        <w:ind w:firstLineChars="200" w:firstLine="480"/>
        <w:rPr>
          <w:rFonts w:hAnsi="宋体"/>
          <w:color w:val="FF0000"/>
          <w:sz w:val="24"/>
        </w:rPr>
      </w:pPr>
    </w:p>
    <w:p w14:paraId="0366A663" w14:textId="77777777" w:rsidR="00191B7B" w:rsidRPr="00885843" w:rsidRDefault="00191B7B" w:rsidP="00191B7B">
      <w:pPr>
        <w:snapToGrid w:val="0"/>
        <w:spacing w:line="360" w:lineRule="auto"/>
        <w:ind w:firstLineChars="200" w:firstLine="480"/>
        <w:rPr>
          <w:sz w:val="24"/>
        </w:rPr>
      </w:pPr>
      <w:r w:rsidRPr="00885843">
        <w:rPr>
          <w:sz w:val="24"/>
        </w:rPr>
        <w:t>2</w:t>
      </w:r>
      <w:r w:rsidRPr="00885843">
        <w:rPr>
          <w:rFonts w:hAnsi="宋体"/>
          <w:sz w:val="24"/>
        </w:rPr>
        <w:t>）源程序清单</w:t>
      </w:r>
    </w:p>
    <w:p w14:paraId="1409C95B" w14:textId="77777777" w:rsidR="00191B7B" w:rsidRPr="00130714" w:rsidRDefault="00191B7B" w:rsidP="00191B7B">
      <w:pPr>
        <w:snapToGrid w:val="0"/>
        <w:spacing w:line="360" w:lineRule="auto"/>
        <w:ind w:leftChars="100" w:left="210" w:firstLineChars="200" w:firstLine="480"/>
        <w:rPr>
          <w:sz w:val="24"/>
        </w:rPr>
      </w:pPr>
      <w:r w:rsidRPr="00130714">
        <w:rPr>
          <w:sz w:val="24"/>
        </w:rPr>
        <w:t>#include&lt;stdio.h&gt;</w:t>
      </w:r>
    </w:p>
    <w:p w14:paraId="567E7409" w14:textId="77777777" w:rsidR="00191B7B" w:rsidRPr="00130714" w:rsidRDefault="00191B7B" w:rsidP="00191B7B">
      <w:pPr>
        <w:snapToGrid w:val="0"/>
        <w:spacing w:line="360" w:lineRule="auto"/>
        <w:ind w:leftChars="100" w:left="210" w:firstLineChars="200" w:firstLine="480"/>
        <w:rPr>
          <w:sz w:val="24"/>
        </w:rPr>
      </w:pPr>
      <w:r w:rsidRPr="00130714">
        <w:rPr>
          <w:sz w:val="24"/>
        </w:rPr>
        <w:t>int main()</w:t>
      </w:r>
    </w:p>
    <w:p w14:paraId="4C365E27" w14:textId="77777777" w:rsidR="00191B7B" w:rsidRPr="00130714" w:rsidRDefault="00191B7B" w:rsidP="00191B7B">
      <w:pPr>
        <w:snapToGrid w:val="0"/>
        <w:spacing w:line="360" w:lineRule="auto"/>
        <w:ind w:leftChars="100" w:left="210" w:firstLineChars="200" w:firstLine="480"/>
        <w:rPr>
          <w:sz w:val="24"/>
        </w:rPr>
      </w:pPr>
      <w:r w:rsidRPr="00130714">
        <w:rPr>
          <w:sz w:val="24"/>
        </w:rPr>
        <w:t>{</w:t>
      </w:r>
    </w:p>
    <w:p w14:paraId="5CC6D2B0" w14:textId="77777777" w:rsidR="00191B7B" w:rsidRPr="00130714" w:rsidRDefault="00191B7B" w:rsidP="00191B7B">
      <w:pPr>
        <w:snapToGrid w:val="0"/>
        <w:spacing w:line="360" w:lineRule="auto"/>
        <w:ind w:leftChars="100" w:left="210" w:firstLineChars="200" w:firstLine="480"/>
        <w:rPr>
          <w:sz w:val="24"/>
        </w:rPr>
      </w:pPr>
      <w:r w:rsidRPr="00130714">
        <w:rPr>
          <w:sz w:val="24"/>
        </w:rPr>
        <w:tab/>
        <w:t>char c;</w:t>
      </w:r>
    </w:p>
    <w:p w14:paraId="528D7F94" w14:textId="77777777" w:rsidR="00191B7B" w:rsidRPr="00130714" w:rsidRDefault="00191B7B" w:rsidP="00191B7B">
      <w:pPr>
        <w:snapToGrid w:val="0"/>
        <w:spacing w:line="360" w:lineRule="auto"/>
        <w:ind w:leftChars="100" w:left="210" w:firstLineChars="200" w:firstLine="480"/>
        <w:rPr>
          <w:sz w:val="24"/>
        </w:rPr>
      </w:pPr>
      <w:r w:rsidRPr="00130714">
        <w:rPr>
          <w:sz w:val="24"/>
        </w:rPr>
        <w:tab/>
        <w:t xml:space="preserve">while((c = </w:t>
      </w:r>
      <w:proofErr w:type="spellStart"/>
      <w:r w:rsidRPr="00130714">
        <w:rPr>
          <w:sz w:val="24"/>
        </w:rPr>
        <w:t>getchar</w:t>
      </w:r>
      <w:proofErr w:type="spellEnd"/>
      <w:r w:rsidRPr="00130714">
        <w:rPr>
          <w:sz w:val="24"/>
        </w:rPr>
        <w:t>())!=EOF)</w:t>
      </w:r>
    </w:p>
    <w:p w14:paraId="19644236" w14:textId="77777777" w:rsidR="00191B7B" w:rsidRPr="00130714" w:rsidRDefault="00191B7B" w:rsidP="00191B7B">
      <w:pPr>
        <w:snapToGrid w:val="0"/>
        <w:spacing w:line="360" w:lineRule="auto"/>
        <w:ind w:leftChars="100" w:left="210" w:firstLineChars="200" w:firstLine="480"/>
        <w:rPr>
          <w:sz w:val="24"/>
        </w:rPr>
      </w:pPr>
      <w:r w:rsidRPr="00130714">
        <w:rPr>
          <w:sz w:val="24"/>
        </w:rPr>
        <w:tab/>
        <w:t>{</w:t>
      </w:r>
    </w:p>
    <w:p w14:paraId="364CC53E" w14:textId="77777777" w:rsidR="00191B7B" w:rsidRPr="00130714" w:rsidRDefault="00191B7B" w:rsidP="00191B7B">
      <w:pPr>
        <w:snapToGrid w:val="0"/>
        <w:spacing w:line="360" w:lineRule="auto"/>
        <w:ind w:leftChars="100" w:left="210" w:firstLineChars="200" w:firstLine="480"/>
        <w:rPr>
          <w:sz w:val="24"/>
        </w:rPr>
      </w:pPr>
      <w:r w:rsidRPr="00130714">
        <w:rPr>
          <w:sz w:val="24"/>
        </w:rPr>
        <w:tab/>
      </w:r>
      <w:r w:rsidRPr="00130714">
        <w:rPr>
          <w:sz w:val="24"/>
        </w:rPr>
        <w:tab/>
        <w:t>if (c&gt;='A' &amp;&amp; c&lt;='Z')</w:t>
      </w:r>
    </w:p>
    <w:p w14:paraId="3A37BB22" w14:textId="77777777" w:rsidR="00191B7B" w:rsidRPr="00130714" w:rsidRDefault="00191B7B" w:rsidP="00191B7B">
      <w:pPr>
        <w:snapToGrid w:val="0"/>
        <w:spacing w:line="360" w:lineRule="auto"/>
        <w:ind w:leftChars="100" w:left="210" w:firstLineChars="200" w:firstLine="480"/>
        <w:rPr>
          <w:sz w:val="24"/>
        </w:rPr>
      </w:pPr>
      <w:r w:rsidRPr="00130714">
        <w:rPr>
          <w:sz w:val="24"/>
        </w:rPr>
        <w:tab/>
      </w:r>
      <w:r w:rsidRPr="00130714">
        <w:rPr>
          <w:sz w:val="24"/>
        </w:rPr>
        <w:tab/>
        <w:t>{</w:t>
      </w:r>
    </w:p>
    <w:p w14:paraId="0712D881" w14:textId="77777777" w:rsidR="00191B7B" w:rsidRPr="00130714" w:rsidRDefault="00191B7B" w:rsidP="00191B7B">
      <w:pPr>
        <w:snapToGrid w:val="0"/>
        <w:spacing w:line="360" w:lineRule="auto"/>
        <w:ind w:leftChars="100" w:left="210" w:firstLineChars="200" w:firstLine="480"/>
        <w:rPr>
          <w:sz w:val="24"/>
        </w:rPr>
      </w:pPr>
      <w:r w:rsidRPr="00130714">
        <w:rPr>
          <w:sz w:val="24"/>
        </w:rPr>
        <w:tab/>
      </w:r>
      <w:r w:rsidRPr="00130714">
        <w:rPr>
          <w:sz w:val="24"/>
        </w:rPr>
        <w:tab/>
      </w:r>
      <w:r w:rsidRPr="00130714">
        <w:rPr>
          <w:sz w:val="24"/>
        </w:rPr>
        <w:tab/>
        <w:t>c = c + 32;</w:t>
      </w:r>
    </w:p>
    <w:p w14:paraId="79087579" w14:textId="77777777" w:rsidR="00191B7B" w:rsidRPr="00130714" w:rsidRDefault="00191B7B" w:rsidP="00191B7B">
      <w:pPr>
        <w:snapToGrid w:val="0"/>
        <w:spacing w:line="360" w:lineRule="auto"/>
        <w:ind w:leftChars="100" w:left="210" w:firstLineChars="200" w:firstLine="480"/>
        <w:rPr>
          <w:sz w:val="24"/>
        </w:rPr>
      </w:pPr>
      <w:r w:rsidRPr="00130714">
        <w:rPr>
          <w:sz w:val="24"/>
        </w:rPr>
        <w:tab/>
      </w:r>
      <w:r w:rsidRPr="00130714">
        <w:rPr>
          <w:sz w:val="24"/>
        </w:rPr>
        <w:tab/>
        <w:t>}</w:t>
      </w:r>
    </w:p>
    <w:p w14:paraId="548F8E07" w14:textId="77777777" w:rsidR="00191B7B" w:rsidRPr="00130714" w:rsidRDefault="00191B7B" w:rsidP="00191B7B">
      <w:pPr>
        <w:snapToGrid w:val="0"/>
        <w:spacing w:line="360" w:lineRule="auto"/>
        <w:ind w:leftChars="100" w:left="210" w:firstLineChars="200" w:firstLine="480"/>
        <w:rPr>
          <w:sz w:val="24"/>
        </w:rPr>
      </w:pPr>
      <w:r w:rsidRPr="00130714">
        <w:rPr>
          <w:sz w:val="24"/>
        </w:rPr>
        <w:tab/>
      </w:r>
      <w:r w:rsidRPr="00130714">
        <w:rPr>
          <w:sz w:val="24"/>
        </w:rPr>
        <w:tab/>
      </w:r>
      <w:proofErr w:type="spellStart"/>
      <w:r w:rsidRPr="00130714">
        <w:rPr>
          <w:sz w:val="24"/>
        </w:rPr>
        <w:t>putchar</w:t>
      </w:r>
      <w:proofErr w:type="spellEnd"/>
      <w:r w:rsidRPr="00130714">
        <w:rPr>
          <w:sz w:val="24"/>
        </w:rPr>
        <w:t>(c);</w:t>
      </w:r>
    </w:p>
    <w:p w14:paraId="2248921D" w14:textId="77777777" w:rsidR="00191B7B" w:rsidRPr="00130714" w:rsidRDefault="00191B7B" w:rsidP="00191B7B">
      <w:pPr>
        <w:snapToGrid w:val="0"/>
        <w:spacing w:line="360" w:lineRule="auto"/>
        <w:ind w:leftChars="100" w:left="210" w:firstLineChars="200" w:firstLine="480"/>
        <w:rPr>
          <w:sz w:val="24"/>
        </w:rPr>
      </w:pPr>
      <w:r w:rsidRPr="00130714">
        <w:rPr>
          <w:sz w:val="24"/>
        </w:rPr>
        <w:tab/>
        <w:t>}</w:t>
      </w:r>
    </w:p>
    <w:p w14:paraId="551A27C5" w14:textId="77777777" w:rsidR="00191B7B" w:rsidRPr="00130714" w:rsidRDefault="00191B7B" w:rsidP="00191B7B">
      <w:pPr>
        <w:snapToGrid w:val="0"/>
        <w:spacing w:line="360" w:lineRule="auto"/>
        <w:ind w:leftChars="100" w:left="210" w:firstLineChars="200" w:firstLine="480"/>
        <w:rPr>
          <w:sz w:val="24"/>
        </w:rPr>
      </w:pPr>
      <w:r w:rsidRPr="00130714">
        <w:rPr>
          <w:sz w:val="24"/>
        </w:rPr>
        <w:tab/>
        <w:t>return 0;</w:t>
      </w:r>
    </w:p>
    <w:p w14:paraId="6774841C" w14:textId="77777777" w:rsidR="00191B7B" w:rsidRPr="00885843" w:rsidRDefault="00191B7B" w:rsidP="00191B7B">
      <w:pPr>
        <w:snapToGrid w:val="0"/>
        <w:spacing w:line="360" w:lineRule="auto"/>
        <w:ind w:leftChars="100" w:left="210" w:firstLineChars="200" w:firstLine="480"/>
        <w:rPr>
          <w:sz w:val="24"/>
        </w:rPr>
      </w:pPr>
      <w:r w:rsidRPr="00130714">
        <w:rPr>
          <w:sz w:val="24"/>
        </w:rPr>
        <w:t>}</w:t>
      </w:r>
    </w:p>
    <w:p w14:paraId="7BFD1450" w14:textId="77777777" w:rsidR="00191B7B" w:rsidRPr="00885843" w:rsidRDefault="00191B7B" w:rsidP="00191B7B">
      <w:pPr>
        <w:snapToGrid w:val="0"/>
        <w:spacing w:line="360" w:lineRule="auto"/>
        <w:rPr>
          <w:sz w:val="24"/>
        </w:rPr>
      </w:pPr>
      <w:r w:rsidRPr="00885843">
        <w:rPr>
          <w:sz w:val="24"/>
        </w:rPr>
        <w:tab/>
        <w:t>3</w:t>
      </w:r>
      <w:r w:rsidRPr="00885843">
        <w:rPr>
          <w:rFonts w:hAnsi="宋体"/>
          <w:sz w:val="24"/>
        </w:rPr>
        <w:t>）测试</w:t>
      </w:r>
    </w:p>
    <w:p w14:paraId="370141B7" w14:textId="77777777" w:rsidR="00191B7B" w:rsidRPr="00885843" w:rsidRDefault="00191B7B" w:rsidP="00191B7B">
      <w:pPr>
        <w:snapToGrid w:val="0"/>
        <w:spacing w:line="360" w:lineRule="auto"/>
        <w:ind w:firstLineChars="200" w:firstLine="480"/>
        <w:rPr>
          <w:sz w:val="24"/>
        </w:rPr>
      </w:pPr>
      <w:r w:rsidRPr="00885843">
        <w:rPr>
          <w:sz w:val="24"/>
        </w:rPr>
        <w:lastRenderedPageBreak/>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4642DEAD" w14:textId="77777777" w:rsidR="00191B7B" w:rsidRPr="00885843" w:rsidRDefault="00191B7B" w:rsidP="00191B7B">
      <w:pPr>
        <w:snapToGrid w:val="0"/>
        <w:spacing w:line="360" w:lineRule="auto"/>
        <w:ind w:firstLineChars="200" w:firstLine="480"/>
        <w:rPr>
          <w:sz w:val="24"/>
        </w:rPr>
      </w:pPr>
      <w:r w:rsidRPr="00885843">
        <w:rPr>
          <w:sz w:val="24"/>
        </w:rPr>
        <w:tab/>
        <w:t xml:space="preserve">  </w:t>
      </w:r>
      <w:r>
        <w:rPr>
          <w:rFonts w:hint="eastAsia"/>
          <w:sz w:val="24"/>
        </w:rPr>
        <w:t>1.A</w:t>
      </w:r>
      <w:r>
        <w:rPr>
          <w:sz w:val="24"/>
        </w:rPr>
        <w:t>,2.c</w:t>
      </w:r>
    </w:p>
    <w:p w14:paraId="0E655A7C"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614CED09" w14:textId="77777777" w:rsidR="00191B7B" w:rsidRDefault="00191B7B" w:rsidP="00191B7B">
      <w:pPr>
        <w:snapToGrid w:val="0"/>
        <w:spacing w:line="360" w:lineRule="auto"/>
        <w:ind w:firstLineChars="200" w:firstLine="480"/>
        <w:jc w:val="center"/>
        <w:rPr>
          <w:sz w:val="24"/>
        </w:rPr>
      </w:pPr>
      <w:r w:rsidRPr="00130714">
        <w:rPr>
          <w:noProof/>
          <w:sz w:val="24"/>
        </w:rPr>
        <w:drawing>
          <wp:inline distT="0" distB="0" distL="0" distR="0" wp14:anchorId="0AE7868F" wp14:editId="3C3AF0C5">
            <wp:extent cx="3101340" cy="617386"/>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0453"/>
                    <a:stretch/>
                  </pic:blipFill>
                  <pic:spPr bwMode="auto">
                    <a:xfrm>
                      <a:off x="0" y="0"/>
                      <a:ext cx="3101609" cy="617440"/>
                    </a:xfrm>
                    <a:prstGeom prst="rect">
                      <a:avLst/>
                    </a:prstGeom>
                    <a:ln>
                      <a:noFill/>
                    </a:ln>
                    <a:extLst>
                      <a:ext uri="{53640926-AAD7-44D8-BBD7-CCE9431645EC}">
                        <a14:shadowObscured xmlns:a14="http://schemas.microsoft.com/office/drawing/2010/main"/>
                      </a:ext>
                    </a:extLst>
                  </pic:spPr>
                </pic:pic>
              </a:graphicData>
            </a:graphic>
          </wp:inline>
        </w:drawing>
      </w:r>
    </w:p>
    <w:p w14:paraId="5F2E4FA1" w14:textId="77777777" w:rsidR="00191B7B" w:rsidRDefault="00191B7B" w:rsidP="00191B7B">
      <w:pPr>
        <w:snapToGrid w:val="0"/>
        <w:spacing w:line="360" w:lineRule="auto"/>
        <w:ind w:firstLineChars="200" w:firstLine="480"/>
        <w:jc w:val="center"/>
        <w:rPr>
          <w:sz w:val="24"/>
        </w:rPr>
      </w:pPr>
      <w:r w:rsidRPr="00885843">
        <w:rPr>
          <w:rFonts w:eastAsia="黑体"/>
          <w:sz w:val="24"/>
        </w:rPr>
        <w:t>图</w:t>
      </w:r>
      <w:r w:rsidRPr="00885843">
        <w:rPr>
          <w:rFonts w:eastAsia="黑体"/>
          <w:sz w:val="24"/>
        </w:rPr>
        <w:t>1-</w:t>
      </w:r>
      <w:r>
        <w:rPr>
          <w:rFonts w:eastAsia="黑体" w:hint="eastAsia"/>
          <w:sz w:val="24"/>
        </w:rPr>
        <w:t>4</w:t>
      </w:r>
      <w:r w:rsidRPr="00885843">
        <w:rPr>
          <w:rFonts w:eastAsia="黑体"/>
          <w:sz w:val="24"/>
        </w:rPr>
        <w:t xml:space="preserve"> </w:t>
      </w:r>
      <w:r>
        <w:rPr>
          <w:rFonts w:eastAsia="黑体" w:hint="eastAsia"/>
          <w:sz w:val="24"/>
        </w:rPr>
        <w:t>程序设计</w:t>
      </w:r>
      <w:r w:rsidRPr="00885843">
        <w:rPr>
          <w:rFonts w:eastAsia="黑体"/>
          <w:sz w:val="24"/>
        </w:rPr>
        <w:t>题</w:t>
      </w:r>
      <w:r w:rsidRPr="00885843">
        <w:rPr>
          <w:rFonts w:eastAsia="黑体"/>
          <w:sz w:val="24"/>
        </w:rPr>
        <w:t>1</w:t>
      </w:r>
      <w:r w:rsidRPr="00885843">
        <w:rPr>
          <w:rFonts w:eastAsia="黑体"/>
          <w:sz w:val="24"/>
        </w:rPr>
        <w:t>的</w:t>
      </w:r>
      <w:r>
        <w:rPr>
          <w:rFonts w:eastAsia="黑体" w:hint="eastAsia"/>
          <w:sz w:val="24"/>
        </w:rPr>
        <w:t>运行结果</w:t>
      </w:r>
      <w:r w:rsidRPr="00885843">
        <w:rPr>
          <w:rFonts w:eastAsia="黑体"/>
          <w:sz w:val="24"/>
        </w:rPr>
        <w:t>图</w:t>
      </w:r>
    </w:p>
    <w:p w14:paraId="0EB1B9C5" w14:textId="77777777" w:rsidR="00191B7B" w:rsidRPr="00885843" w:rsidRDefault="00191B7B" w:rsidP="00191B7B">
      <w:pPr>
        <w:snapToGrid w:val="0"/>
        <w:spacing w:line="360" w:lineRule="auto"/>
        <w:rPr>
          <w:sz w:val="24"/>
        </w:rPr>
      </w:pPr>
      <w:r w:rsidRPr="00885843">
        <w:rPr>
          <w:rFonts w:hAnsi="宋体"/>
          <w:sz w:val="24"/>
        </w:rPr>
        <w:t>（</w:t>
      </w:r>
      <w:r w:rsidRPr="00885843">
        <w:rPr>
          <w:sz w:val="24"/>
        </w:rPr>
        <w:t>2</w:t>
      </w:r>
      <w:r w:rsidRPr="00885843">
        <w:rPr>
          <w:rFonts w:hAnsi="宋体"/>
          <w:sz w:val="24"/>
        </w:rPr>
        <w:t>）编写一个程序，输入无符号短整数</w:t>
      </w:r>
      <w:r w:rsidRPr="00885843">
        <w:rPr>
          <w:sz w:val="24"/>
        </w:rPr>
        <w:t>x</w:t>
      </w:r>
      <w:r w:rsidRPr="00885843">
        <w:rPr>
          <w:rFonts w:hAnsi="宋体"/>
          <w:sz w:val="24"/>
        </w:rPr>
        <w:t>，ｍ，ｎ（</w:t>
      </w:r>
      <w:r w:rsidRPr="00885843">
        <w:rPr>
          <w:sz w:val="24"/>
        </w:rPr>
        <w:t>0 ≤</w:t>
      </w:r>
      <w:r w:rsidRPr="00885843">
        <w:rPr>
          <w:rFonts w:hAnsi="宋体"/>
          <w:sz w:val="24"/>
        </w:rPr>
        <w:t>ｍ</w:t>
      </w:r>
      <w:r w:rsidRPr="00885843">
        <w:rPr>
          <w:sz w:val="24"/>
        </w:rPr>
        <w:t xml:space="preserve">≤ 15, 1 ≤ </w:t>
      </w:r>
      <w:r w:rsidRPr="00885843">
        <w:rPr>
          <w:rFonts w:hAnsi="宋体"/>
          <w:sz w:val="24"/>
        </w:rPr>
        <w:t>ｎ</w:t>
      </w:r>
      <w:r w:rsidRPr="00885843">
        <w:rPr>
          <w:sz w:val="24"/>
        </w:rPr>
        <w:t>≤ 16-</w:t>
      </w:r>
      <w:r w:rsidRPr="00885843">
        <w:rPr>
          <w:rFonts w:hAnsi="宋体"/>
          <w:sz w:val="24"/>
        </w:rPr>
        <w:t>ｍ）</w:t>
      </w:r>
      <w:r w:rsidRPr="00885843">
        <w:rPr>
          <w:sz w:val="24"/>
        </w:rPr>
        <w:t>,</w:t>
      </w:r>
      <w:r w:rsidRPr="00885843">
        <w:rPr>
          <w:rFonts w:hAnsi="宋体"/>
          <w:sz w:val="24"/>
        </w:rPr>
        <w:t>取出</w:t>
      </w:r>
      <w:r w:rsidRPr="00885843">
        <w:rPr>
          <w:sz w:val="24"/>
        </w:rPr>
        <w:t>x</w:t>
      </w:r>
      <w:r w:rsidRPr="00885843">
        <w:rPr>
          <w:rFonts w:hAnsi="宋体"/>
          <w:sz w:val="24"/>
        </w:rPr>
        <w:t>从第ｍ位开始向左的ｎ位（ｍ从右至左编号为</w:t>
      </w:r>
      <w:r w:rsidRPr="00885843">
        <w:rPr>
          <w:sz w:val="24"/>
        </w:rPr>
        <w:t>0</w:t>
      </w:r>
      <w:r w:rsidRPr="00885843">
        <w:rPr>
          <w:rFonts w:hAnsi="宋体"/>
          <w:sz w:val="24"/>
        </w:rPr>
        <w:t>～</w:t>
      </w:r>
      <w:r w:rsidRPr="00885843">
        <w:rPr>
          <w:sz w:val="24"/>
        </w:rPr>
        <w:t>15</w:t>
      </w:r>
      <w:r w:rsidRPr="00885843">
        <w:rPr>
          <w:rFonts w:hAnsi="宋体"/>
          <w:sz w:val="24"/>
        </w:rPr>
        <w:t>），并使其向左端（第</w:t>
      </w:r>
      <w:r w:rsidRPr="00885843">
        <w:rPr>
          <w:sz w:val="24"/>
        </w:rPr>
        <w:t>15</w:t>
      </w:r>
      <w:r w:rsidRPr="00885843">
        <w:rPr>
          <w:rFonts w:hAnsi="宋体"/>
          <w:sz w:val="24"/>
        </w:rPr>
        <w:t>位）靠齐。</w:t>
      </w:r>
    </w:p>
    <w:p w14:paraId="53306BB8" w14:textId="77777777" w:rsidR="00191B7B" w:rsidRPr="00885843" w:rsidRDefault="00191B7B" w:rsidP="00191B7B">
      <w:pPr>
        <w:snapToGrid w:val="0"/>
        <w:spacing w:line="360" w:lineRule="auto"/>
        <w:rPr>
          <w:b/>
          <w:sz w:val="24"/>
        </w:rPr>
      </w:pPr>
      <w:r w:rsidRPr="00885843">
        <w:rPr>
          <w:rFonts w:hAnsi="宋体"/>
          <w:b/>
          <w:sz w:val="24"/>
        </w:rPr>
        <w:t>解答：</w:t>
      </w:r>
    </w:p>
    <w:p w14:paraId="03A151AE" w14:textId="77777777" w:rsidR="00191B7B" w:rsidRPr="00885843" w:rsidRDefault="00191B7B" w:rsidP="00191B7B">
      <w:pPr>
        <w:snapToGrid w:val="0"/>
        <w:spacing w:line="360" w:lineRule="auto"/>
        <w:rPr>
          <w:sz w:val="24"/>
        </w:rPr>
      </w:pPr>
      <w:r w:rsidRPr="00885843">
        <w:rPr>
          <w:sz w:val="24"/>
        </w:rPr>
        <w:t xml:space="preserve">  1) </w:t>
      </w:r>
      <w:r w:rsidRPr="00885843">
        <w:rPr>
          <w:rFonts w:hAnsi="宋体"/>
          <w:sz w:val="24"/>
        </w:rPr>
        <w:t>解题思路：</w:t>
      </w:r>
    </w:p>
    <w:p w14:paraId="5EC73FE6" w14:textId="77777777" w:rsidR="00191B7B" w:rsidRPr="00885843" w:rsidRDefault="00191B7B" w:rsidP="00191B7B">
      <w:pPr>
        <w:snapToGrid w:val="0"/>
        <w:spacing w:line="360" w:lineRule="auto"/>
        <w:rPr>
          <w:sz w:val="24"/>
        </w:rPr>
      </w:pPr>
      <w:r w:rsidRPr="00885843">
        <w:rPr>
          <w:sz w:val="24"/>
        </w:rPr>
        <w:tab/>
        <w:t>1.</w:t>
      </w:r>
      <w:r w:rsidRPr="00885843">
        <w:rPr>
          <w:rFonts w:hAnsi="宋体"/>
          <w:sz w:val="24"/>
        </w:rPr>
        <w:t>输入</w:t>
      </w:r>
      <w:r w:rsidRPr="00885843">
        <w:rPr>
          <w:sz w:val="24"/>
        </w:rPr>
        <w:t>x</w:t>
      </w:r>
      <w:r w:rsidRPr="00885843">
        <w:rPr>
          <w:rFonts w:hAnsi="宋体"/>
          <w:sz w:val="24"/>
        </w:rPr>
        <w:t>，</w:t>
      </w:r>
      <w:r w:rsidRPr="00885843">
        <w:rPr>
          <w:sz w:val="24"/>
        </w:rPr>
        <w:t>m</w:t>
      </w:r>
      <w:r w:rsidRPr="00885843">
        <w:rPr>
          <w:rFonts w:hAnsi="宋体"/>
          <w:sz w:val="24"/>
        </w:rPr>
        <w:t>，</w:t>
      </w:r>
      <w:r w:rsidRPr="00885843">
        <w:rPr>
          <w:sz w:val="24"/>
        </w:rPr>
        <w:t>n</w:t>
      </w:r>
      <w:r w:rsidRPr="00885843">
        <w:rPr>
          <w:rFonts w:hAnsi="宋体"/>
          <w:sz w:val="24"/>
        </w:rPr>
        <w:t>，为了方便分析测试结果，</w:t>
      </w:r>
      <w:r w:rsidRPr="00885843">
        <w:rPr>
          <w:sz w:val="24"/>
        </w:rPr>
        <w:t>x</w:t>
      </w:r>
      <w:r w:rsidRPr="00885843">
        <w:rPr>
          <w:rFonts w:hAnsi="宋体"/>
          <w:sz w:val="24"/>
        </w:rPr>
        <w:t>的输入采用</w:t>
      </w:r>
      <w:r w:rsidRPr="00885843">
        <w:rPr>
          <w:sz w:val="24"/>
        </w:rPr>
        <w:t>16</w:t>
      </w:r>
      <w:r w:rsidRPr="00885843">
        <w:rPr>
          <w:rFonts w:hAnsi="宋体"/>
          <w:sz w:val="24"/>
        </w:rPr>
        <w:t>进制</w:t>
      </w:r>
    </w:p>
    <w:p w14:paraId="1CEB4388" w14:textId="77777777" w:rsidR="00191B7B" w:rsidRPr="00885843" w:rsidRDefault="00191B7B" w:rsidP="00191B7B">
      <w:pPr>
        <w:snapToGrid w:val="0"/>
        <w:spacing w:line="360" w:lineRule="auto"/>
        <w:rPr>
          <w:sz w:val="24"/>
        </w:rPr>
      </w:pPr>
      <w:r w:rsidRPr="00885843">
        <w:rPr>
          <w:sz w:val="24"/>
        </w:rPr>
        <w:tab/>
        <w:t>2.</w:t>
      </w:r>
      <w:r w:rsidRPr="00885843">
        <w:rPr>
          <w:rFonts w:hAnsi="宋体"/>
          <w:sz w:val="24"/>
        </w:rPr>
        <w:t>如果</w:t>
      </w:r>
      <w:r w:rsidRPr="00885843">
        <w:rPr>
          <w:sz w:val="24"/>
        </w:rPr>
        <w:t>0 ≤</w:t>
      </w:r>
      <w:r w:rsidRPr="00885843">
        <w:rPr>
          <w:rFonts w:hAnsi="宋体"/>
          <w:sz w:val="24"/>
        </w:rPr>
        <w:t>ｍ</w:t>
      </w:r>
      <w:r w:rsidRPr="00885843">
        <w:rPr>
          <w:sz w:val="24"/>
        </w:rPr>
        <w:t xml:space="preserve">≤ 15, 1 ≤ </w:t>
      </w:r>
      <w:r w:rsidRPr="00885843">
        <w:rPr>
          <w:rFonts w:hAnsi="宋体"/>
          <w:sz w:val="24"/>
        </w:rPr>
        <w:t>ｎ</w:t>
      </w:r>
      <w:r w:rsidRPr="00885843">
        <w:rPr>
          <w:sz w:val="24"/>
        </w:rPr>
        <w:t>≤ 16-</w:t>
      </w:r>
      <w:r w:rsidRPr="00885843">
        <w:rPr>
          <w:rFonts w:hAnsi="宋体"/>
          <w:sz w:val="24"/>
        </w:rPr>
        <w:t>ｍ，转</w:t>
      </w:r>
      <w:r w:rsidRPr="00885843">
        <w:rPr>
          <w:sz w:val="24"/>
        </w:rPr>
        <w:t>2.1</w:t>
      </w:r>
      <w:r w:rsidRPr="00885843">
        <w:rPr>
          <w:rFonts w:hAnsi="宋体"/>
          <w:sz w:val="24"/>
        </w:rPr>
        <w:t>，否则转</w:t>
      </w:r>
      <w:r w:rsidRPr="00885843">
        <w:rPr>
          <w:sz w:val="24"/>
        </w:rPr>
        <w:t>3.</w:t>
      </w:r>
    </w:p>
    <w:p w14:paraId="088A7E3E" w14:textId="77777777" w:rsidR="00191B7B" w:rsidRPr="00885843" w:rsidRDefault="00191B7B" w:rsidP="00191B7B">
      <w:pPr>
        <w:snapToGrid w:val="0"/>
        <w:spacing w:line="360" w:lineRule="auto"/>
        <w:rPr>
          <w:sz w:val="24"/>
        </w:rPr>
      </w:pPr>
      <w:r w:rsidRPr="00885843">
        <w:rPr>
          <w:sz w:val="24"/>
        </w:rPr>
        <w:tab/>
      </w:r>
      <w:r w:rsidRPr="00885843">
        <w:rPr>
          <w:sz w:val="24"/>
        </w:rPr>
        <w:tab/>
        <w:t xml:space="preserve">2.1 </w:t>
      </w:r>
      <w:r w:rsidRPr="00885843">
        <w:rPr>
          <w:rFonts w:hAnsi="宋体"/>
          <w:sz w:val="24"/>
        </w:rPr>
        <w:t>首先</w:t>
      </w:r>
      <w:r w:rsidRPr="00885843">
        <w:rPr>
          <w:sz w:val="24"/>
        </w:rPr>
        <w:t>x&gt;&gt;m</w:t>
      </w:r>
      <w:r w:rsidRPr="00885843">
        <w:rPr>
          <w:rFonts w:hAnsi="宋体"/>
          <w:sz w:val="24"/>
        </w:rPr>
        <w:t>，将要处理的</w:t>
      </w:r>
      <w:r w:rsidRPr="00885843">
        <w:rPr>
          <w:sz w:val="24"/>
        </w:rPr>
        <w:t>n</w:t>
      </w:r>
      <w:r w:rsidRPr="00885843">
        <w:rPr>
          <w:rFonts w:hAnsi="宋体"/>
          <w:sz w:val="24"/>
        </w:rPr>
        <w:t>位移动到最右；</w:t>
      </w:r>
    </w:p>
    <w:p w14:paraId="4419CF17" w14:textId="77777777" w:rsidR="00191B7B" w:rsidRPr="00885843" w:rsidRDefault="00191B7B" w:rsidP="00191B7B">
      <w:pPr>
        <w:snapToGrid w:val="0"/>
        <w:spacing w:line="360" w:lineRule="auto"/>
        <w:rPr>
          <w:sz w:val="24"/>
        </w:rPr>
      </w:pPr>
      <w:r w:rsidRPr="00885843">
        <w:rPr>
          <w:sz w:val="24"/>
        </w:rPr>
        <w:tab/>
      </w:r>
      <w:r w:rsidRPr="00885843">
        <w:rPr>
          <w:sz w:val="24"/>
        </w:rPr>
        <w:tab/>
        <w:t xml:space="preserve">2.2 </w:t>
      </w:r>
      <w:r w:rsidRPr="00885843">
        <w:rPr>
          <w:rFonts w:hAnsi="宋体"/>
          <w:sz w:val="24"/>
        </w:rPr>
        <w:t>再将上一步的结果左移</w:t>
      </w:r>
      <w:r w:rsidRPr="00885843">
        <w:rPr>
          <w:sz w:val="24"/>
        </w:rPr>
        <w:t>×××××</w:t>
      </w:r>
      <w:r w:rsidRPr="00885843">
        <w:rPr>
          <w:rFonts w:hAnsi="宋体"/>
          <w:sz w:val="24"/>
        </w:rPr>
        <w:t>位，即：</w:t>
      </w:r>
      <w:r w:rsidRPr="00885843">
        <w:rPr>
          <w:sz w:val="24"/>
        </w:rPr>
        <w:t xml:space="preserve"> ×××××</w:t>
      </w:r>
    </w:p>
    <w:p w14:paraId="2D2A7288" w14:textId="77777777" w:rsidR="00191B7B" w:rsidRPr="00885843" w:rsidRDefault="00191B7B" w:rsidP="00191B7B">
      <w:pPr>
        <w:snapToGrid w:val="0"/>
        <w:spacing w:line="360" w:lineRule="auto"/>
        <w:rPr>
          <w:sz w:val="24"/>
        </w:rPr>
      </w:pPr>
      <w:r w:rsidRPr="00885843">
        <w:rPr>
          <w:sz w:val="24"/>
        </w:rPr>
        <w:tab/>
      </w:r>
      <w:r w:rsidRPr="00885843">
        <w:rPr>
          <w:sz w:val="24"/>
        </w:rPr>
        <w:tab/>
        <w:t xml:space="preserve">2.3 </w:t>
      </w:r>
      <w:r w:rsidRPr="00885843">
        <w:rPr>
          <w:rFonts w:hAnsi="宋体"/>
          <w:sz w:val="24"/>
        </w:rPr>
        <w:t>用</w:t>
      </w:r>
      <w:r w:rsidRPr="00885843">
        <w:rPr>
          <w:sz w:val="24"/>
        </w:rPr>
        <w:t>16</w:t>
      </w:r>
      <w:r w:rsidRPr="00885843">
        <w:rPr>
          <w:rFonts w:hAnsi="宋体"/>
          <w:sz w:val="24"/>
        </w:rPr>
        <w:t>进制输出结果并转</w:t>
      </w:r>
      <w:r w:rsidRPr="00885843">
        <w:rPr>
          <w:sz w:val="24"/>
        </w:rPr>
        <w:t>4.</w:t>
      </w:r>
    </w:p>
    <w:p w14:paraId="5078A8B1" w14:textId="77777777" w:rsidR="00191B7B" w:rsidRPr="00885843" w:rsidRDefault="00191B7B" w:rsidP="00191B7B">
      <w:pPr>
        <w:snapToGrid w:val="0"/>
        <w:spacing w:line="360" w:lineRule="auto"/>
        <w:rPr>
          <w:sz w:val="24"/>
        </w:rPr>
      </w:pPr>
      <w:r w:rsidRPr="00885843">
        <w:rPr>
          <w:sz w:val="24"/>
        </w:rPr>
        <w:tab/>
        <w:t xml:space="preserve">3. </w:t>
      </w:r>
      <w:r w:rsidRPr="00885843">
        <w:rPr>
          <w:rFonts w:hAnsi="宋体"/>
          <w:sz w:val="24"/>
        </w:rPr>
        <w:t>显示输入错误信息；</w:t>
      </w:r>
    </w:p>
    <w:p w14:paraId="3FEC6D9C" w14:textId="77777777" w:rsidR="00191B7B" w:rsidRPr="00885843" w:rsidRDefault="00191B7B" w:rsidP="00191B7B">
      <w:pPr>
        <w:snapToGrid w:val="0"/>
        <w:spacing w:line="360" w:lineRule="auto"/>
        <w:rPr>
          <w:sz w:val="24"/>
        </w:rPr>
      </w:pPr>
      <w:r w:rsidRPr="00885843">
        <w:rPr>
          <w:sz w:val="24"/>
        </w:rPr>
        <w:tab/>
        <w:t xml:space="preserve">4. </w:t>
      </w:r>
      <w:r w:rsidRPr="00885843">
        <w:rPr>
          <w:rFonts w:hAnsi="宋体"/>
          <w:sz w:val="24"/>
        </w:rPr>
        <w:t>结束</w:t>
      </w:r>
    </w:p>
    <w:p w14:paraId="6C35D54F" w14:textId="77777777" w:rsidR="00191B7B" w:rsidRPr="00885843" w:rsidRDefault="00191B7B" w:rsidP="00191B7B">
      <w:pPr>
        <w:snapToGrid w:val="0"/>
        <w:spacing w:line="360" w:lineRule="auto"/>
        <w:rPr>
          <w:color w:val="FF0000"/>
          <w:sz w:val="24"/>
        </w:rPr>
      </w:pPr>
      <w:r w:rsidRPr="00885843">
        <w:rPr>
          <w:sz w:val="24"/>
        </w:rPr>
        <w:t xml:space="preserve">  2</w:t>
      </w:r>
      <w:r w:rsidRPr="00885843">
        <w:rPr>
          <w:rFonts w:hAnsi="宋体"/>
          <w:sz w:val="24"/>
        </w:rPr>
        <w:t>）程序清单</w:t>
      </w:r>
    </w:p>
    <w:p w14:paraId="68451728" w14:textId="77777777" w:rsidR="00191B7B" w:rsidRPr="00130714" w:rsidRDefault="00191B7B" w:rsidP="00191B7B">
      <w:pPr>
        <w:snapToGrid w:val="0"/>
        <w:ind w:leftChars="200" w:left="420"/>
        <w:rPr>
          <w:sz w:val="24"/>
        </w:rPr>
      </w:pPr>
      <w:r w:rsidRPr="00130714">
        <w:rPr>
          <w:sz w:val="24"/>
        </w:rPr>
        <w:t>#include&lt;stdio.h&gt;</w:t>
      </w:r>
    </w:p>
    <w:p w14:paraId="3D964341" w14:textId="77777777" w:rsidR="00191B7B" w:rsidRPr="00130714" w:rsidRDefault="00191B7B" w:rsidP="00191B7B">
      <w:pPr>
        <w:snapToGrid w:val="0"/>
        <w:ind w:leftChars="200" w:left="420"/>
        <w:rPr>
          <w:sz w:val="24"/>
        </w:rPr>
      </w:pPr>
      <w:r w:rsidRPr="00130714">
        <w:rPr>
          <w:sz w:val="24"/>
        </w:rPr>
        <w:t>int main()</w:t>
      </w:r>
    </w:p>
    <w:p w14:paraId="489EF9C4" w14:textId="77777777" w:rsidR="00191B7B" w:rsidRPr="00130714" w:rsidRDefault="00191B7B" w:rsidP="00191B7B">
      <w:pPr>
        <w:snapToGrid w:val="0"/>
        <w:ind w:leftChars="200" w:left="420"/>
        <w:rPr>
          <w:sz w:val="24"/>
        </w:rPr>
      </w:pPr>
      <w:r w:rsidRPr="00130714">
        <w:rPr>
          <w:sz w:val="24"/>
        </w:rPr>
        <w:t>{</w:t>
      </w:r>
    </w:p>
    <w:p w14:paraId="15E0B64A" w14:textId="77777777" w:rsidR="00191B7B" w:rsidRPr="00130714" w:rsidRDefault="00191B7B" w:rsidP="00191B7B">
      <w:pPr>
        <w:snapToGrid w:val="0"/>
        <w:ind w:leftChars="200" w:left="420"/>
        <w:rPr>
          <w:sz w:val="24"/>
        </w:rPr>
      </w:pPr>
      <w:r w:rsidRPr="00130714">
        <w:rPr>
          <w:sz w:val="24"/>
        </w:rPr>
        <w:tab/>
        <w:t>unsigned short x, m, n;</w:t>
      </w:r>
    </w:p>
    <w:p w14:paraId="68BDDF71" w14:textId="77777777" w:rsidR="00191B7B" w:rsidRPr="00130714" w:rsidRDefault="00191B7B" w:rsidP="00191B7B">
      <w:pPr>
        <w:snapToGrid w:val="0"/>
        <w:ind w:leftChars="200" w:left="420"/>
        <w:rPr>
          <w:sz w:val="24"/>
        </w:rPr>
      </w:pPr>
      <w:r w:rsidRPr="00130714">
        <w:rPr>
          <w:sz w:val="24"/>
        </w:rPr>
        <w:tab/>
      </w:r>
      <w:proofErr w:type="spellStart"/>
      <w:r w:rsidRPr="00130714">
        <w:rPr>
          <w:sz w:val="24"/>
        </w:rPr>
        <w:t>scanf</w:t>
      </w:r>
      <w:proofErr w:type="spellEnd"/>
      <w:r w:rsidRPr="00130714">
        <w:rPr>
          <w:sz w:val="24"/>
        </w:rPr>
        <w:t>("%x %hu %</w:t>
      </w:r>
      <w:proofErr w:type="spellStart"/>
      <w:r w:rsidRPr="00130714">
        <w:rPr>
          <w:sz w:val="24"/>
        </w:rPr>
        <w:t>hu",&amp;x,&amp;m,&amp;n</w:t>
      </w:r>
      <w:proofErr w:type="spellEnd"/>
      <w:r w:rsidRPr="00130714">
        <w:rPr>
          <w:sz w:val="24"/>
        </w:rPr>
        <w:t>);</w:t>
      </w:r>
    </w:p>
    <w:p w14:paraId="5731D27B" w14:textId="77777777" w:rsidR="00191B7B" w:rsidRDefault="00191B7B" w:rsidP="00191B7B">
      <w:pPr>
        <w:snapToGrid w:val="0"/>
        <w:ind w:leftChars="200" w:left="420"/>
        <w:rPr>
          <w:sz w:val="24"/>
        </w:rPr>
      </w:pPr>
      <w:r w:rsidRPr="00130714">
        <w:rPr>
          <w:rFonts w:hint="eastAsia"/>
          <w:sz w:val="24"/>
        </w:rPr>
        <w:tab/>
        <w:t>if (!(((m&gt;=0)&amp;&amp;(m&lt;=15))&amp;&amp;((n&gt;=1)&amp;&amp;(n&lt;=16-m))))</w:t>
      </w:r>
    </w:p>
    <w:p w14:paraId="2D64B01F" w14:textId="77777777" w:rsidR="00191B7B" w:rsidRPr="00130714" w:rsidRDefault="00191B7B" w:rsidP="00191B7B">
      <w:pPr>
        <w:snapToGrid w:val="0"/>
        <w:ind w:leftChars="200" w:left="420" w:firstLineChars="200" w:firstLine="480"/>
        <w:rPr>
          <w:sz w:val="24"/>
        </w:rPr>
      </w:pPr>
      <w:r w:rsidRPr="00130714">
        <w:rPr>
          <w:rFonts w:hint="eastAsia"/>
          <w:sz w:val="24"/>
        </w:rPr>
        <w:t>//</w:t>
      </w:r>
      <w:r w:rsidRPr="00130714">
        <w:rPr>
          <w:rFonts w:hint="eastAsia"/>
          <w:sz w:val="24"/>
        </w:rPr>
        <w:t>如果</w:t>
      </w:r>
      <w:r w:rsidRPr="00130714">
        <w:rPr>
          <w:rFonts w:hint="eastAsia"/>
          <w:sz w:val="24"/>
        </w:rPr>
        <w:t xml:space="preserve">0 </w:t>
      </w:r>
      <w:r w:rsidRPr="00130714">
        <w:rPr>
          <w:rFonts w:hint="eastAsia"/>
          <w:sz w:val="24"/>
        </w:rPr>
        <w:t>≤ｍ≤</w:t>
      </w:r>
      <w:r w:rsidRPr="00130714">
        <w:rPr>
          <w:rFonts w:hint="eastAsia"/>
          <w:sz w:val="24"/>
        </w:rPr>
        <w:t xml:space="preserve"> 15, 1 </w:t>
      </w:r>
      <w:r w:rsidRPr="00130714">
        <w:rPr>
          <w:rFonts w:hint="eastAsia"/>
          <w:sz w:val="24"/>
        </w:rPr>
        <w:t>≤</w:t>
      </w:r>
      <w:r w:rsidRPr="00130714">
        <w:rPr>
          <w:rFonts w:hint="eastAsia"/>
          <w:sz w:val="24"/>
        </w:rPr>
        <w:t xml:space="preserve"> </w:t>
      </w:r>
      <w:r w:rsidRPr="00130714">
        <w:rPr>
          <w:rFonts w:hint="eastAsia"/>
          <w:sz w:val="24"/>
        </w:rPr>
        <w:t>ｎ≤</w:t>
      </w:r>
      <w:r w:rsidRPr="00130714">
        <w:rPr>
          <w:rFonts w:hint="eastAsia"/>
          <w:sz w:val="24"/>
        </w:rPr>
        <w:t xml:space="preserve"> 16-m</w:t>
      </w:r>
      <w:r w:rsidRPr="00130714">
        <w:rPr>
          <w:rFonts w:hint="eastAsia"/>
          <w:sz w:val="24"/>
        </w:rPr>
        <w:t>继续</w:t>
      </w:r>
      <w:r w:rsidRPr="00130714">
        <w:rPr>
          <w:rFonts w:hint="eastAsia"/>
          <w:sz w:val="24"/>
        </w:rPr>
        <w:t>,</w:t>
      </w:r>
      <w:r w:rsidRPr="00130714">
        <w:rPr>
          <w:rFonts w:hint="eastAsia"/>
          <w:sz w:val="24"/>
        </w:rPr>
        <w:t>否则结束</w:t>
      </w:r>
    </w:p>
    <w:p w14:paraId="0AC55D45" w14:textId="77777777" w:rsidR="00191B7B" w:rsidRPr="00130714" w:rsidRDefault="00191B7B" w:rsidP="00191B7B">
      <w:pPr>
        <w:snapToGrid w:val="0"/>
        <w:ind w:leftChars="200" w:left="420"/>
        <w:rPr>
          <w:sz w:val="24"/>
        </w:rPr>
      </w:pPr>
      <w:r w:rsidRPr="00130714">
        <w:rPr>
          <w:sz w:val="24"/>
        </w:rPr>
        <w:tab/>
        <w:t>{</w:t>
      </w:r>
    </w:p>
    <w:p w14:paraId="5097E8E5" w14:textId="77777777" w:rsidR="00191B7B" w:rsidRPr="00130714" w:rsidRDefault="00191B7B" w:rsidP="00191B7B">
      <w:pPr>
        <w:snapToGrid w:val="0"/>
        <w:ind w:leftChars="200" w:left="420"/>
        <w:rPr>
          <w:sz w:val="24"/>
        </w:rPr>
      </w:pPr>
      <w:r w:rsidRPr="00130714">
        <w:rPr>
          <w:rFonts w:hint="eastAsia"/>
          <w:sz w:val="24"/>
        </w:rPr>
        <w:tab/>
      </w:r>
      <w:r w:rsidRPr="00130714">
        <w:rPr>
          <w:rFonts w:hint="eastAsia"/>
          <w:sz w:val="24"/>
        </w:rPr>
        <w:tab/>
      </w:r>
      <w:proofErr w:type="spellStart"/>
      <w:r w:rsidRPr="00130714">
        <w:rPr>
          <w:rFonts w:hint="eastAsia"/>
          <w:sz w:val="24"/>
        </w:rPr>
        <w:t>printf</w:t>
      </w:r>
      <w:proofErr w:type="spellEnd"/>
      <w:r w:rsidRPr="00130714">
        <w:rPr>
          <w:rFonts w:hint="eastAsia"/>
          <w:sz w:val="24"/>
        </w:rPr>
        <w:t>("</w:t>
      </w:r>
      <w:r w:rsidRPr="00130714">
        <w:rPr>
          <w:rFonts w:hint="eastAsia"/>
          <w:sz w:val="24"/>
        </w:rPr>
        <w:t>参数范围错误</w:t>
      </w:r>
      <w:r w:rsidRPr="00130714">
        <w:rPr>
          <w:rFonts w:hint="eastAsia"/>
          <w:sz w:val="24"/>
        </w:rPr>
        <w:t>");</w:t>
      </w:r>
    </w:p>
    <w:p w14:paraId="6ECE884F" w14:textId="77777777" w:rsidR="00191B7B" w:rsidRPr="00130714" w:rsidRDefault="00191B7B" w:rsidP="00191B7B">
      <w:pPr>
        <w:snapToGrid w:val="0"/>
        <w:ind w:leftChars="200" w:left="420"/>
        <w:rPr>
          <w:sz w:val="24"/>
        </w:rPr>
      </w:pPr>
      <w:r w:rsidRPr="00130714">
        <w:rPr>
          <w:sz w:val="24"/>
        </w:rPr>
        <w:tab/>
      </w:r>
      <w:r w:rsidRPr="00130714">
        <w:rPr>
          <w:sz w:val="24"/>
        </w:rPr>
        <w:tab/>
        <w:t>return 0;</w:t>
      </w:r>
    </w:p>
    <w:p w14:paraId="045026DB" w14:textId="77777777" w:rsidR="00191B7B" w:rsidRPr="00130714" w:rsidRDefault="00191B7B" w:rsidP="00191B7B">
      <w:pPr>
        <w:snapToGrid w:val="0"/>
        <w:ind w:leftChars="200" w:left="420"/>
        <w:rPr>
          <w:sz w:val="24"/>
        </w:rPr>
      </w:pPr>
      <w:r w:rsidRPr="00130714">
        <w:rPr>
          <w:sz w:val="24"/>
        </w:rPr>
        <w:tab/>
        <w:t>}</w:t>
      </w:r>
    </w:p>
    <w:p w14:paraId="11EF3F42" w14:textId="77777777" w:rsidR="00191B7B" w:rsidRPr="00130714" w:rsidRDefault="00191B7B" w:rsidP="00191B7B">
      <w:pPr>
        <w:snapToGrid w:val="0"/>
        <w:ind w:leftChars="200" w:left="420"/>
        <w:rPr>
          <w:sz w:val="24"/>
        </w:rPr>
      </w:pPr>
      <w:r w:rsidRPr="00130714">
        <w:rPr>
          <w:sz w:val="24"/>
        </w:rPr>
        <w:tab/>
        <w:t>x = x&gt;&gt;m;</w:t>
      </w:r>
    </w:p>
    <w:p w14:paraId="225A7416" w14:textId="77777777" w:rsidR="00191B7B" w:rsidRPr="00130714" w:rsidRDefault="00191B7B" w:rsidP="00191B7B">
      <w:pPr>
        <w:snapToGrid w:val="0"/>
        <w:ind w:leftChars="200" w:left="420"/>
        <w:rPr>
          <w:sz w:val="24"/>
        </w:rPr>
      </w:pPr>
      <w:r w:rsidRPr="00130714">
        <w:rPr>
          <w:sz w:val="24"/>
        </w:rPr>
        <w:tab/>
        <w:t>x = x&lt;&lt;(16-n);</w:t>
      </w:r>
    </w:p>
    <w:p w14:paraId="032430CF" w14:textId="77777777" w:rsidR="00191B7B" w:rsidRPr="00130714" w:rsidRDefault="00191B7B" w:rsidP="00191B7B">
      <w:pPr>
        <w:snapToGrid w:val="0"/>
        <w:ind w:leftChars="200" w:left="420"/>
        <w:rPr>
          <w:sz w:val="24"/>
        </w:rPr>
      </w:pPr>
      <w:r w:rsidRPr="00130714">
        <w:rPr>
          <w:sz w:val="24"/>
        </w:rPr>
        <w:tab/>
      </w:r>
      <w:proofErr w:type="spellStart"/>
      <w:r w:rsidRPr="00130714">
        <w:rPr>
          <w:sz w:val="24"/>
        </w:rPr>
        <w:t>printf</w:t>
      </w:r>
      <w:proofErr w:type="spellEnd"/>
      <w:r w:rsidRPr="00130714">
        <w:rPr>
          <w:sz w:val="24"/>
        </w:rPr>
        <w:t>("%</w:t>
      </w:r>
      <w:proofErr w:type="spellStart"/>
      <w:r w:rsidRPr="00130714">
        <w:rPr>
          <w:sz w:val="24"/>
        </w:rPr>
        <w:t>x",x</w:t>
      </w:r>
      <w:proofErr w:type="spellEnd"/>
      <w:r w:rsidRPr="00130714">
        <w:rPr>
          <w:sz w:val="24"/>
        </w:rPr>
        <w:t>);</w:t>
      </w:r>
    </w:p>
    <w:p w14:paraId="1E712D3F" w14:textId="77777777" w:rsidR="00191B7B" w:rsidRPr="00130714" w:rsidRDefault="00191B7B" w:rsidP="00191B7B">
      <w:pPr>
        <w:snapToGrid w:val="0"/>
        <w:ind w:leftChars="200" w:left="420"/>
        <w:rPr>
          <w:sz w:val="24"/>
        </w:rPr>
      </w:pPr>
      <w:r w:rsidRPr="00130714">
        <w:rPr>
          <w:sz w:val="24"/>
        </w:rPr>
        <w:tab/>
        <w:t>return 0;</w:t>
      </w:r>
    </w:p>
    <w:p w14:paraId="76E19EA1" w14:textId="77777777" w:rsidR="00191B7B" w:rsidRDefault="00191B7B" w:rsidP="00191B7B">
      <w:pPr>
        <w:snapToGrid w:val="0"/>
        <w:ind w:leftChars="200" w:left="420"/>
        <w:rPr>
          <w:sz w:val="24"/>
        </w:rPr>
      </w:pPr>
      <w:r>
        <w:rPr>
          <w:rFonts w:hint="eastAsia"/>
          <w:sz w:val="24"/>
        </w:rPr>
        <w:t>}</w:t>
      </w:r>
    </w:p>
    <w:p w14:paraId="488F880A" w14:textId="77777777" w:rsidR="00191B7B" w:rsidRPr="00885843" w:rsidRDefault="00191B7B" w:rsidP="00191B7B">
      <w:pPr>
        <w:snapToGrid w:val="0"/>
        <w:rPr>
          <w:sz w:val="24"/>
        </w:rPr>
      </w:pPr>
      <w:r w:rsidRPr="00885843">
        <w:rPr>
          <w:sz w:val="24"/>
        </w:rPr>
        <w:t xml:space="preserve">  3</w:t>
      </w:r>
      <w:r w:rsidRPr="00885843">
        <w:rPr>
          <w:rFonts w:hAnsi="宋体"/>
          <w:sz w:val="24"/>
        </w:rPr>
        <w:t>）测试</w:t>
      </w:r>
    </w:p>
    <w:p w14:paraId="4562C3B8" w14:textId="77777777" w:rsidR="00191B7B" w:rsidRDefault="00191B7B" w:rsidP="00191B7B">
      <w:pPr>
        <w:rPr>
          <w:sz w:val="24"/>
        </w:rPr>
      </w:pPr>
      <w:r w:rsidRPr="00885843">
        <w:rPr>
          <w:sz w:val="24"/>
        </w:rPr>
        <w:lastRenderedPageBreak/>
        <w:t xml:space="preserve">  </w:t>
      </w:r>
      <w:r w:rsidRPr="00885843">
        <w:rPr>
          <w:sz w:val="24"/>
        </w:rPr>
        <w:t>（</w:t>
      </w:r>
      <w:r w:rsidRPr="00885843">
        <w:rPr>
          <w:sz w:val="24"/>
        </w:rPr>
        <w:t>a</w:t>
      </w:r>
      <w:r w:rsidRPr="00885843">
        <w:rPr>
          <w:sz w:val="24"/>
        </w:rPr>
        <w:t>）</w:t>
      </w:r>
      <w:r w:rsidRPr="00885843">
        <w:rPr>
          <w:sz w:val="24"/>
        </w:rPr>
        <w:t xml:space="preserve"> </w:t>
      </w:r>
      <w:r w:rsidRPr="00885843">
        <w:rPr>
          <w:sz w:val="24"/>
        </w:rPr>
        <w:t>测试数据：</w:t>
      </w:r>
    </w:p>
    <w:p w14:paraId="78FB4CBF" w14:textId="77777777" w:rsidR="00191B7B" w:rsidRDefault="00191B7B" w:rsidP="00191B7B">
      <w:pPr>
        <w:rPr>
          <w:sz w:val="24"/>
        </w:rPr>
      </w:pPr>
      <w:r>
        <w:rPr>
          <w:rFonts w:hint="eastAsia"/>
          <w:sz w:val="24"/>
        </w:rPr>
        <w:tab/>
      </w:r>
      <w:r>
        <w:rPr>
          <w:sz w:val="24"/>
        </w:rPr>
        <w:tab/>
      </w:r>
      <w:r>
        <w:rPr>
          <w:rFonts w:hint="eastAsia"/>
          <w:sz w:val="24"/>
        </w:rPr>
        <w:t>如表</w:t>
      </w:r>
      <w:r>
        <w:rPr>
          <w:rFonts w:hint="eastAsia"/>
          <w:sz w:val="24"/>
        </w:rPr>
        <w:t>1-1</w:t>
      </w:r>
      <w:r>
        <w:rPr>
          <w:rFonts w:hint="eastAsia"/>
          <w:sz w:val="24"/>
        </w:rPr>
        <w:t>所示。</w:t>
      </w:r>
    </w:p>
    <w:p w14:paraId="5BBC3299" w14:textId="77777777" w:rsidR="00191B7B" w:rsidRPr="00885843" w:rsidRDefault="00191B7B" w:rsidP="00191B7B">
      <w:pPr>
        <w:jc w:val="center"/>
        <w:rPr>
          <w:rFonts w:eastAsia="黑体"/>
          <w:sz w:val="24"/>
        </w:rPr>
      </w:pPr>
      <w:r w:rsidRPr="00885843">
        <w:rPr>
          <w:rFonts w:eastAsia="黑体" w:hAnsi="黑体"/>
          <w:sz w:val="24"/>
        </w:rPr>
        <w:t>表</w:t>
      </w:r>
      <w:r w:rsidRPr="00885843">
        <w:rPr>
          <w:rFonts w:eastAsia="黑体"/>
          <w:sz w:val="24"/>
        </w:rPr>
        <w:t>1-</w:t>
      </w:r>
      <w:r>
        <w:rPr>
          <w:rFonts w:eastAsia="黑体" w:hint="eastAsia"/>
          <w:sz w:val="24"/>
        </w:rPr>
        <w:t>1</w:t>
      </w:r>
      <w:r w:rsidRPr="00885843">
        <w:rPr>
          <w:rFonts w:eastAsia="黑体"/>
          <w:sz w:val="24"/>
        </w:rPr>
        <w:t xml:space="preserve"> </w:t>
      </w:r>
      <w:r w:rsidRPr="00885843">
        <w:rPr>
          <w:rFonts w:eastAsia="黑体" w:hAnsi="黑体"/>
          <w:sz w:val="24"/>
        </w:rPr>
        <w:t>编程题</w:t>
      </w:r>
      <w:r w:rsidRPr="00885843">
        <w:rPr>
          <w:rFonts w:eastAsia="黑体"/>
          <w:sz w:val="24"/>
        </w:rPr>
        <w:t>3</w:t>
      </w:r>
      <w:r w:rsidRPr="00885843">
        <w:rPr>
          <w:rFonts w:eastAsia="黑体" w:hAnsi="黑体"/>
          <w:sz w:val="24"/>
        </w:rPr>
        <w:t>的测试数据</w:t>
      </w:r>
    </w:p>
    <w:tbl>
      <w:tblPr>
        <w:tblStyle w:val="af1"/>
        <w:tblW w:w="0" w:type="auto"/>
        <w:jc w:val="center"/>
        <w:tblLook w:val="04A0" w:firstRow="1" w:lastRow="0" w:firstColumn="1" w:lastColumn="0" w:noHBand="0" w:noVBand="1"/>
      </w:tblPr>
      <w:tblGrid>
        <w:gridCol w:w="794"/>
        <w:gridCol w:w="2925"/>
        <w:gridCol w:w="426"/>
        <w:gridCol w:w="368"/>
        <w:gridCol w:w="2153"/>
      </w:tblGrid>
      <w:tr w:rsidR="00191B7B" w:rsidRPr="00885843" w14:paraId="71BEBA5C" w14:textId="77777777" w:rsidTr="00FE008A">
        <w:trPr>
          <w:jc w:val="center"/>
        </w:trPr>
        <w:tc>
          <w:tcPr>
            <w:tcW w:w="0" w:type="auto"/>
            <w:vMerge w:val="restart"/>
          </w:tcPr>
          <w:p w14:paraId="5DEDF11F"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测试</w:t>
            </w:r>
          </w:p>
          <w:p w14:paraId="0C480E6D"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用例</w:t>
            </w:r>
          </w:p>
        </w:tc>
        <w:tc>
          <w:tcPr>
            <w:tcW w:w="0" w:type="auto"/>
            <w:gridSpan w:val="3"/>
          </w:tcPr>
          <w:p w14:paraId="435E2F1C"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程</w:t>
            </w:r>
            <w:r w:rsidRPr="00885843">
              <w:rPr>
                <w:rFonts w:ascii="Times New Roman" w:hAnsi="Times New Roman" w:cs="Times New Roman"/>
              </w:rPr>
              <w:t xml:space="preserve"> </w:t>
            </w:r>
            <w:r w:rsidRPr="00885843">
              <w:rPr>
                <w:rFonts w:ascii="Times New Roman" w:hAnsi="Times New Roman" w:cs="Times New Roman"/>
              </w:rPr>
              <w:t>序</w:t>
            </w:r>
            <w:r w:rsidRPr="00885843">
              <w:rPr>
                <w:rFonts w:ascii="Times New Roman" w:hAnsi="Times New Roman" w:cs="Times New Roman"/>
              </w:rPr>
              <w:t xml:space="preserve"> </w:t>
            </w:r>
            <w:r w:rsidRPr="00885843">
              <w:rPr>
                <w:rFonts w:ascii="Times New Roman" w:hAnsi="Times New Roman" w:cs="Times New Roman"/>
              </w:rPr>
              <w:t>输</w:t>
            </w:r>
            <w:r w:rsidRPr="00885843">
              <w:rPr>
                <w:rFonts w:ascii="Times New Roman" w:hAnsi="Times New Roman" w:cs="Times New Roman"/>
              </w:rPr>
              <w:t xml:space="preserve"> </w:t>
            </w:r>
            <w:r w:rsidRPr="00885843">
              <w:rPr>
                <w:rFonts w:ascii="Times New Roman" w:hAnsi="Times New Roman" w:cs="Times New Roman"/>
              </w:rPr>
              <w:t>入</w:t>
            </w:r>
          </w:p>
        </w:tc>
        <w:tc>
          <w:tcPr>
            <w:tcW w:w="2153" w:type="dxa"/>
            <w:vMerge w:val="restart"/>
          </w:tcPr>
          <w:p w14:paraId="0F4211E7"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理</w:t>
            </w:r>
            <w:r w:rsidRPr="00885843">
              <w:rPr>
                <w:rFonts w:ascii="Times New Roman" w:hAnsi="Times New Roman" w:cs="Times New Roman"/>
              </w:rPr>
              <w:t xml:space="preserve"> </w:t>
            </w:r>
            <w:r w:rsidRPr="00885843">
              <w:rPr>
                <w:rFonts w:ascii="Times New Roman" w:hAnsi="Times New Roman" w:cs="Times New Roman"/>
              </w:rPr>
              <w:t>论</w:t>
            </w:r>
            <w:r w:rsidRPr="00885843">
              <w:rPr>
                <w:rFonts w:ascii="Times New Roman" w:hAnsi="Times New Roman" w:cs="Times New Roman"/>
              </w:rPr>
              <w:t xml:space="preserve"> </w:t>
            </w:r>
            <w:r w:rsidRPr="00885843">
              <w:rPr>
                <w:rFonts w:ascii="Times New Roman" w:hAnsi="Times New Roman" w:cs="Times New Roman"/>
              </w:rPr>
              <w:t>结</w:t>
            </w:r>
            <w:r w:rsidRPr="00885843">
              <w:rPr>
                <w:rFonts w:ascii="Times New Roman" w:hAnsi="Times New Roman" w:cs="Times New Roman"/>
              </w:rPr>
              <w:t xml:space="preserve"> </w:t>
            </w:r>
            <w:r w:rsidRPr="00885843">
              <w:rPr>
                <w:rFonts w:ascii="Times New Roman" w:hAnsi="Times New Roman" w:cs="Times New Roman"/>
              </w:rPr>
              <w:t>果</w:t>
            </w:r>
          </w:p>
          <w:p w14:paraId="74B57E64" w14:textId="77777777" w:rsidR="00191B7B" w:rsidRPr="00885843" w:rsidRDefault="00191B7B" w:rsidP="00FE008A">
            <w:pPr>
              <w:jc w:val="center"/>
              <w:rPr>
                <w:rFonts w:ascii="Times New Roman" w:hAnsi="Times New Roman" w:cs="Times New Roman"/>
              </w:rPr>
            </w:pPr>
          </w:p>
        </w:tc>
      </w:tr>
      <w:tr w:rsidR="00191B7B" w:rsidRPr="00885843" w14:paraId="65C213DF" w14:textId="77777777" w:rsidTr="00FE008A">
        <w:trPr>
          <w:jc w:val="center"/>
        </w:trPr>
        <w:tc>
          <w:tcPr>
            <w:tcW w:w="0" w:type="auto"/>
            <w:vMerge/>
          </w:tcPr>
          <w:p w14:paraId="3D005B53" w14:textId="77777777" w:rsidR="00191B7B" w:rsidRPr="00885843" w:rsidRDefault="00191B7B" w:rsidP="00FE008A">
            <w:pPr>
              <w:jc w:val="center"/>
              <w:rPr>
                <w:rFonts w:ascii="Times New Roman" w:hAnsi="Times New Roman" w:cs="Times New Roman"/>
              </w:rPr>
            </w:pPr>
          </w:p>
        </w:tc>
        <w:tc>
          <w:tcPr>
            <w:tcW w:w="0" w:type="auto"/>
          </w:tcPr>
          <w:p w14:paraId="51BC5B63"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X</w:t>
            </w:r>
          </w:p>
        </w:tc>
        <w:tc>
          <w:tcPr>
            <w:tcW w:w="0" w:type="auto"/>
          </w:tcPr>
          <w:p w14:paraId="420AD5CF"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m</w:t>
            </w:r>
          </w:p>
        </w:tc>
        <w:tc>
          <w:tcPr>
            <w:tcW w:w="0" w:type="auto"/>
          </w:tcPr>
          <w:p w14:paraId="34B92ECE"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N</w:t>
            </w:r>
          </w:p>
        </w:tc>
        <w:tc>
          <w:tcPr>
            <w:tcW w:w="2153" w:type="dxa"/>
            <w:vMerge/>
          </w:tcPr>
          <w:p w14:paraId="3F456F0D" w14:textId="77777777" w:rsidR="00191B7B" w:rsidRPr="00885843" w:rsidRDefault="00191B7B" w:rsidP="00FE008A">
            <w:pPr>
              <w:rPr>
                <w:rFonts w:ascii="Times New Roman" w:hAnsi="Times New Roman" w:cs="Times New Roman"/>
              </w:rPr>
            </w:pPr>
          </w:p>
        </w:tc>
      </w:tr>
      <w:tr w:rsidR="00191B7B" w:rsidRPr="00885843" w14:paraId="7A98055C" w14:textId="77777777" w:rsidTr="00FE008A">
        <w:trPr>
          <w:jc w:val="center"/>
        </w:trPr>
        <w:tc>
          <w:tcPr>
            <w:tcW w:w="0" w:type="auto"/>
          </w:tcPr>
          <w:p w14:paraId="61813D28"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用例</w:t>
            </w:r>
            <w:r w:rsidRPr="00885843">
              <w:rPr>
                <w:rFonts w:ascii="Times New Roman" w:hAnsi="Times New Roman" w:cs="Times New Roman"/>
              </w:rPr>
              <w:t>1</w:t>
            </w:r>
          </w:p>
        </w:tc>
        <w:tc>
          <w:tcPr>
            <w:tcW w:w="0" w:type="auto"/>
          </w:tcPr>
          <w:p w14:paraId="36141DFE"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0100 0110 1000 0000</w:t>
            </w:r>
            <w:r w:rsidRPr="00885843">
              <w:rPr>
                <w:rFonts w:ascii="Times New Roman" w:hAnsi="Times New Roman" w:cs="Times New Roman"/>
              </w:rPr>
              <w:t>（</w:t>
            </w:r>
            <w:r w:rsidRPr="00885843">
              <w:rPr>
                <w:rFonts w:ascii="Times New Roman" w:hAnsi="Times New Roman" w:cs="Times New Roman"/>
              </w:rPr>
              <w:t>4680</w:t>
            </w:r>
            <w:r w:rsidRPr="00885843">
              <w:rPr>
                <w:rFonts w:ascii="Times New Roman" w:hAnsi="Times New Roman" w:cs="Times New Roman"/>
              </w:rPr>
              <w:t>）</w:t>
            </w:r>
          </w:p>
        </w:tc>
        <w:tc>
          <w:tcPr>
            <w:tcW w:w="0" w:type="auto"/>
          </w:tcPr>
          <w:p w14:paraId="3CCF79C8"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7</w:t>
            </w:r>
          </w:p>
        </w:tc>
        <w:tc>
          <w:tcPr>
            <w:tcW w:w="0" w:type="auto"/>
          </w:tcPr>
          <w:p w14:paraId="7E7FC5B2"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4</w:t>
            </w:r>
          </w:p>
        </w:tc>
        <w:tc>
          <w:tcPr>
            <w:tcW w:w="2153" w:type="dxa"/>
          </w:tcPr>
          <w:p w14:paraId="06D027EB" w14:textId="77777777" w:rsidR="00191B7B" w:rsidRPr="00885843" w:rsidRDefault="00191B7B" w:rsidP="00FE008A">
            <w:pPr>
              <w:rPr>
                <w:rFonts w:ascii="Times New Roman" w:hAnsi="Times New Roman" w:cs="Times New Roman"/>
              </w:rPr>
            </w:pPr>
            <w:r w:rsidRPr="00885843">
              <w:rPr>
                <w:rFonts w:ascii="Times New Roman" w:hAnsi="Times New Roman" w:cs="Times New Roman"/>
              </w:rPr>
              <w:t>计算结果</w:t>
            </w:r>
            <w:r w:rsidRPr="00885843">
              <w:rPr>
                <w:rFonts w:ascii="Times New Roman" w:hAnsi="Times New Roman" w:cs="Times New Roman"/>
              </w:rPr>
              <w:t xml:space="preserve">1101 0000 0000 0000  </w:t>
            </w:r>
            <w:r w:rsidRPr="00885843">
              <w:rPr>
                <w:rFonts w:ascii="Times New Roman" w:hAnsi="Times New Roman" w:cs="Times New Roman"/>
              </w:rPr>
              <w:t>即</w:t>
            </w:r>
            <w:r w:rsidRPr="00885843">
              <w:rPr>
                <w:rFonts w:ascii="Times New Roman" w:hAnsi="Times New Roman" w:cs="Times New Roman"/>
              </w:rPr>
              <w:t>D000</w:t>
            </w:r>
          </w:p>
        </w:tc>
      </w:tr>
      <w:tr w:rsidR="00191B7B" w:rsidRPr="00885843" w14:paraId="43970732" w14:textId="77777777" w:rsidTr="00FE008A">
        <w:trPr>
          <w:jc w:val="center"/>
        </w:trPr>
        <w:tc>
          <w:tcPr>
            <w:tcW w:w="0" w:type="auto"/>
          </w:tcPr>
          <w:p w14:paraId="351293F5"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用例</w:t>
            </w:r>
            <w:r w:rsidRPr="00885843">
              <w:rPr>
                <w:rFonts w:ascii="Times New Roman" w:hAnsi="Times New Roman" w:cs="Times New Roman"/>
              </w:rPr>
              <w:t>2</w:t>
            </w:r>
          </w:p>
        </w:tc>
        <w:tc>
          <w:tcPr>
            <w:tcW w:w="0" w:type="auto"/>
          </w:tcPr>
          <w:p w14:paraId="24C2E975"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1101 0101 1000 0011</w:t>
            </w:r>
            <w:r w:rsidRPr="00885843">
              <w:rPr>
                <w:rFonts w:ascii="Times New Roman" w:hAnsi="Times New Roman" w:cs="Times New Roman"/>
              </w:rPr>
              <w:t>（</w:t>
            </w:r>
            <w:r w:rsidRPr="00885843">
              <w:rPr>
                <w:rFonts w:ascii="Times New Roman" w:hAnsi="Times New Roman" w:cs="Times New Roman"/>
              </w:rPr>
              <w:t>D583</w:t>
            </w:r>
            <w:r w:rsidRPr="00885843">
              <w:rPr>
                <w:rFonts w:ascii="Times New Roman" w:hAnsi="Times New Roman" w:cs="Times New Roman"/>
              </w:rPr>
              <w:t>）</w:t>
            </w:r>
          </w:p>
        </w:tc>
        <w:tc>
          <w:tcPr>
            <w:tcW w:w="0" w:type="auto"/>
          </w:tcPr>
          <w:p w14:paraId="648303F8"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16</w:t>
            </w:r>
          </w:p>
        </w:tc>
        <w:tc>
          <w:tcPr>
            <w:tcW w:w="0" w:type="auto"/>
          </w:tcPr>
          <w:p w14:paraId="113C3277"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1</w:t>
            </w:r>
          </w:p>
        </w:tc>
        <w:tc>
          <w:tcPr>
            <w:tcW w:w="2153" w:type="dxa"/>
          </w:tcPr>
          <w:p w14:paraId="4D68ABE3" w14:textId="77777777" w:rsidR="00191B7B" w:rsidRPr="00885843" w:rsidRDefault="00191B7B" w:rsidP="00FE008A">
            <w:pPr>
              <w:spacing w:line="240" w:lineRule="exact"/>
              <w:rPr>
                <w:rFonts w:ascii="Times New Roman" w:hAnsi="Times New Roman" w:cs="Times New Roman"/>
              </w:rPr>
            </w:pPr>
            <w:r w:rsidRPr="00885843">
              <w:rPr>
                <w:rFonts w:ascii="Times New Roman" w:hAnsi="Times New Roman" w:cs="Times New Roman"/>
              </w:rPr>
              <w:t>输入错误（</w:t>
            </w:r>
            <w:r w:rsidRPr="00885843">
              <w:rPr>
                <w:rFonts w:ascii="Times New Roman" w:hAnsi="Times New Roman" w:cs="Times New Roman"/>
              </w:rPr>
              <w:t>m</w:t>
            </w:r>
            <w:r w:rsidRPr="00885843">
              <w:rPr>
                <w:rFonts w:ascii="Times New Roman" w:hAnsi="Times New Roman" w:cs="Times New Roman"/>
              </w:rPr>
              <w:t>值超范围）</w:t>
            </w:r>
          </w:p>
        </w:tc>
      </w:tr>
      <w:tr w:rsidR="00191B7B" w:rsidRPr="00885843" w14:paraId="2B9A3941" w14:textId="77777777" w:rsidTr="00FE008A">
        <w:trPr>
          <w:jc w:val="center"/>
        </w:trPr>
        <w:tc>
          <w:tcPr>
            <w:tcW w:w="0" w:type="auto"/>
          </w:tcPr>
          <w:p w14:paraId="13FBD9F1"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用例</w:t>
            </w:r>
            <w:r w:rsidRPr="00885843">
              <w:rPr>
                <w:rFonts w:ascii="Times New Roman" w:hAnsi="Times New Roman" w:cs="Times New Roman"/>
              </w:rPr>
              <w:t>3</w:t>
            </w:r>
          </w:p>
        </w:tc>
        <w:tc>
          <w:tcPr>
            <w:tcW w:w="0" w:type="auto"/>
          </w:tcPr>
          <w:p w14:paraId="3FE49EAF"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1101 0101 1000 0011</w:t>
            </w:r>
            <w:r w:rsidRPr="00885843">
              <w:rPr>
                <w:rFonts w:ascii="Times New Roman" w:hAnsi="Times New Roman" w:cs="Times New Roman"/>
              </w:rPr>
              <w:t>（</w:t>
            </w:r>
            <w:r w:rsidRPr="00885843">
              <w:rPr>
                <w:rFonts w:ascii="Times New Roman" w:hAnsi="Times New Roman" w:cs="Times New Roman"/>
              </w:rPr>
              <w:t>D583</w:t>
            </w:r>
            <w:r w:rsidRPr="00885843">
              <w:rPr>
                <w:rFonts w:ascii="Times New Roman" w:hAnsi="Times New Roman" w:cs="Times New Roman"/>
              </w:rPr>
              <w:t>）</w:t>
            </w:r>
          </w:p>
        </w:tc>
        <w:tc>
          <w:tcPr>
            <w:tcW w:w="0" w:type="auto"/>
          </w:tcPr>
          <w:p w14:paraId="40A878E4"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13</w:t>
            </w:r>
          </w:p>
        </w:tc>
        <w:tc>
          <w:tcPr>
            <w:tcW w:w="0" w:type="auto"/>
          </w:tcPr>
          <w:p w14:paraId="1A328A16" w14:textId="77777777" w:rsidR="00191B7B" w:rsidRPr="00885843" w:rsidRDefault="00191B7B" w:rsidP="00FE008A">
            <w:pPr>
              <w:jc w:val="center"/>
              <w:rPr>
                <w:rFonts w:ascii="Times New Roman" w:hAnsi="Times New Roman" w:cs="Times New Roman"/>
              </w:rPr>
            </w:pPr>
            <w:r w:rsidRPr="00885843">
              <w:rPr>
                <w:rFonts w:ascii="Times New Roman" w:hAnsi="Times New Roman" w:cs="Times New Roman"/>
              </w:rPr>
              <w:t>5</w:t>
            </w:r>
          </w:p>
        </w:tc>
        <w:tc>
          <w:tcPr>
            <w:tcW w:w="2153" w:type="dxa"/>
          </w:tcPr>
          <w:p w14:paraId="1FE83DDE" w14:textId="77777777" w:rsidR="00191B7B" w:rsidRPr="00885843" w:rsidRDefault="00191B7B" w:rsidP="00FE008A">
            <w:pPr>
              <w:rPr>
                <w:rFonts w:ascii="Times New Roman" w:hAnsi="Times New Roman" w:cs="Times New Roman"/>
              </w:rPr>
            </w:pPr>
            <w:r w:rsidRPr="00885843">
              <w:rPr>
                <w:rFonts w:ascii="Times New Roman" w:hAnsi="Times New Roman" w:cs="Times New Roman"/>
              </w:rPr>
              <w:t>输入错误（</w:t>
            </w:r>
            <w:r w:rsidRPr="00885843">
              <w:rPr>
                <w:rFonts w:ascii="Times New Roman" w:hAnsi="Times New Roman" w:cs="Times New Roman"/>
              </w:rPr>
              <w:t>n</w:t>
            </w:r>
            <w:r w:rsidRPr="00885843">
              <w:rPr>
                <w:rFonts w:ascii="Times New Roman" w:hAnsi="Times New Roman" w:cs="Times New Roman"/>
              </w:rPr>
              <w:t>值超范围）</w:t>
            </w:r>
          </w:p>
        </w:tc>
      </w:tr>
    </w:tbl>
    <w:p w14:paraId="569330A7" w14:textId="77777777" w:rsidR="00191B7B" w:rsidRPr="00885843" w:rsidRDefault="00191B7B" w:rsidP="00191B7B">
      <w:pPr>
        <w:spacing w:line="360" w:lineRule="auto"/>
        <w:rPr>
          <w:sz w:val="24"/>
        </w:rPr>
      </w:pPr>
      <w:r w:rsidRPr="00885843">
        <w:rPr>
          <w:sz w:val="24"/>
        </w:rPr>
        <w:t xml:space="preserve">  </w:t>
      </w:r>
      <w:r w:rsidRPr="00885843">
        <w:rPr>
          <w:sz w:val="24"/>
        </w:rPr>
        <w:t>（</w:t>
      </w:r>
      <w:r w:rsidRPr="00885843">
        <w:rPr>
          <w:sz w:val="24"/>
        </w:rPr>
        <w:t>b</w:t>
      </w:r>
      <w:r w:rsidRPr="00885843">
        <w:rPr>
          <w:sz w:val="24"/>
        </w:rPr>
        <w:t>）</w:t>
      </w:r>
      <w:r w:rsidRPr="00885843">
        <w:rPr>
          <w:sz w:val="24"/>
        </w:rPr>
        <w:t xml:space="preserve"> </w:t>
      </w:r>
      <w:r w:rsidRPr="00885843">
        <w:rPr>
          <w:sz w:val="24"/>
        </w:rPr>
        <w:t>对应测试</w:t>
      </w:r>
      <w:r>
        <w:rPr>
          <w:rFonts w:hint="eastAsia"/>
          <w:sz w:val="24"/>
        </w:rPr>
        <w:t>测试用例</w:t>
      </w:r>
      <w:r w:rsidRPr="00885843">
        <w:rPr>
          <w:sz w:val="24"/>
        </w:rPr>
        <w:t>的运行结果如图</w:t>
      </w:r>
      <w:r w:rsidRPr="00885843">
        <w:rPr>
          <w:sz w:val="24"/>
        </w:rPr>
        <w:t>1-</w:t>
      </w:r>
      <w:r>
        <w:rPr>
          <w:rFonts w:hint="eastAsia"/>
          <w:sz w:val="24"/>
        </w:rPr>
        <w:t>5</w:t>
      </w:r>
      <w:r w:rsidRPr="00885843">
        <w:rPr>
          <w:sz w:val="24"/>
        </w:rPr>
        <w:t>所示。</w:t>
      </w:r>
    </w:p>
    <w:p w14:paraId="67BE5FCA" w14:textId="77777777" w:rsidR="00191B7B" w:rsidRPr="00885843" w:rsidRDefault="00191B7B" w:rsidP="00191B7B">
      <w:pPr>
        <w:jc w:val="center"/>
      </w:pPr>
      <w:r w:rsidRPr="00130714">
        <w:rPr>
          <w:noProof/>
        </w:rPr>
        <w:drawing>
          <wp:inline distT="0" distB="0" distL="0" distR="0" wp14:anchorId="7D02F294" wp14:editId="617E3DE1">
            <wp:extent cx="4335780" cy="95365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0538"/>
                    <a:stretch/>
                  </pic:blipFill>
                  <pic:spPr bwMode="auto">
                    <a:xfrm>
                      <a:off x="0" y="0"/>
                      <a:ext cx="4336156" cy="953742"/>
                    </a:xfrm>
                    <a:prstGeom prst="rect">
                      <a:avLst/>
                    </a:prstGeom>
                    <a:ln>
                      <a:noFill/>
                    </a:ln>
                    <a:extLst>
                      <a:ext uri="{53640926-AAD7-44D8-BBD7-CCE9431645EC}">
                        <a14:shadowObscured xmlns:a14="http://schemas.microsoft.com/office/drawing/2010/main"/>
                      </a:ext>
                    </a:extLst>
                  </pic:spPr>
                </pic:pic>
              </a:graphicData>
            </a:graphic>
          </wp:inline>
        </w:drawing>
      </w:r>
    </w:p>
    <w:p w14:paraId="0D6DC285" w14:textId="77777777" w:rsidR="00191B7B" w:rsidRDefault="00191B7B" w:rsidP="00191B7B">
      <w:pPr>
        <w:jc w:val="center"/>
        <w:rPr>
          <w:rFonts w:eastAsia="黑体"/>
          <w:sz w:val="24"/>
        </w:rPr>
      </w:pPr>
      <w:r w:rsidRPr="00885843">
        <w:rPr>
          <w:rFonts w:eastAsia="黑体"/>
          <w:sz w:val="24"/>
        </w:rPr>
        <w:t>图</w:t>
      </w:r>
      <w:r w:rsidRPr="00885843">
        <w:rPr>
          <w:rFonts w:eastAsia="黑体"/>
          <w:sz w:val="24"/>
        </w:rPr>
        <w:t>1-</w:t>
      </w:r>
      <w:r>
        <w:rPr>
          <w:rFonts w:eastAsia="黑体" w:hint="eastAsia"/>
          <w:sz w:val="24"/>
        </w:rPr>
        <w:t>5</w:t>
      </w:r>
      <w:r w:rsidRPr="00885843">
        <w:rPr>
          <w:rFonts w:eastAsia="黑体"/>
          <w:sz w:val="24"/>
        </w:rPr>
        <w:t xml:space="preserve"> </w:t>
      </w:r>
      <w:r w:rsidRPr="00885843">
        <w:rPr>
          <w:rFonts w:eastAsia="黑体"/>
          <w:sz w:val="24"/>
        </w:rPr>
        <w:t>编程题</w:t>
      </w:r>
      <w:r w:rsidRPr="00885843">
        <w:rPr>
          <w:rFonts w:eastAsia="黑体"/>
          <w:sz w:val="24"/>
        </w:rPr>
        <w:t>3</w:t>
      </w:r>
      <w:r w:rsidRPr="00885843">
        <w:rPr>
          <w:rFonts w:eastAsia="黑体"/>
          <w:sz w:val="24"/>
        </w:rPr>
        <w:t>的测试用例一的运行结果</w:t>
      </w:r>
    </w:p>
    <w:p w14:paraId="46CC1EA4" w14:textId="77777777" w:rsidR="00191B7B" w:rsidRDefault="00191B7B" w:rsidP="00191B7B">
      <w:pPr>
        <w:jc w:val="center"/>
        <w:rPr>
          <w:rFonts w:eastAsia="黑体"/>
          <w:sz w:val="24"/>
        </w:rPr>
      </w:pPr>
    </w:p>
    <w:p w14:paraId="1FC04781" w14:textId="77777777" w:rsidR="00191B7B" w:rsidRDefault="00191B7B" w:rsidP="00191B7B">
      <w:pPr>
        <w:jc w:val="center"/>
        <w:rPr>
          <w:rFonts w:eastAsia="黑体"/>
          <w:sz w:val="24"/>
        </w:rPr>
      </w:pPr>
    </w:p>
    <w:p w14:paraId="2E83F61B" w14:textId="77777777" w:rsidR="00191B7B" w:rsidRDefault="00191B7B" w:rsidP="00191B7B">
      <w:pPr>
        <w:jc w:val="center"/>
        <w:rPr>
          <w:rFonts w:eastAsia="黑体"/>
          <w:sz w:val="24"/>
        </w:rPr>
      </w:pPr>
    </w:p>
    <w:p w14:paraId="17854646" w14:textId="77777777" w:rsidR="00191B7B" w:rsidRDefault="00191B7B" w:rsidP="00191B7B">
      <w:pPr>
        <w:jc w:val="center"/>
        <w:rPr>
          <w:rFonts w:eastAsia="黑体"/>
          <w:sz w:val="24"/>
        </w:rPr>
      </w:pPr>
    </w:p>
    <w:p w14:paraId="6EE5A473" w14:textId="77777777" w:rsidR="00191B7B" w:rsidRPr="00885843" w:rsidRDefault="00191B7B" w:rsidP="00191B7B">
      <w:pPr>
        <w:jc w:val="center"/>
        <w:rPr>
          <w:rFonts w:eastAsia="黑体"/>
          <w:sz w:val="24"/>
        </w:rPr>
      </w:pPr>
    </w:p>
    <w:p w14:paraId="7AE2B261" w14:textId="77777777" w:rsidR="00191B7B" w:rsidRPr="008C38AC" w:rsidRDefault="00191B7B" w:rsidP="00191B7B">
      <w:pPr>
        <w:snapToGrid w:val="0"/>
        <w:rPr>
          <w:noProof/>
        </w:rPr>
      </w:pPr>
    </w:p>
    <w:p w14:paraId="65E234F0" w14:textId="77777777" w:rsidR="00191B7B" w:rsidRDefault="00191B7B" w:rsidP="00191B7B">
      <w:pPr>
        <w:snapToGrid w:val="0"/>
        <w:spacing w:line="360" w:lineRule="auto"/>
        <w:jc w:val="left"/>
        <w:rPr>
          <w:sz w:val="24"/>
        </w:rPr>
      </w:pPr>
      <w:r w:rsidRPr="00885843">
        <w:rPr>
          <w:sz w:val="24"/>
        </w:rPr>
        <w:t>对应测试</w:t>
      </w:r>
      <w:r>
        <w:rPr>
          <w:rFonts w:hint="eastAsia"/>
          <w:sz w:val="24"/>
        </w:rPr>
        <w:t>测试用例</w:t>
      </w:r>
      <w:r>
        <w:rPr>
          <w:rFonts w:hint="eastAsia"/>
          <w:sz w:val="24"/>
        </w:rPr>
        <w:t>2</w:t>
      </w:r>
      <w:r w:rsidRPr="00885843">
        <w:rPr>
          <w:sz w:val="24"/>
        </w:rPr>
        <w:t>的运行结果如图</w:t>
      </w:r>
      <w:r w:rsidRPr="00885843">
        <w:rPr>
          <w:sz w:val="24"/>
        </w:rPr>
        <w:t>1-</w:t>
      </w:r>
      <w:r>
        <w:rPr>
          <w:rFonts w:hint="eastAsia"/>
          <w:sz w:val="24"/>
        </w:rPr>
        <w:t>6</w:t>
      </w:r>
      <w:r w:rsidRPr="00885843">
        <w:rPr>
          <w:sz w:val="24"/>
        </w:rPr>
        <w:t>所示。</w:t>
      </w:r>
    </w:p>
    <w:p w14:paraId="3215C536" w14:textId="77777777" w:rsidR="00191B7B" w:rsidRDefault="00191B7B" w:rsidP="00191B7B">
      <w:pPr>
        <w:snapToGrid w:val="0"/>
        <w:spacing w:line="360" w:lineRule="auto"/>
        <w:jc w:val="center"/>
        <w:rPr>
          <w:noProof/>
        </w:rPr>
      </w:pPr>
    </w:p>
    <w:p w14:paraId="083B8349" w14:textId="77777777" w:rsidR="00191B7B" w:rsidRPr="00885843" w:rsidRDefault="00191B7B" w:rsidP="00191B7B">
      <w:pPr>
        <w:snapToGrid w:val="0"/>
        <w:spacing w:line="360" w:lineRule="auto"/>
        <w:jc w:val="center"/>
      </w:pPr>
      <w:r w:rsidRPr="00130714">
        <w:rPr>
          <w:noProof/>
        </w:rPr>
        <w:drawing>
          <wp:inline distT="0" distB="0" distL="0" distR="0" wp14:anchorId="12B54A6E" wp14:editId="2ED31BD6">
            <wp:extent cx="4282440" cy="940076"/>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1919"/>
                    <a:stretch/>
                  </pic:blipFill>
                  <pic:spPr bwMode="auto">
                    <a:xfrm>
                      <a:off x="0" y="0"/>
                      <a:ext cx="4282811" cy="940157"/>
                    </a:xfrm>
                    <a:prstGeom prst="rect">
                      <a:avLst/>
                    </a:prstGeom>
                    <a:ln>
                      <a:noFill/>
                    </a:ln>
                    <a:extLst>
                      <a:ext uri="{53640926-AAD7-44D8-BBD7-CCE9431645EC}">
                        <a14:shadowObscured xmlns:a14="http://schemas.microsoft.com/office/drawing/2010/main"/>
                      </a:ext>
                    </a:extLst>
                  </pic:spPr>
                </pic:pic>
              </a:graphicData>
            </a:graphic>
          </wp:inline>
        </w:drawing>
      </w:r>
    </w:p>
    <w:p w14:paraId="6E2832C0" w14:textId="77777777" w:rsidR="00191B7B" w:rsidRPr="00885843" w:rsidRDefault="00191B7B" w:rsidP="00191B7B">
      <w:pPr>
        <w:jc w:val="center"/>
        <w:rPr>
          <w:rFonts w:eastAsia="黑体"/>
          <w:sz w:val="24"/>
        </w:rPr>
      </w:pPr>
      <w:r w:rsidRPr="00885843">
        <w:rPr>
          <w:rFonts w:eastAsia="黑体"/>
          <w:sz w:val="24"/>
        </w:rPr>
        <w:t>图</w:t>
      </w:r>
      <w:r w:rsidRPr="00885843">
        <w:rPr>
          <w:rFonts w:eastAsia="黑体"/>
          <w:sz w:val="24"/>
        </w:rPr>
        <w:t>1-</w:t>
      </w:r>
      <w:r>
        <w:rPr>
          <w:rFonts w:eastAsia="黑体" w:hint="eastAsia"/>
          <w:sz w:val="24"/>
        </w:rPr>
        <w:t>6</w:t>
      </w:r>
      <w:r w:rsidRPr="00885843">
        <w:rPr>
          <w:rFonts w:eastAsia="黑体"/>
          <w:sz w:val="24"/>
        </w:rPr>
        <w:t xml:space="preserve"> </w:t>
      </w:r>
      <w:r w:rsidRPr="00885843">
        <w:rPr>
          <w:rFonts w:eastAsia="黑体"/>
          <w:sz w:val="24"/>
        </w:rPr>
        <w:t>编程题</w:t>
      </w:r>
      <w:r w:rsidRPr="00885843">
        <w:rPr>
          <w:rFonts w:eastAsia="黑体"/>
          <w:sz w:val="24"/>
        </w:rPr>
        <w:t>3</w:t>
      </w:r>
      <w:r w:rsidRPr="00885843">
        <w:rPr>
          <w:rFonts w:eastAsia="黑体"/>
          <w:sz w:val="24"/>
        </w:rPr>
        <w:t>的测试用例二的运行结果</w:t>
      </w:r>
    </w:p>
    <w:p w14:paraId="172FE88A" w14:textId="77777777" w:rsidR="00191B7B" w:rsidRDefault="00191B7B" w:rsidP="00191B7B">
      <w:pPr>
        <w:snapToGrid w:val="0"/>
        <w:rPr>
          <w:sz w:val="24"/>
        </w:rPr>
      </w:pPr>
    </w:p>
    <w:p w14:paraId="23F8A21E" w14:textId="77777777" w:rsidR="00191B7B" w:rsidRPr="00885843" w:rsidRDefault="00191B7B" w:rsidP="00191B7B">
      <w:pPr>
        <w:snapToGrid w:val="0"/>
      </w:pPr>
      <w:r w:rsidRPr="00885843">
        <w:rPr>
          <w:sz w:val="24"/>
        </w:rPr>
        <w:t>对应测试</w:t>
      </w:r>
      <w:r>
        <w:rPr>
          <w:rFonts w:hint="eastAsia"/>
          <w:sz w:val="24"/>
        </w:rPr>
        <w:t>测试用例</w:t>
      </w:r>
      <w:r>
        <w:rPr>
          <w:rFonts w:hint="eastAsia"/>
          <w:sz w:val="24"/>
        </w:rPr>
        <w:t>3</w:t>
      </w:r>
      <w:r w:rsidRPr="00885843">
        <w:rPr>
          <w:sz w:val="24"/>
        </w:rPr>
        <w:t>的运行结果如图</w:t>
      </w:r>
      <w:r w:rsidRPr="00885843">
        <w:rPr>
          <w:sz w:val="24"/>
        </w:rPr>
        <w:t>1-</w:t>
      </w:r>
      <w:r>
        <w:rPr>
          <w:rFonts w:hint="eastAsia"/>
          <w:sz w:val="24"/>
        </w:rPr>
        <w:t>7</w:t>
      </w:r>
      <w:r w:rsidRPr="00885843">
        <w:rPr>
          <w:sz w:val="24"/>
        </w:rPr>
        <w:t>所示。</w:t>
      </w:r>
    </w:p>
    <w:p w14:paraId="14702447" w14:textId="77777777" w:rsidR="00191B7B" w:rsidRPr="00885843" w:rsidRDefault="00191B7B" w:rsidP="00191B7B">
      <w:pPr>
        <w:snapToGrid w:val="0"/>
        <w:jc w:val="center"/>
      </w:pPr>
      <w:bookmarkStart w:id="14" w:name="_Toc67925261"/>
      <w:bookmarkStart w:id="15" w:name="_Toc223233069"/>
      <w:r w:rsidRPr="00130714">
        <w:rPr>
          <w:noProof/>
        </w:rPr>
        <w:drawing>
          <wp:inline distT="0" distB="0" distL="0" distR="0" wp14:anchorId="06DBD0AD" wp14:editId="4F2B5FA1">
            <wp:extent cx="4229099" cy="884748"/>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2335"/>
                    <a:stretch/>
                  </pic:blipFill>
                  <pic:spPr bwMode="auto">
                    <a:xfrm>
                      <a:off x="0" y="0"/>
                      <a:ext cx="4229467" cy="884825"/>
                    </a:xfrm>
                    <a:prstGeom prst="rect">
                      <a:avLst/>
                    </a:prstGeom>
                    <a:ln>
                      <a:noFill/>
                    </a:ln>
                    <a:extLst>
                      <a:ext uri="{53640926-AAD7-44D8-BBD7-CCE9431645EC}">
                        <a14:shadowObscured xmlns:a14="http://schemas.microsoft.com/office/drawing/2010/main"/>
                      </a:ext>
                    </a:extLst>
                  </pic:spPr>
                </pic:pic>
              </a:graphicData>
            </a:graphic>
          </wp:inline>
        </w:drawing>
      </w:r>
    </w:p>
    <w:p w14:paraId="2D2C874B" w14:textId="77777777" w:rsidR="00191B7B" w:rsidRPr="008C38AC" w:rsidRDefault="00191B7B" w:rsidP="00191B7B">
      <w:pPr>
        <w:jc w:val="center"/>
        <w:rPr>
          <w:rFonts w:eastAsia="黑体"/>
          <w:sz w:val="24"/>
        </w:rPr>
      </w:pPr>
      <w:r w:rsidRPr="00885843">
        <w:rPr>
          <w:rFonts w:eastAsia="黑体"/>
          <w:sz w:val="24"/>
        </w:rPr>
        <w:t>图</w:t>
      </w:r>
      <w:r w:rsidRPr="00885843">
        <w:rPr>
          <w:rFonts w:eastAsia="黑体"/>
          <w:sz w:val="24"/>
        </w:rPr>
        <w:t>1-</w:t>
      </w:r>
      <w:r>
        <w:rPr>
          <w:rFonts w:eastAsia="黑体" w:hint="eastAsia"/>
          <w:sz w:val="24"/>
        </w:rPr>
        <w:t>7</w:t>
      </w:r>
      <w:r w:rsidRPr="00885843">
        <w:rPr>
          <w:rFonts w:eastAsia="黑体"/>
          <w:sz w:val="24"/>
        </w:rPr>
        <w:t xml:space="preserve"> </w:t>
      </w:r>
      <w:r w:rsidRPr="00885843">
        <w:rPr>
          <w:rFonts w:eastAsia="黑体"/>
          <w:sz w:val="24"/>
        </w:rPr>
        <w:t>编程题</w:t>
      </w:r>
      <w:r w:rsidRPr="00885843">
        <w:rPr>
          <w:rFonts w:eastAsia="黑体"/>
          <w:sz w:val="24"/>
        </w:rPr>
        <w:t>3</w:t>
      </w:r>
      <w:r w:rsidRPr="00885843">
        <w:rPr>
          <w:rFonts w:eastAsia="黑体"/>
          <w:sz w:val="24"/>
        </w:rPr>
        <w:t>的测试用例三的运行结果</w:t>
      </w:r>
    </w:p>
    <w:p w14:paraId="204F175F" w14:textId="77777777" w:rsidR="00191B7B" w:rsidRDefault="00191B7B" w:rsidP="00191B7B">
      <w:pPr>
        <w:snapToGrid w:val="0"/>
        <w:rPr>
          <w:sz w:val="24"/>
        </w:rPr>
      </w:pPr>
      <w:r>
        <w:rPr>
          <w:rFonts w:hint="eastAsia"/>
          <w:sz w:val="24"/>
        </w:rPr>
        <w:tab/>
      </w:r>
      <w:r>
        <w:rPr>
          <w:rFonts w:hint="eastAsia"/>
          <w:sz w:val="24"/>
        </w:rPr>
        <w:t>说明上述的运行结果</w:t>
      </w:r>
      <w:r>
        <w:rPr>
          <w:sz w:val="24"/>
        </w:rPr>
        <w:t>与理论</w:t>
      </w:r>
      <w:r>
        <w:rPr>
          <w:rFonts w:hint="eastAsia"/>
          <w:sz w:val="24"/>
        </w:rPr>
        <w:t>分析</w:t>
      </w:r>
      <w:r w:rsidRPr="00885843">
        <w:rPr>
          <w:sz w:val="24"/>
        </w:rPr>
        <w:t>吻合</w:t>
      </w:r>
      <w:r>
        <w:rPr>
          <w:sz w:val="24"/>
        </w:rPr>
        <w:t>，</w:t>
      </w:r>
      <w:r>
        <w:rPr>
          <w:rFonts w:hint="eastAsia"/>
          <w:sz w:val="24"/>
        </w:rPr>
        <w:t>验证了程序的正确性。</w:t>
      </w:r>
    </w:p>
    <w:p w14:paraId="15406A29" w14:textId="77777777" w:rsidR="00191B7B" w:rsidRPr="00885843" w:rsidRDefault="00191B7B" w:rsidP="00191B7B">
      <w:pPr>
        <w:pStyle w:val="2"/>
        <w:rPr>
          <w:rFonts w:ascii="Times New Roman" w:eastAsiaTheme="majorEastAsia" w:hAnsi="Times New Roman"/>
          <w:sz w:val="28"/>
          <w:szCs w:val="28"/>
        </w:rPr>
      </w:pPr>
      <w:bookmarkStart w:id="16" w:name="_Toc60159253"/>
      <w:r>
        <w:rPr>
          <w:rFonts w:ascii="Times New Roman" w:eastAsiaTheme="majorEastAsia" w:hAnsi="Times New Roman"/>
          <w:sz w:val="28"/>
          <w:szCs w:val="28"/>
        </w:rPr>
        <w:lastRenderedPageBreak/>
        <w:t>1.</w:t>
      </w:r>
      <w:r>
        <w:rPr>
          <w:rFonts w:ascii="Times New Roman" w:eastAsiaTheme="majorEastAsia" w:hAnsi="Times New Roman" w:hint="eastAsia"/>
          <w:sz w:val="28"/>
          <w:szCs w:val="28"/>
        </w:rPr>
        <w:t>3</w:t>
      </w:r>
      <w:r w:rsidRPr="00885843">
        <w:rPr>
          <w:rFonts w:ascii="Times New Roman" w:eastAsiaTheme="majorEastAsia" w:hAnsi="Times New Roman"/>
          <w:sz w:val="28"/>
          <w:szCs w:val="28"/>
        </w:rPr>
        <w:t xml:space="preserve"> </w:t>
      </w:r>
      <w:r w:rsidRPr="00885843">
        <w:rPr>
          <w:rFonts w:ascii="Times New Roman" w:eastAsiaTheme="majorEastAsia" w:hAnsiTheme="majorEastAsia"/>
          <w:sz w:val="28"/>
          <w:szCs w:val="28"/>
        </w:rPr>
        <w:t>实验小结</w:t>
      </w:r>
      <w:bookmarkEnd w:id="16"/>
    </w:p>
    <w:p w14:paraId="633567C8" w14:textId="77777777" w:rsidR="00191B7B" w:rsidRPr="00944D53" w:rsidRDefault="00191B7B" w:rsidP="00191B7B">
      <w:pPr>
        <w:snapToGrid w:val="0"/>
        <w:spacing w:line="360" w:lineRule="auto"/>
        <w:rPr>
          <w:sz w:val="24"/>
        </w:rPr>
      </w:pPr>
      <w:r w:rsidRPr="00885843">
        <w:t xml:space="preserve">   </w:t>
      </w:r>
      <w:r w:rsidRPr="00944D53">
        <w:rPr>
          <w:sz w:val="24"/>
        </w:rPr>
        <w:t xml:space="preserve"> </w:t>
      </w:r>
      <w:bookmarkEnd w:id="14"/>
      <w:bookmarkEnd w:id="15"/>
      <w:r w:rsidRPr="00944D53">
        <w:rPr>
          <w:rFonts w:hAnsi="宋体"/>
          <w:sz w:val="24"/>
        </w:rPr>
        <w:t>实验过程中遇到</w:t>
      </w:r>
      <w:r>
        <w:rPr>
          <w:rFonts w:hAnsi="宋体" w:hint="eastAsia"/>
          <w:sz w:val="24"/>
        </w:rPr>
        <w:t>了一些</w:t>
      </w:r>
      <w:r w:rsidRPr="00944D53">
        <w:rPr>
          <w:rFonts w:hAnsi="宋体"/>
          <w:sz w:val="24"/>
        </w:rPr>
        <w:t>问题，</w:t>
      </w:r>
      <w:r>
        <w:rPr>
          <w:rFonts w:hAnsi="宋体" w:hint="eastAsia"/>
          <w:sz w:val="24"/>
        </w:rPr>
        <w:t>比如很多程序都多多少少地写出了一些</w:t>
      </w:r>
      <w:r>
        <w:rPr>
          <w:rFonts w:hAnsi="宋体" w:hint="eastAsia"/>
          <w:sz w:val="24"/>
        </w:rPr>
        <w:t>bug,</w:t>
      </w:r>
      <w:r>
        <w:rPr>
          <w:rFonts w:hAnsi="宋体" w:hint="eastAsia"/>
          <w:sz w:val="24"/>
        </w:rPr>
        <w:t>但是通过一步一步调试</w:t>
      </w:r>
      <w:r w:rsidRPr="00944D53">
        <w:rPr>
          <w:rFonts w:hAnsi="宋体"/>
          <w:sz w:val="24"/>
        </w:rPr>
        <w:t>解决</w:t>
      </w:r>
      <w:r>
        <w:rPr>
          <w:rFonts w:hAnsi="宋体" w:hint="eastAsia"/>
          <w:sz w:val="24"/>
        </w:rPr>
        <w:t>了</w:t>
      </w:r>
      <w:r w:rsidRPr="00944D53">
        <w:rPr>
          <w:rFonts w:hAnsi="宋体"/>
          <w:sz w:val="24"/>
        </w:rPr>
        <w:t>。</w:t>
      </w:r>
      <w:r>
        <w:rPr>
          <w:rFonts w:hAnsi="宋体" w:hint="eastAsia"/>
          <w:sz w:val="24"/>
        </w:rPr>
        <w:t>通过这次实验掌握了基本的调试方法。同时学会了不使用中间变量进行交换的办法。通过对改错题的修改也帮助提醒自己不要犯类似的错误。</w:t>
      </w:r>
    </w:p>
    <w:p w14:paraId="12DB490A" w14:textId="77777777" w:rsidR="00191B7B" w:rsidRPr="00635C41" w:rsidRDefault="00191B7B" w:rsidP="00191B7B">
      <w:pPr>
        <w:snapToGrid w:val="0"/>
        <w:spacing w:line="360" w:lineRule="auto"/>
        <w:rPr>
          <w:sz w:val="24"/>
        </w:rPr>
      </w:pPr>
    </w:p>
    <w:p w14:paraId="018DAEE6" w14:textId="77777777" w:rsidR="00191B7B" w:rsidRDefault="00191B7B" w:rsidP="00191B7B"/>
    <w:p w14:paraId="337B4BC0" w14:textId="77777777" w:rsidR="00191B7B" w:rsidRDefault="00191B7B" w:rsidP="00191B7B"/>
    <w:p w14:paraId="1C15E64F" w14:textId="77777777" w:rsidR="00191B7B" w:rsidRDefault="00191B7B" w:rsidP="00191B7B">
      <w:pPr>
        <w:widowControl/>
        <w:jc w:val="left"/>
      </w:pPr>
      <w:r>
        <w:br w:type="page"/>
      </w:r>
    </w:p>
    <w:p w14:paraId="0F3136B6" w14:textId="77777777" w:rsidR="00191B7B" w:rsidRPr="00F622A2" w:rsidRDefault="00191B7B" w:rsidP="00191B7B">
      <w:pPr>
        <w:pStyle w:val="1"/>
        <w:spacing w:beforeLines="50" w:before="156" w:afterLines="50" w:after="156"/>
        <w:jc w:val="center"/>
        <w:rPr>
          <w:rFonts w:eastAsia="黑体"/>
          <w:kern w:val="0"/>
          <w:sz w:val="36"/>
          <w:szCs w:val="36"/>
        </w:rPr>
      </w:pPr>
      <w:bookmarkStart w:id="17" w:name="_Toc60159254"/>
      <w:r>
        <w:rPr>
          <w:rFonts w:eastAsia="黑体"/>
          <w:kern w:val="0"/>
          <w:sz w:val="36"/>
          <w:szCs w:val="36"/>
        </w:rPr>
        <w:lastRenderedPageBreak/>
        <w:t>2</w:t>
      </w:r>
      <w:r w:rsidRPr="00885843">
        <w:rPr>
          <w:rFonts w:eastAsia="黑体"/>
          <w:kern w:val="0"/>
          <w:sz w:val="36"/>
          <w:szCs w:val="36"/>
        </w:rPr>
        <w:t xml:space="preserve">  </w:t>
      </w:r>
      <w:r>
        <w:rPr>
          <w:rFonts w:eastAsia="黑体" w:hint="eastAsia"/>
          <w:kern w:val="0"/>
          <w:sz w:val="36"/>
          <w:szCs w:val="36"/>
        </w:rPr>
        <w:t>流程控制</w:t>
      </w:r>
      <w:r w:rsidRPr="00885843">
        <w:rPr>
          <w:rFonts w:eastAsia="黑体"/>
          <w:kern w:val="0"/>
          <w:sz w:val="36"/>
          <w:szCs w:val="36"/>
        </w:rPr>
        <w:t>实验</w:t>
      </w:r>
      <w:bookmarkEnd w:id="17"/>
    </w:p>
    <w:p w14:paraId="6E0CA351" w14:textId="77777777" w:rsidR="00191B7B" w:rsidRPr="00885843" w:rsidRDefault="00191B7B" w:rsidP="00191B7B">
      <w:pPr>
        <w:pStyle w:val="2"/>
        <w:spacing w:beforeLines="50" w:before="156" w:afterLines="50" w:after="156"/>
        <w:rPr>
          <w:rFonts w:ascii="Times New Roman" w:hAnsi="Times New Roman"/>
          <w:b w:val="0"/>
          <w:sz w:val="28"/>
          <w:szCs w:val="28"/>
        </w:rPr>
      </w:pPr>
      <w:bookmarkStart w:id="18" w:name="_Toc60159255"/>
      <w:r>
        <w:rPr>
          <w:rFonts w:ascii="Times New Roman" w:hAnsi="Times New Roman" w:hint="eastAsia"/>
          <w:sz w:val="28"/>
          <w:szCs w:val="28"/>
        </w:rPr>
        <w:t>2</w:t>
      </w:r>
      <w:r w:rsidRPr="00885843">
        <w:rPr>
          <w:rFonts w:ascii="Times New Roman" w:hAnsi="Times New Roman"/>
          <w:sz w:val="28"/>
          <w:szCs w:val="28"/>
        </w:rPr>
        <w:t xml:space="preserve">.1 </w:t>
      </w:r>
      <w:r w:rsidRPr="00885843">
        <w:rPr>
          <w:rFonts w:ascii="Times New Roman" w:hAnsi="Times New Roman"/>
          <w:sz w:val="28"/>
          <w:szCs w:val="28"/>
        </w:rPr>
        <w:t>实验目的</w:t>
      </w:r>
      <w:bookmarkEnd w:id="18"/>
      <w:r w:rsidRPr="00885843">
        <w:rPr>
          <w:rFonts w:ascii="Times New Roman" w:hAnsi="Times New Roman"/>
          <w:sz w:val="28"/>
          <w:szCs w:val="28"/>
        </w:rPr>
        <w:t xml:space="preserve"> </w:t>
      </w:r>
    </w:p>
    <w:p w14:paraId="75E24FA6" w14:textId="77777777" w:rsidR="00191B7B" w:rsidRDefault="00191B7B" w:rsidP="00191B7B">
      <w:pPr>
        <w:spacing w:line="360" w:lineRule="auto"/>
        <w:rPr>
          <w:sz w:val="24"/>
        </w:rPr>
      </w:pPr>
      <w:r>
        <w:rPr>
          <w:rFonts w:hAnsi="宋体" w:hint="eastAsia"/>
          <w:sz w:val="24"/>
        </w:rPr>
        <w:t>（</w:t>
      </w:r>
      <w:r>
        <w:rPr>
          <w:rFonts w:hAnsi="宋体" w:hint="eastAsia"/>
          <w:sz w:val="24"/>
        </w:rPr>
        <w:t>1</w:t>
      </w:r>
      <w:r>
        <w:rPr>
          <w:rFonts w:hAnsi="宋体" w:hint="eastAsia"/>
          <w:sz w:val="24"/>
        </w:rPr>
        <w:t>）</w:t>
      </w:r>
      <w:r>
        <w:rPr>
          <w:rFonts w:hAnsi="宋体"/>
          <w:sz w:val="24"/>
        </w:rPr>
        <w:t>掌握复合语句、</w:t>
      </w:r>
      <w:r>
        <w:rPr>
          <w:sz w:val="24"/>
        </w:rPr>
        <w:t>if</w:t>
      </w:r>
      <w:r>
        <w:rPr>
          <w:rFonts w:hAnsi="宋体"/>
          <w:sz w:val="24"/>
        </w:rPr>
        <w:t>语句、</w:t>
      </w:r>
      <w:r>
        <w:rPr>
          <w:sz w:val="24"/>
        </w:rPr>
        <w:t>switch</w:t>
      </w:r>
      <w:r>
        <w:rPr>
          <w:rFonts w:hAnsi="宋体"/>
          <w:sz w:val="24"/>
        </w:rPr>
        <w:t>语句的使用，熟练掌握</w:t>
      </w:r>
      <w:r>
        <w:rPr>
          <w:sz w:val="24"/>
        </w:rPr>
        <w:t>for</w:t>
      </w:r>
      <w:r>
        <w:rPr>
          <w:rFonts w:hAnsi="宋体"/>
          <w:sz w:val="24"/>
        </w:rPr>
        <w:t>、</w:t>
      </w:r>
      <w:r>
        <w:rPr>
          <w:sz w:val="24"/>
        </w:rPr>
        <w:t>while</w:t>
      </w:r>
      <w:r>
        <w:rPr>
          <w:rFonts w:hAnsi="宋体"/>
          <w:sz w:val="24"/>
        </w:rPr>
        <w:t>、</w:t>
      </w:r>
      <w:r>
        <w:rPr>
          <w:sz w:val="24"/>
        </w:rPr>
        <w:t>do-while</w:t>
      </w:r>
      <w:r>
        <w:rPr>
          <w:rFonts w:hAnsi="宋体"/>
          <w:sz w:val="24"/>
        </w:rPr>
        <w:t>三种基本的循环控制语句的使用，掌握重复循环技术，了解转移语句与标号语句。</w:t>
      </w:r>
    </w:p>
    <w:p w14:paraId="06168739" w14:textId="77777777" w:rsidR="00191B7B" w:rsidRDefault="00191B7B" w:rsidP="00191B7B">
      <w:pPr>
        <w:spacing w:line="360" w:lineRule="auto"/>
        <w:rPr>
          <w:sz w:val="24"/>
        </w:rPr>
      </w:pPr>
      <w:r>
        <w:rPr>
          <w:rFonts w:hAnsi="宋体" w:hint="eastAsia"/>
          <w:sz w:val="24"/>
        </w:rPr>
        <w:t>（</w:t>
      </w:r>
      <w:r>
        <w:rPr>
          <w:rFonts w:hAnsi="宋体" w:hint="eastAsia"/>
          <w:sz w:val="24"/>
        </w:rPr>
        <w:t>2</w:t>
      </w:r>
      <w:r>
        <w:rPr>
          <w:rFonts w:hAnsi="宋体" w:hint="eastAsia"/>
          <w:sz w:val="24"/>
        </w:rPr>
        <w:t>）</w:t>
      </w:r>
      <w:r>
        <w:rPr>
          <w:rFonts w:hAnsi="宋体"/>
          <w:sz w:val="24"/>
        </w:rPr>
        <w:t>练习循环结构</w:t>
      </w:r>
      <w:r>
        <w:rPr>
          <w:sz w:val="24"/>
        </w:rPr>
        <w:t>for</w:t>
      </w:r>
      <w:r>
        <w:rPr>
          <w:rFonts w:hAnsi="宋体"/>
          <w:sz w:val="24"/>
        </w:rPr>
        <w:t>、</w:t>
      </w:r>
      <w:r>
        <w:rPr>
          <w:sz w:val="24"/>
        </w:rPr>
        <w:t>while</w:t>
      </w:r>
      <w:r>
        <w:rPr>
          <w:rFonts w:hAnsi="宋体"/>
          <w:sz w:val="24"/>
        </w:rPr>
        <w:t>、</w:t>
      </w:r>
      <w:r>
        <w:rPr>
          <w:sz w:val="24"/>
        </w:rPr>
        <w:t>do-while</w:t>
      </w:r>
      <w:r>
        <w:rPr>
          <w:rFonts w:hAnsi="宋体"/>
          <w:sz w:val="24"/>
        </w:rPr>
        <w:t>语句的使用。</w:t>
      </w:r>
    </w:p>
    <w:p w14:paraId="294E492F" w14:textId="77777777" w:rsidR="00191B7B" w:rsidRDefault="00191B7B" w:rsidP="00191B7B">
      <w:pPr>
        <w:spacing w:line="360" w:lineRule="auto"/>
        <w:rPr>
          <w:sz w:val="24"/>
        </w:rPr>
      </w:pPr>
      <w:r>
        <w:rPr>
          <w:rFonts w:hAnsi="宋体" w:hint="eastAsia"/>
          <w:sz w:val="24"/>
        </w:rPr>
        <w:t>（</w:t>
      </w:r>
      <w:r>
        <w:rPr>
          <w:rFonts w:hAnsi="宋体" w:hint="eastAsia"/>
          <w:sz w:val="24"/>
        </w:rPr>
        <w:t>3</w:t>
      </w:r>
      <w:r>
        <w:rPr>
          <w:rFonts w:hAnsi="宋体" w:hint="eastAsia"/>
          <w:sz w:val="24"/>
        </w:rPr>
        <w:t>）</w:t>
      </w:r>
      <w:r>
        <w:rPr>
          <w:rFonts w:hAnsi="宋体"/>
          <w:sz w:val="24"/>
        </w:rPr>
        <w:t>练习转移语句和标号语句的使用。</w:t>
      </w:r>
    </w:p>
    <w:p w14:paraId="3B5A61BF" w14:textId="77777777" w:rsidR="00191B7B" w:rsidRDefault="00191B7B" w:rsidP="00191B7B">
      <w:pPr>
        <w:spacing w:line="360" w:lineRule="auto"/>
        <w:rPr>
          <w:sz w:val="24"/>
        </w:rPr>
      </w:pPr>
      <w:r>
        <w:rPr>
          <w:rFonts w:hAnsi="宋体" w:hint="eastAsia"/>
          <w:sz w:val="24"/>
        </w:rPr>
        <w:t>（</w:t>
      </w:r>
      <w:r>
        <w:rPr>
          <w:rFonts w:hAnsi="宋体" w:hint="eastAsia"/>
          <w:sz w:val="24"/>
        </w:rPr>
        <w:t>4</w:t>
      </w:r>
      <w:r>
        <w:rPr>
          <w:rFonts w:hAnsi="宋体" w:hint="eastAsia"/>
          <w:sz w:val="24"/>
        </w:rPr>
        <w:t>）</w:t>
      </w:r>
      <w:r>
        <w:rPr>
          <w:rFonts w:hAnsi="宋体"/>
          <w:sz w:val="24"/>
        </w:rPr>
        <w:t>使用集成开发环境中的调试功能：单步执行、设置断点、观察变量值。</w:t>
      </w:r>
    </w:p>
    <w:p w14:paraId="1564B5C7" w14:textId="77777777" w:rsidR="00191B7B" w:rsidRPr="00885843" w:rsidRDefault="00191B7B" w:rsidP="00191B7B">
      <w:pPr>
        <w:pStyle w:val="2"/>
        <w:spacing w:beforeLines="50" w:before="156" w:afterLines="50" w:after="156"/>
        <w:rPr>
          <w:rFonts w:ascii="Times New Roman" w:hAnsi="Times New Roman"/>
          <w:sz w:val="28"/>
          <w:szCs w:val="28"/>
        </w:rPr>
      </w:pPr>
      <w:bookmarkStart w:id="19" w:name="_Toc60159256"/>
      <w:r>
        <w:rPr>
          <w:rFonts w:ascii="Times New Roman" w:hAnsi="Times New Roman" w:hint="eastAsia"/>
          <w:sz w:val="28"/>
          <w:szCs w:val="28"/>
        </w:rPr>
        <w:t>2</w:t>
      </w:r>
      <w:r w:rsidRPr="00885843">
        <w:rPr>
          <w:rFonts w:ascii="Times New Roman" w:eastAsiaTheme="minorEastAsia" w:hAnsi="Times New Roman"/>
          <w:sz w:val="28"/>
          <w:szCs w:val="28"/>
        </w:rPr>
        <w:t xml:space="preserve">.2 </w:t>
      </w:r>
      <w:r w:rsidRPr="00885843">
        <w:rPr>
          <w:rFonts w:ascii="Times New Roman" w:eastAsiaTheme="minorEastAsia" w:hAnsiTheme="minorEastAsia"/>
          <w:sz w:val="28"/>
          <w:szCs w:val="28"/>
        </w:rPr>
        <w:t>实验内容</w:t>
      </w:r>
      <w:bookmarkEnd w:id="19"/>
    </w:p>
    <w:p w14:paraId="539E6184" w14:textId="77777777" w:rsidR="00191B7B" w:rsidRPr="00885843" w:rsidRDefault="00191B7B" w:rsidP="00191B7B">
      <w:pPr>
        <w:snapToGrid w:val="0"/>
        <w:spacing w:afterLines="25" w:after="78"/>
        <w:rPr>
          <w:color w:val="FF0000"/>
          <w:sz w:val="24"/>
        </w:rPr>
      </w:pPr>
      <w:r>
        <w:rPr>
          <w:rFonts w:hint="eastAsia"/>
          <w:b/>
          <w:sz w:val="24"/>
        </w:rPr>
        <w:t>2</w:t>
      </w:r>
      <w:r w:rsidRPr="00885843">
        <w:rPr>
          <w:b/>
          <w:sz w:val="24"/>
        </w:rPr>
        <w:t xml:space="preserve">.2.1  </w:t>
      </w:r>
      <w:r w:rsidRPr="00885843">
        <w:rPr>
          <w:rFonts w:hAnsi="宋体"/>
          <w:b/>
          <w:sz w:val="24"/>
        </w:rPr>
        <w:t>程序改错</w:t>
      </w:r>
      <w:r w:rsidRPr="00885843">
        <w:rPr>
          <w:b/>
          <w:sz w:val="24"/>
        </w:rPr>
        <w:t xml:space="preserve"> </w:t>
      </w:r>
    </w:p>
    <w:p w14:paraId="7E0FF711" w14:textId="77777777" w:rsidR="00191B7B" w:rsidRDefault="00191B7B" w:rsidP="00191B7B">
      <w:pPr>
        <w:spacing w:line="360" w:lineRule="auto"/>
        <w:ind w:firstLineChars="200" w:firstLine="480"/>
        <w:rPr>
          <w:sz w:val="24"/>
        </w:rPr>
      </w:pPr>
      <w:r>
        <w:rPr>
          <w:rFonts w:hAnsi="宋体" w:hint="eastAsia"/>
          <w:sz w:val="24"/>
        </w:rPr>
        <w:t>下面的实验</w:t>
      </w:r>
      <w:r>
        <w:rPr>
          <w:rFonts w:hAnsi="宋体" w:hint="eastAsia"/>
          <w:sz w:val="24"/>
        </w:rPr>
        <w:t>2</w:t>
      </w:r>
      <w:r>
        <w:rPr>
          <w:rFonts w:hAnsi="宋体"/>
          <w:sz w:val="24"/>
        </w:rPr>
        <w:t>-1</w:t>
      </w:r>
      <w:r>
        <w:rPr>
          <w:rFonts w:hAnsi="宋体" w:hint="eastAsia"/>
          <w:sz w:val="24"/>
        </w:rPr>
        <w:t>程序是合数判断器（合数指自然数中除了能被</w:t>
      </w:r>
      <w:r>
        <w:rPr>
          <w:rFonts w:hAnsi="宋体" w:hint="eastAsia"/>
          <w:sz w:val="24"/>
        </w:rPr>
        <w:t>1</w:t>
      </w:r>
      <w:r>
        <w:rPr>
          <w:rFonts w:hAnsi="宋体" w:hint="eastAsia"/>
          <w:sz w:val="24"/>
        </w:rPr>
        <w:t>和本身整除外，还能被其它数整除的数），在该源程序中存在若干语法和逻辑错误。要求对该程序进行调试修改，使之能够正确完成指定任务。</w:t>
      </w:r>
    </w:p>
    <w:p w14:paraId="45863984" w14:textId="77777777" w:rsidR="00191B7B" w:rsidRPr="0047628D" w:rsidRDefault="00191B7B" w:rsidP="00191B7B">
      <w:pPr>
        <w:snapToGrid w:val="0"/>
        <w:spacing w:line="360" w:lineRule="auto"/>
        <w:rPr>
          <w:sz w:val="24"/>
        </w:rPr>
      </w:pPr>
      <w:r w:rsidRPr="0047628D">
        <w:rPr>
          <w:rFonts w:hint="eastAsia"/>
          <w:sz w:val="24"/>
        </w:rPr>
        <w:t xml:space="preserve">/* </w:t>
      </w:r>
      <w:r w:rsidRPr="0047628D">
        <w:rPr>
          <w:rFonts w:hint="eastAsia"/>
          <w:sz w:val="24"/>
        </w:rPr>
        <w:t>实验</w:t>
      </w:r>
      <w:r w:rsidRPr="0047628D">
        <w:rPr>
          <w:rFonts w:hint="eastAsia"/>
          <w:sz w:val="24"/>
        </w:rPr>
        <w:t>2-1</w:t>
      </w:r>
      <w:r w:rsidRPr="0047628D">
        <w:rPr>
          <w:rFonts w:hint="eastAsia"/>
          <w:sz w:val="24"/>
        </w:rPr>
        <w:t>改错题程序：合数判断器</w:t>
      </w:r>
      <w:r w:rsidRPr="0047628D">
        <w:rPr>
          <w:rFonts w:hint="eastAsia"/>
          <w:sz w:val="24"/>
        </w:rPr>
        <w:t>*/</w:t>
      </w:r>
    </w:p>
    <w:p w14:paraId="49595DFC" w14:textId="77777777" w:rsidR="00191B7B" w:rsidRPr="0047628D" w:rsidRDefault="00191B7B" w:rsidP="00191B7B">
      <w:pPr>
        <w:snapToGrid w:val="0"/>
        <w:spacing w:line="360" w:lineRule="auto"/>
        <w:rPr>
          <w:sz w:val="24"/>
        </w:rPr>
      </w:pPr>
      <w:r>
        <w:rPr>
          <w:sz w:val="24"/>
        </w:rPr>
        <w:t xml:space="preserve">1  </w:t>
      </w:r>
      <w:r w:rsidRPr="0047628D">
        <w:rPr>
          <w:sz w:val="24"/>
        </w:rPr>
        <w:t>#include &lt;</w:t>
      </w:r>
      <w:proofErr w:type="spellStart"/>
      <w:r w:rsidRPr="0047628D">
        <w:rPr>
          <w:sz w:val="24"/>
        </w:rPr>
        <w:t>stdio.h</w:t>
      </w:r>
      <w:proofErr w:type="spellEnd"/>
      <w:r w:rsidRPr="0047628D">
        <w:rPr>
          <w:sz w:val="24"/>
        </w:rPr>
        <w:t>&gt;</w:t>
      </w:r>
    </w:p>
    <w:p w14:paraId="04776F02" w14:textId="77777777" w:rsidR="00191B7B" w:rsidRPr="0047628D" w:rsidRDefault="00191B7B" w:rsidP="00191B7B">
      <w:pPr>
        <w:snapToGrid w:val="0"/>
        <w:spacing w:line="360" w:lineRule="auto"/>
        <w:rPr>
          <w:sz w:val="24"/>
        </w:rPr>
      </w:pPr>
      <w:r>
        <w:rPr>
          <w:sz w:val="24"/>
        </w:rPr>
        <w:t xml:space="preserve">2  </w:t>
      </w:r>
      <w:r w:rsidRPr="0047628D">
        <w:rPr>
          <w:sz w:val="24"/>
        </w:rPr>
        <w:t>int main( )</w:t>
      </w:r>
    </w:p>
    <w:p w14:paraId="74EA46C3" w14:textId="77777777" w:rsidR="00191B7B" w:rsidRPr="0047628D" w:rsidRDefault="00191B7B" w:rsidP="00191B7B">
      <w:pPr>
        <w:snapToGrid w:val="0"/>
        <w:spacing w:line="360" w:lineRule="auto"/>
        <w:rPr>
          <w:sz w:val="24"/>
        </w:rPr>
      </w:pPr>
      <w:r>
        <w:rPr>
          <w:sz w:val="24"/>
        </w:rPr>
        <w:t xml:space="preserve">3  </w:t>
      </w:r>
      <w:r w:rsidRPr="0047628D">
        <w:rPr>
          <w:sz w:val="24"/>
        </w:rPr>
        <w:t xml:space="preserve">{ </w:t>
      </w:r>
    </w:p>
    <w:p w14:paraId="5AA99907" w14:textId="77777777" w:rsidR="00191B7B" w:rsidRPr="0047628D" w:rsidRDefault="00191B7B" w:rsidP="00191B7B">
      <w:pPr>
        <w:snapToGrid w:val="0"/>
        <w:spacing w:line="360" w:lineRule="auto"/>
        <w:rPr>
          <w:sz w:val="24"/>
        </w:rPr>
      </w:pPr>
      <w:r>
        <w:rPr>
          <w:sz w:val="24"/>
        </w:rPr>
        <w:t xml:space="preserve">4  </w:t>
      </w:r>
      <w:r w:rsidRPr="0047628D">
        <w:rPr>
          <w:sz w:val="24"/>
        </w:rPr>
        <w:t xml:space="preserve">int </w:t>
      </w:r>
      <w:proofErr w:type="spellStart"/>
      <w:r w:rsidRPr="0047628D">
        <w:rPr>
          <w:sz w:val="24"/>
        </w:rPr>
        <w:t>i</w:t>
      </w:r>
      <w:proofErr w:type="spellEnd"/>
      <w:r w:rsidRPr="0047628D">
        <w:rPr>
          <w:sz w:val="24"/>
        </w:rPr>
        <w:t>, x, k, flag = 0;</w:t>
      </w:r>
    </w:p>
    <w:p w14:paraId="37609ADA" w14:textId="77777777" w:rsidR="00191B7B" w:rsidRPr="0047628D" w:rsidRDefault="00191B7B" w:rsidP="00191B7B">
      <w:pPr>
        <w:snapToGrid w:val="0"/>
        <w:spacing w:line="360" w:lineRule="auto"/>
        <w:rPr>
          <w:sz w:val="24"/>
        </w:rPr>
      </w:pPr>
      <w:r>
        <w:rPr>
          <w:sz w:val="24"/>
        </w:rPr>
        <w:t xml:space="preserve">5  </w:t>
      </w:r>
      <w:proofErr w:type="spellStart"/>
      <w:r w:rsidRPr="0047628D">
        <w:rPr>
          <w:rFonts w:hint="eastAsia"/>
          <w:sz w:val="24"/>
        </w:rPr>
        <w:t>printf</w:t>
      </w:r>
      <w:proofErr w:type="spellEnd"/>
      <w:r w:rsidRPr="0047628D">
        <w:rPr>
          <w:rFonts w:hint="eastAsia"/>
          <w:sz w:val="24"/>
        </w:rPr>
        <w:t>("</w:t>
      </w:r>
      <w:r w:rsidRPr="0047628D">
        <w:rPr>
          <w:rFonts w:hint="eastAsia"/>
          <w:sz w:val="24"/>
        </w:rPr>
        <w:t>本程序判断合数，请输入大于</w:t>
      </w:r>
      <w:r w:rsidRPr="0047628D">
        <w:rPr>
          <w:rFonts w:hint="eastAsia"/>
          <w:sz w:val="24"/>
        </w:rPr>
        <w:t>1</w:t>
      </w:r>
      <w:r w:rsidRPr="0047628D">
        <w:rPr>
          <w:rFonts w:hint="eastAsia"/>
          <w:sz w:val="24"/>
        </w:rPr>
        <w:t>的整数，以</w:t>
      </w:r>
      <w:proofErr w:type="spellStart"/>
      <w:r w:rsidRPr="0047628D">
        <w:rPr>
          <w:rFonts w:hint="eastAsia"/>
          <w:sz w:val="24"/>
        </w:rPr>
        <w:t>Ctrl+Z</w:t>
      </w:r>
      <w:proofErr w:type="spellEnd"/>
      <w:r w:rsidRPr="0047628D">
        <w:rPr>
          <w:rFonts w:hint="eastAsia"/>
          <w:sz w:val="24"/>
        </w:rPr>
        <w:t>结束</w:t>
      </w:r>
      <w:r w:rsidRPr="0047628D">
        <w:rPr>
          <w:rFonts w:hint="eastAsia"/>
          <w:sz w:val="24"/>
        </w:rPr>
        <w:t>\n");</w:t>
      </w:r>
    </w:p>
    <w:p w14:paraId="102179F6" w14:textId="77777777" w:rsidR="00191B7B" w:rsidRPr="0047628D" w:rsidRDefault="00191B7B" w:rsidP="00191B7B">
      <w:pPr>
        <w:snapToGrid w:val="0"/>
        <w:spacing w:line="360" w:lineRule="auto"/>
        <w:rPr>
          <w:sz w:val="24"/>
        </w:rPr>
      </w:pPr>
      <w:r>
        <w:rPr>
          <w:sz w:val="24"/>
        </w:rPr>
        <w:t xml:space="preserve">6  </w:t>
      </w:r>
      <w:r w:rsidRPr="0047628D">
        <w:rPr>
          <w:sz w:val="24"/>
        </w:rPr>
        <w:t>while (</w:t>
      </w:r>
      <w:proofErr w:type="spellStart"/>
      <w:r w:rsidRPr="0047628D">
        <w:rPr>
          <w:sz w:val="24"/>
        </w:rPr>
        <w:t>scanf</w:t>
      </w:r>
      <w:proofErr w:type="spellEnd"/>
      <w:r w:rsidRPr="0047628D">
        <w:rPr>
          <w:sz w:val="24"/>
        </w:rPr>
        <w:t>("%d", &amp;x) !=EOF) {</w:t>
      </w:r>
    </w:p>
    <w:p w14:paraId="6F5080E5" w14:textId="77777777" w:rsidR="00191B7B" w:rsidRPr="0047628D" w:rsidRDefault="00191B7B" w:rsidP="00191B7B">
      <w:pPr>
        <w:snapToGrid w:val="0"/>
        <w:spacing w:line="360" w:lineRule="auto"/>
        <w:rPr>
          <w:sz w:val="24"/>
        </w:rPr>
      </w:pPr>
      <w:r>
        <w:rPr>
          <w:sz w:val="24"/>
        </w:rPr>
        <w:t xml:space="preserve">7  </w:t>
      </w:r>
      <w:r w:rsidRPr="0047628D">
        <w:rPr>
          <w:sz w:val="24"/>
        </w:rPr>
        <w:t>for(</w:t>
      </w:r>
      <w:proofErr w:type="spellStart"/>
      <w:r w:rsidRPr="0047628D">
        <w:rPr>
          <w:sz w:val="24"/>
        </w:rPr>
        <w:t>i</w:t>
      </w:r>
      <w:proofErr w:type="spellEnd"/>
      <w:r w:rsidRPr="0047628D">
        <w:rPr>
          <w:sz w:val="24"/>
        </w:rPr>
        <w:t>=2,k=x&gt;&gt;1;i&lt;=</w:t>
      </w:r>
      <w:proofErr w:type="spellStart"/>
      <w:r w:rsidRPr="0047628D">
        <w:rPr>
          <w:sz w:val="24"/>
        </w:rPr>
        <w:t>k;i</w:t>
      </w:r>
      <w:proofErr w:type="spellEnd"/>
      <w:r w:rsidRPr="0047628D">
        <w:rPr>
          <w:sz w:val="24"/>
        </w:rPr>
        <w:t>++)</w:t>
      </w:r>
    </w:p>
    <w:p w14:paraId="7E6DC9AC" w14:textId="77777777" w:rsidR="00191B7B" w:rsidRPr="0047628D" w:rsidRDefault="00191B7B" w:rsidP="00191B7B">
      <w:pPr>
        <w:snapToGrid w:val="0"/>
        <w:spacing w:line="360" w:lineRule="auto"/>
        <w:rPr>
          <w:sz w:val="24"/>
        </w:rPr>
      </w:pPr>
      <w:r>
        <w:rPr>
          <w:sz w:val="24"/>
        </w:rPr>
        <w:t xml:space="preserve">8  </w:t>
      </w:r>
      <w:r w:rsidRPr="0047628D">
        <w:rPr>
          <w:sz w:val="24"/>
        </w:rPr>
        <w:tab/>
      </w:r>
      <w:r w:rsidRPr="0047628D">
        <w:rPr>
          <w:sz w:val="24"/>
        </w:rPr>
        <w:tab/>
        <w:t>if (!</w:t>
      </w:r>
      <w:proofErr w:type="spellStart"/>
      <w:r w:rsidRPr="0047628D">
        <w:rPr>
          <w:sz w:val="24"/>
        </w:rPr>
        <w:t>x%i</w:t>
      </w:r>
      <w:proofErr w:type="spellEnd"/>
      <w:r w:rsidRPr="0047628D">
        <w:rPr>
          <w:sz w:val="24"/>
        </w:rPr>
        <w:t>) {</w:t>
      </w:r>
    </w:p>
    <w:p w14:paraId="54DECEAF" w14:textId="77777777" w:rsidR="00191B7B" w:rsidRPr="0047628D" w:rsidRDefault="00191B7B" w:rsidP="00191B7B">
      <w:pPr>
        <w:snapToGrid w:val="0"/>
        <w:spacing w:line="360" w:lineRule="auto"/>
        <w:rPr>
          <w:sz w:val="24"/>
        </w:rPr>
      </w:pPr>
      <w:r>
        <w:rPr>
          <w:sz w:val="24"/>
        </w:rPr>
        <w:t xml:space="preserve">9  </w:t>
      </w:r>
      <w:r w:rsidRPr="0047628D">
        <w:rPr>
          <w:sz w:val="24"/>
        </w:rPr>
        <w:tab/>
      </w:r>
      <w:r w:rsidRPr="0047628D">
        <w:rPr>
          <w:sz w:val="24"/>
        </w:rPr>
        <w:tab/>
      </w:r>
      <w:r w:rsidRPr="0047628D">
        <w:rPr>
          <w:sz w:val="24"/>
        </w:rPr>
        <w:tab/>
        <w:t>flag = 1;</w:t>
      </w:r>
    </w:p>
    <w:p w14:paraId="02ABEB84" w14:textId="77777777" w:rsidR="00191B7B" w:rsidRPr="0047628D" w:rsidRDefault="00191B7B" w:rsidP="00191B7B">
      <w:pPr>
        <w:snapToGrid w:val="0"/>
        <w:spacing w:line="360" w:lineRule="auto"/>
        <w:rPr>
          <w:sz w:val="24"/>
        </w:rPr>
      </w:pPr>
      <w:r>
        <w:rPr>
          <w:sz w:val="24"/>
        </w:rPr>
        <w:t xml:space="preserve">10  </w:t>
      </w:r>
      <w:r w:rsidRPr="0047628D">
        <w:rPr>
          <w:sz w:val="24"/>
        </w:rPr>
        <w:tab/>
      </w:r>
      <w:r w:rsidRPr="0047628D">
        <w:rPr>
          <w:sz w:val="24"/>
        </w:rPr>
        <w:tab/>
      </w:r>
      <w:r w:rsidRPr="0047628D">
        <w:rPr>
          <w:sz w:val="24"/>
        </w:rPr>
        <w:tab/>
        <w:t>break;</w:t>
      </w:r>
    </w:p>
    <w:p w14:paraId="1876D590" w14:textId="77777777" w:rsidR="00191B7B" w:rsidRPr="0047628D" w:rsidRDefault="00191B7B" w:rsidP="00191B7B">
      <w:pPr>
        <w:snapToGrid w:val="0"/>
        <w:spacing w:line="360" w:lineRule="auto"/>
        <w:rPr>
          <w:sz w:val="24"/>
        </w:rPr>
      </w:pPr>
      <w:r>
        <w:rPr>
          <w:sz w:val="24"/>
        </w:rPr>
        <w:t xml:space="preserve">11  </w:t>
      </w:r>
      <w:r w:rsidRPr="0047628D">
        <w:rPr>
          <w:sz w:val="24"/>
        </w:rPr>
        <w:tab/>
        <w:t>}</w:t>
      </w:r>
    </w:p>
    <w:p w14:paraId="21EBA80B" w14:textId="77777777" w:rsidR="00191B7B" w:rsidRPr="0047628D" w:rsidRDefault="00191B7B" w:rsidP="00191B7B">
      <w:pPr>
        <w:snapToGrid w:val="0"/>
        <w:spacing w:line="360" w:lineRule="auto"/>
        <w:rPr>
          <w:sz w:val="24"/>
        </w:rPr>
      </w:pPr>
      <w:r>
        <w:rPr>
          <w:sz w:val="24"/>
        </w:rPr>
        <w:t xml:space="preserve">12  </w:t>
      </w:r>
      <w:r w:rsidRPr="0047628D">
        <w:rPr>
          <w:rFonts w:hint="eastAsia"/>
          <w:sz w:val="24"/>
        </w:rPr>
        <w:t xml:space="preserve">if(flag=1) </w:t>
      </w:r>
      <w:proofErr w:type="spellStart"/>
      <w:r w:rsidRPr="0047628D">
        <w:rPr>
          <w:rFonts w:hint="eastAsia"/>
          <w:sz w:val="24"/>
        </w:rPr>
        <w:t>printf</w:t>
      </w:r>
      <w:proofErr w:type="spellEnd"/>
      <w:r w:rsidRPr="0047628D">
        <w:rPr>
          <w:rFonts w:hint="eastAsia"/>
          <w:sz w:val="24"/>
        </w:rPr>
        <w:t>("%d</w:t>
      </w:r>
      <w:r w:rsidRPr="0047628D">
        <w:rPr>
          <w:rFonts w:hint="eastAsia"/>
          <w:sz w:val="24"/>
        </w:rPr>
        <w:t>是合数</w:t>
      </w:r>
      <w:r w:rsidRPr="0047628D">
        <w:rPr>
          <w:rFonts w:hint="eastAsia"/>
          <w:sz w:val="24"/>
        </w:rPr>
        <w:t>", x);</w:t>
      </w:r>
    </w:p>
    <w:p w14:paraId="689A7759" w14:textId="77777777" w:rsidR="00191B7B" w:rsidRPr="0047628D" w:rsidRDefault="00191B7B" w:rsidP="00191B7B">
      <w:pPr>
        <w:snapToGrid w:val="0"/>
        <w:spacing w:line="360" w:lineRule="auto"/>
        <w:rPr>
          <w:sz w:val="24"/>
        </w:rPr>
      </w:pPr>
      <w:r>
        <w:rPr>
          <w:sz w:val="24"/>
        </w:rPr>
        <w:t xml:space="preserve">13  </w:t>
      </w:r>
      <w:r w:rsidRPr="0047628D">
        <w:rPr>
          <w:rFonts w:hint="eastAsia"/>
          <w:sz w:val="24"/>
        </w:rPr>
        <w:t xml:space="preserve">else </w:t>
      </w:r>
      <w:proofErr w:type="spellStart"/>
      <w:r w:rsidRPr="0047628D">
        <w:rPr>
          <w:rFonts w:hint="eastAsia"/>
          <w:sz w:val="24"/>
        </w:rPr>
        <w:t>printf</w:t>
      </w:r>
      <w:proofErr w:type="spellEnd"/>
      <w:r w:rsidRPr="0047628D">
        <w:rPr>
          <w:rFonts w:hint="eastAsia"/>
          <w:sz w:val="24"/>
        </w:rPr>
        <w:t>("%d</w:t>
      </w:r>
      <w:r w:rsidRPr="0047628D">
        <w:rPr>
          <w:rFonts w:hint="eastAsia"/>
          <w:sz w:val="24"/>
        </w:rPr>
        <w:t>不是合数</w:t>
      </w:r>
      <w:r w:rsidRPr="0047628D">
        <w:rPr>
          <w:rFonts w:hint="eastAsia"/>
          <w:sz w:val="24"/>
        </w:rPr>
        <w:t>", x);</w:t>
      </w:r>
    </w:p>
    <w:p w14:paraId="08E18ADF" w14:textId="77777777" w:rsidR="00191B7B" w:rsidRPr="0047628D" w:rsidRDefault="00191B7B" w:rsidP="00191B7B">
      <w:pPr>
        <w:snapToGrid w:val="0"/>
        <w:spacing w:line="360" w:lineRule="auto"/>
        <w:rPr>
          <w:sz w:val="24"/>
        </w:rPr>
      </w:pPr>
      <w:r>
        <w:rPr>
          <w:sz w:val="24"/>
        </w:rPr>
        <w:t xml:space="preserve">14  </w:t>
      </w:r>
      <w:r w:rsidRPr="0047628D">
        <w:rPr>
          <w:sz w:val="24"/>
        </w:rPr>
        <w:t>}</w:t>
      </w:r>
    </w:p>
    <w:p w14:paraId="4F9931F3" w14:textId="77777777" w:rsidR="00191B7B" w:rsidRPr="0047628D" w:rsidRDefault="00191B7B" w:rsidP="00191B7B">
      <w:pPr>
        <w:snapToGrid w:val="0"/>
        <w:spacing w:line="360" w:lineRule="auto"/>
        <w:rPr>
          <w:sz w:val="24"/>
        </w:rPr>
      </w:pPr>
      <w:r>
        <w:rPr>
          <w:sz w:val="24"/>
        </w:rPr>
        <w:t xml:space="preserve">15  </w:t>
      </w:r>
      <w:r w:rsidRPr="0047628D">
        <w:rPr>
          <w:sz w:val="24"/>
        </w:rPr>
        <w:t>return 0;</w:t>
      </w:r>
    </w:p>
    <w:p w14:paraId="431E262C" w14:textId="77777777" w:rsidR="00191B7B" w:rsidRDefault="00191B7B" w:rsidP="00191B7B">
      <w:pPr>
        <w:snapToGrid w:val="0"/>
        <w:spacing w:line="360" w:lineRule="auto"/>
        <w:rPr>
          <w:sz w:val="24"/>
        </w:rPr>
      </w:pPr>
      <w:r>
        <w:rPr>
          <w:sz w:val="24"/>
        </w:rPr>
        <w:t xml:space="preserve">16  </w:t>
      </w:r>
      <w:r w:rsidRPr="0047628D">
        <w:rPr>
          <w:sz w:val="24"/>
        </w:rPr>
        <w:t>}</w:t>
      </w:r>
    </w:p>
    <w:p w14:paraId="76AB393A" w14:textId="77777777" w:rsidR="00191B7B" w:rsidRPr="005B7FCA" w:rsidRDefault="00191B7B" w:rsidP="00191B7B">
      <w:pPr>
        <w:snapToGrid w:val="0"/>
        <w:spacing w:line="360" w:lineRule="auto"/>
        <w:rPr>
          <w:b/>
          <w:sz w:val="24"/>
          <w:lang w:val="pt-BR"/>
        </w:rPr>
      </w:pPr>
      <w:r w:rsidRPr="00885843">
        <w:rPr>
          <w:rFonts w:hAnsi="宋体"/>
          <w:b/>
          <w:sz w:val="24"/>
        </w:rPr>
        <w:lastRenderedPageBreak/>
        <w:t>解答</w:t>
      </w:r>
      <w:r w:rsidRPr="005B7FCA">
        <w:rPr>
          <w:rFonts w:hAnsi="宋体"/>
          <w:b/>
          <w:sz w:val="24"/>
          <w:lang w:val="pt-BR"/>
        </w:rPr>
        <w:t>：</w:t>
      </w:r>
    </w:p>
    <w:p w14:paraId="21BF5EB5" w14:textId="77777777" w:rsidR="00191B7B" w:rsidRPr="00885843" w:rsidRDefault="00191B7B" w:rsidP="00191B7B">
      <w:pPr>
        <w:snapToGrid w:val="0"/>
        <w:spacing w:line="360" w:lineRule="auto"/>
        <w:rPr>
          <w:sz w:val="24"/>
        </w:rPr>
      </w:pPr>
      <w:r w:rsidRPr="005B7FCA">
        <w:rPr>
          <w:sz w:val="24"/>
          <w:lang w:val="pt-BR"/>
        </w:rPr>
        <w:t xml:space="preserve">  </w:t>
      </w:r>
      <w:r w:rsidRPr="00885843">
        <w:rPr>
          <w:rFonts w:hAnsi="宋体"/>
          <w:sz w:val="24"/>
        </w:rPr>
        <w:t>（</w:t>
      </w:r>
      <w:r w:rsidRPr="00885843">
        <w:rPr>
          <w:sz w:val="24"/>
        </w:rPr>
        <w:t>1</w:t>
      </w:r>
      <w:r w:rsidRPr="00885843">
        <w:rPr>
          <w:rFonts w:hAnsi="宋体"/>
          <w:sz w:val="24"/>
        </w:rPr>
        <w:t>）错误修改：</w:t>
      </w:r>
    </w:p>
    <w:p w14:paraId="45A10A50" w14:textId="77777777" w:rsidR="00191B7B" w:rsidRPr="00885843" w:rsidRDefault="00191B7B" w:rsidP="00191B7B">
      <w:pPr>
        <w:snapToGrid w:val="0"/>
        <w:spacing w:line="360" w:lineRule="auto"/>
        <w:rPr>
          <w:sz w:val="24"/>
        </w:rPr>
      </w:pPr>
      <w:r w:rsidRPr="00885843">
        <w:rPr>
          <w:sz w:val="24"/>
        </w:rPr>
        <w:t xml:space="preserve">      1) </w:t>
      </w:r>
      <w:r w:rsidRPr="00885843">
        <w:rPr>
          <w:rFonts w:hAnsi="宋体"/>
          <w:sz w:val="24"/>
        </w:rPr>
        <w:t>第</w:t>
      </w:r>
      <w:r>
        <w:rPr>
          <w:rFonts w:hint="eastAsia"/>
          <w:sz w:val="24"/>
        </w:rPr>
        <w:t>8</w:t>
      </w:r>
      <w:r w:rsidRPr="00885843">
        <w:rPr>
          <w:rFonts w:hAnsi="宋体"/>
          <w:sz w:val="24"/>
        </w:rPr>
        <w:t>行的</w:t>
      </w:r>
      <w:r>
        <w:rPr>
          <w:rFonts w:hAnsi="宋体" w:hint="eastAsia"/>
          <w:sz w:val="24"/>
        </w:rPr>
        <w:t>判断内运算优先级有错</w:t>
      </w:r>
      <w:r w:rsidRPr="00885843">
        <w:rPr>
          <w:rFonts w:hAnsi="宋体"/>
          <w:sz w:val="24"/>
        </w:rPr>
        <w:t>，正确形式为：</w:t>
      </w:r>
    </w:p>
    <w:p w14:paraId="4E15809E" w14:textId="77777777" w:rsidR="00191B7B" w:rsidRPr="00885843" w:rsidRDefault="00191B7B" w:rsidP="00191B7B">
      <w:pPr>
        <w:snapToGrid w:val="0"/>
        <w:spacing w:line="360" w:lineRule="auto"/>
        <w:rPr>
          <w:sz w:val="24"/>
        </w:rPr>
      </w:pPr>
      <w:r w:rsidRPr="00885843">
        <w:rPr>
          <w:sz w:val="24"/>
        </w:rPr>
        <w:tab/>
      </w:r>
      <w:r w:rsidRPr="00885843">
        <w:rPr>
          <w:sz w:val="24"/>
        </w:rPr>
        <w:tab/>
      </w:r>
      <w:r w:rsidRPr="0047628D">
        <w:rPr>
          <w:sz w:val="24"/>
        </w:rPr>
        <w:t>if (!</w:t>
      </w:r>
      <w:r>
        <w:rPr>
          <w:rFonts w:hint="eastAsia"/>
          <w:sz w:val="24"/>
        </w:rPr>
        <w:t>(</w:t>
      </w:r>
      <w:proofErr w:type="spellStart"/>
      <w:r w:rsidRPr="0047628D">
        <w:rPr>
          <w:sz w:val="24"/>
        </w:rPr>
        <w:t>x%i</w:t>
      </w:r>
      <w:proofErr w:type="spellEnd"/>
      <w:r>
        <w:rPr>
          <w:rFonts w:hint="eastAsia"/>
          <w:sz w:val="24"/>
        </w:rPr>
        <w:t>)</w:t>
      </w:r>
      <w:r w:rsidRPr="0047628D">
        <w:rPr>
          <w:sz w:val="24"/>
        </w:rPr>
        <w:t>) {</w:t>
      </w:r>
    </w:p>
    <w:p w14:paraId="29F41A45" w14:textId="77777777" w:rsidR="00191B7B" w:rsidRPr="00885843" w:rsidRDefault="00191B7B" w:rsidP="00191B7B">
      <w:pPr>
        <w:snapToGrid w:val="0"/>
        <w:spacing w:line="360" w:lineRule="auto"/>
        <w:rPr>
          <w:sz w:val="24"/>
        </w:rPr>
      </w:pPr>
      <w:r w:rsidRPr="00885843">
        <w:rPr>
          <w:sz w:val="24"/>
        </w:rPr>
        <w:t xml:space="preserve">      2) </w:t>
      </w:r>
      <w:r w:rsidRPr="00885843">
        <w:rPr>
          <w:rFonts w:hAnsi="宋体"/>
          <w:sz w:val="24"/>
        </w:rPr>
        <w:t>第</w:t>
      </w:r>
      <w:r>
        <w:rPr>
          <w:rFonts w:hint="eastAsia"/>
          <w:sz w:val="24"/>
        </w:rPr>
        <w:t>12</w:t>
      </w:r>
      <w:r w:rsidRPr="00885843">
        <w:rPr>
          <w:rFonts w:hAnsi="宋体"/>
          <w:sz w:val="24"/>
        </w:rPr>
        <w:t>行的</w:t>
      </w:r>
      <w:r>
        <w:rPr>
          <w:rFonts w:hint="eastAsia"/>
          <w:sz w:val="24"/>
        </w:rPr>
        <w:t>判断相等应该用</w:t>
      </w:r>
      <w:r>
        <w:rPr>
          <w:rFonts w:hint="eastAsia"/>
          <w:sz w:val="24"/>
        </w:rPr>
        <w:t>==</w:t>
      </w:r>
      <w:r w:rsidRPr="00885843">
        <w:rPr>
          <w:rFonts w:hAnsi="宋体"/>
          <w:sz w:val="24"/>
        </w:rPr>
        <w:t>，正确形式为：</w:t>
      </w:r>
    </w:p>
    <w:p w14:paraId="14A09FFC" w14:textId="77777777" w:rsidR="00191B7B" w:rsidRDefault="00191B7B" w:rsidP="00191B7B">
      <w:pPr>
        <w:snapToGrid w:val="0"/>
        <w:spacing w:line="360" w:lineRule="auto"/>
        <w:rPr>
          <w:sz w:val="24"/>
        </w:rPr>
      </w:pPr>
      <w:r w:rsidRPr="00885843">
        <w:rPr>
          <w:sz w:val="24"/>
        </w:rPr>
        <w:tab/>
      </w:r>
      <w:r w:rsidRPr="00885843">
        <w:rPr>
          <w:sz w:val="24"/>
        </w:rPr>
        <w:tab/>
      </w:r>
      <w:r w:rsidRPr="0047628D">
        <w:rPr>
          <w:rFonts w:hint="eastAsia"/>
          <w:sz w:val="24"/>
        </w:rPr>
        <w:t>if(flag=</w:t>
      </w:r>
      <w:r>
        <w:rPr>
          <w:rFonts w:hint="eastAsia"/>
          <w:sz w:val="24"/>
        </w:rPr>
        <w:t>=</w:t>
      </w:r>
      <w:r w:rsidRPr="0047628D">
        <w:rPr>
          <w:rFonts w:hint="eastAsia"/>
          <w:sz w:val="24"/>
        </w:rPr>
        <w:t xml:space="preserve">1) </w:t>
      </w:r>
      <w:proofErr w:type="spellStart"/>
      <w:r w:rsidRPr="0047628D">
        <w:rPr>
          <w:rFonts w:hint="eastAsia"/>
          <w:sz w:val="24"/>
        </w:rPr>
        <w:t>printf</w:t>
      </w:r>
      <w:proofErr w:type="spellEnd"/>
      <w:r w:rsidRPr="0047628D">
        <w:rPr>
          <w:rFonts w:hint="eastAsia"/>
          <w:sz w:val="24"/>
        </w:rPr>
        <w:t>("%d</w:t>
      </w:r>
      <w:r w:rsidRPr="0047628D">
        <w:rPr>
          <w:rFonts w:hint="eastAsia"/>
          <w:sz w:val="24"/>
        </w:rPr>
        <w:t>是合数</w:t>
      </w:r>
      <w:r w:rsidRPr="0047628D">
        <w:rPr>
          <w:rFonts w:hint="eastAsia"/>
          <w:sz w:val="24"/>
        </w:rPr>
        <w:t>", x);</w:t>
      </w:r>
    </w:p>
    <w:p w14:paraId="712654FE" w14:textId="77777777" w:rsidR="00191B7B" w:rsidRPr="00885843" w:rsidRDefault="00191B7B" w:rsidP="00191B7B">
      <w:pPr>
        <w:snapToGrid w:val="0"/>
        <w:spacing w:line="360" w:lineRule="auto"/>
        <w:ind w:firstLineChars="300" w:firstLine="720"/>
        <w:rPr>
          <w:sz w:val="24"/>
        </w:rPr>
      </w:pPr>
      <w:r>
        <w:rPr>
          <w:rFonts w:hint="eastAsia"/>
          <w:sz w:val="24"/>
        </w:rPr>
        <w:t>3</w:t>
      </w:r>
      <w:r w:rsidRPr="00885843">
        <w:rPr>
          <w:sz w:val="24"/>
        </w:rPr>
        <w:t xml:space="preserve">) </w:t>
      </w:r>
      <w:r>
        <w:rPr>
          <w:rFonts w:hAnsi="宋体" w:hint="eastAsia"/>
          <w:sz w:val="24"/>
        </w:rPr>
        <w:t>flag</w:t>
      </w:r>
      <w:r>
        <w:rPr>
          <w:rFonts w:hAnsi="宋体" w:hint="eastAsia"/>
          <w:sz w:val="24"/>
        </w:rPr>
        <w:t>每次循环都应该复位</w:t>
      </w:r>
      <w:r w:rsidRPr="00885843">
        <w:rPr>
          <w:rFonts w:hAnsi="宋体"/>
          <w:sz w:val="24"/>
        </w:rPr>
        <w:t>，正确形式为：</w:t>
      </w:r>
    </w:p>
    <w:p w14:paraId="66979B4B" w14:textId="77777777" w:rsidR="00191B7B" w:rsidRPr="00E96A8F" w:rsidRDefault="00191B7B" w:rsidP="00191B7B">
      <w:pPr>
        <w:snapToGrid w:val="0"/>
        <w:spacing w:line="360" w:lineRule="auto"/>
        <w:rPr>
          <w:sz w:val="24"/>
        </w:rPr>
      </w:pPr>
      <w:r w:rsidRPr="00885843">
        <w:rPr>
          <w:sz w:val="24"/>
        </w:rPr>
        <w:tab/>
      </w:r>
      <w:r w:rsidRPr="00885843">
        <w:rPr>
          <w:sz w:val="24"/>
        </w:rPr>
        <w:tab/>
      </w:r>
      <w:r>
        <w:rPr>
          <w:rFonts w:hint="eastAsia"/>
          <w:sz w:val="24"/>
        </w:rPr>
        <w:t>添加</w:t>
      </w:r>
      <w:r w:rsidRPr="00E96A8F">
        <w:rPr>
          <w:rFonts w:hint="eastAsia"/>
          <w:sz w:val="24"/>
        </w:rPr>
        <w:t>flag = 0;</w:t>
      </w:r>
    </w:p>
    <w:p w14:paraId="612D725F" w14:textId="77777777" w:rsidR="00191B7B" w:rsidRPr="00885843" w:rsidRDefault="00191B7B" w:rsidP="00191B7B">
      <w:pPr>
        <w:snapToGrid w:val="0"/>
        <w:spacing w:line="360" w:lineRule="auto"/>
        <w:rPr>
          <w:sz w:val="24"/>
        </w:rPr>
      </w:pPr>
      <w:r w:rsidRPr="00885843">
        <w:rPr>
          <w:sz w:val="24"/>
        </w:rPr>
        <w:t xml:space="preserve">  </w:t>
      </w:r>
      <w:r w:rsidRPr="00885843">
        <w:rPr>
          <w:rFonts w:hAnsi="宋体"/>
          <w:sz w:val="24"/>
        </w:rPr>
        <w:t>（</w:t>
      </w:r>
      <w:r w:rsidRPr="00885843">
        <w:rPr>
          <w:sz w:val="24"/>
        </w:rPr>
        <w:t>2</w:t>
      </w:r>
      <w:r w:rsidRPr="00885843">
        <w:rPr>
          <w:rFonts w:hAnsi="宋体"/>
          <w:sz w:val="24"/>
        </w:rPr>
        <w:t>）错误修改后运行结果：</w:t>
      </w:r>
    </w:p>
    <w:p w14:paraId="27899675" w14:textId="77777777" w:rsidR="00191B7B" w:rsidRDefault="00191B7B" w:rsidP="00191B7B">
      <w:pPr>
        <w:snapToGrid w:val="0"/>
        <w:jc w:val="center"/>
        <w:rPr>
          <w:sz w:val="24"/>
        </w:rPr>
      </w:pPr>
      <w:r w:rsidRPr="00E96A8F">
        <w:rPr>
          <w:noProof/>
          <w:color w:val="FF0000"/>
          <w:sz w:val="24"/>
        </w:rPr>
        <w:drawing>
          <wp:inline distT="0" distB="0" distL="0" distR="0" wp14:anchorId="0D6F8431" wp14:editId="0AA34820">
            <wp:extent cx="3771434" cy="2121535"/>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936"/>
                    <a:stretch/>
                  </pic:blipFill>
                  <pic:spPr bwMode="auto">
                    <a:xfrm>
                      <a:off x="0" y="0"/>
                      <a:ext cx="3786168" cy="2129824"/>
                    </a:xfrm>
                    <a:prstGeom prst="rect">
                      <a:avLst/>
                    </a:prstGeom>
                    <a:ln>
                      <a:noFill/>
                    </a:ln>
                    <a:extLst>
                      <a:ext uri="{53640926-AAD7-44D8-BBD7-CCE9431645EC}">
                        <a14:shadowObscured xmlns:a14="http://schemas.microsoft.com/office/drawing/2010/main"/>
                      </a:ext>
                    </a:extLst>
                  </pic:spPr>
                </pic:pic>
              </a:graphicData>
            </a:graphic>
          </wp:inline>
        </w:drawing>
      </w:r>
    </w:p>
    <w:p w14:paraId="645DC837" w14:textId="77777777" w:rsidR="00191B7B" w:rsidRPr="00F622A2" w:rsidRDefault="00191B7B" w:rsidP="00191B7B">
      <w:pPr>
        <w:snapToGrid w:val="0"/>
        <w:jc w:val="center"/>
        <w:rPr>
          <w:rFonts w:eastAsia="黑体"/>
          <w:sz w:val="24"/>
        </w:rPr>
      </w:pPr>
      <w:r>
        <w:rPr>
          <w:rFonts w:eastAsia="黑体" w:hint="eastAsia"/>
          <w:sz w:val="24"/>
        </w:rPr>
        <w:t>图</w:t>
      </w:r>
      <w:r>
        <w:rPr>
          <w:rFonts w:eastAsia="黑体" w:hint="eastAsia"/>
          <w:sz w:val="24"/>
        </w:rPr>
        <w:t>2</w:t>
      </w:r>
      <w:r>
        <w:rPr>
          <w:rFonts w:eastAsia="黑体"/>
          <w:sz w:val="24"/>
        </w:rPr>
        <w:t xml:space="preserve">-1 </w:t>
      </w:r>
      <w:r>
        <w:rPr>
          <w:rFonts w:eastAsia="黑体" w:hint="eastAsia"/>
          <w:sz w:val="24"/>
        </w:rPr>
        <w:t>程序改错题</w:t>
      </w:r>
      <w:r>
        <w:rPr>
          <w:rFonts w:eastAsia="黑体"/>
          <w:sz w:val="24"/>
        </w:rPr>
        <w:t>1</w:t>
      </w:r>
      <w:r>
        <w:rPr>
          <w:rFonts w:eastAsia="黑体" w:hint="eastAsia"/>
          <w:sz w:val="24"/>
        </w:rPr>
        <w:t>的运行结果</w:t>
      </w:r>
    </w:p>
    <w:p w14:paraId="7CD6CB48" w14:textId="77777777" w:rsidR="00191B7B" w:rsidRPr="00885843" w:rsidRDefault="00191B7B" w:rsidP="00191B7B">
      <w:pPr>
        <w:snapToGrid w:val="0"/>
        <w:rPr>
          <w:b/>
          <w:sz w:val="24"/>
        </w:rPr>
      </w:pPr>
    </w:p>
    <w:p w14:paraId="5741792C" w14:textId="77777777" w:rsidR="00191B7B" w:rsidRDefault="00191B7B" w:rsidP="00191B7B">
      <w:pPr>
        <w:snapToGrid w:val="0"/>
        <w:spacing w:afterLines="25" w:after="78" w:line="360" w:lineRule="auto"/>
        <w:rPr>
          <w:rFonts w:hAnsi="宋体"/>
          <w:b/>
          <w:sz w:val="24"/>
        </w:rPr>
      </w:pPr>
      <w:r>
        <w:rPr>
          <w:rFonts w:hint="eastAsia"/>
          <w:b/>
          <w:sz w:val="24"/>
        </w:rPr>
        <w:t>2</w:t>
      </w:r>
      <w:r w:rsidRPr="00885843">
        <w:rPr>
          <w:b/>
          <w:sz w:val="24"/>
        </w:rPr>
        <w:t xml:space="preserve">.2.2 </w:t>
      </w:r>
      <w:r w:rsidRPr="00885843">
        <w:rPr>
          <w:rFonts w:hAnsi="宋体"/>
          <w:b/>
          <w:sz w:val="24"/>
        </w:rPr>
        <w:t>源程序修改替换</w:t>
      </w:r>
    </w:p>
    <w:p w14:paraId="05D27C1B" w14:textId="77777777" w:rsidR="00191B7B" w:rsidRDefault="00191B7B" w:rsidP="00191B7B">
      <w:pPr>
        <w:spacing w:line="360" w:lineRule="auto"/>
        <w:ind w:firstLine="420"/>
        <w:rPr>
          <w:rFonts w:hAnsi="宋体"/>
          <w:sz w:val="24"/>
        </w:rPr>
      </w:pPr>
      <w:r>
        <w:rPr>
          <w:rFonts w:hAnsi="宋体"/>
          <w:sz w:val="24"/>
          <w:lang w:val="pt-BR"/>
        </w:rPr>
        <w:t>（</w:t>
      </w:r>
      <w:r>
        <w:rPr>
          <w:sz w:val="24"/>
          <w:lang w:val="pt-BR"/>
        </w:rPr>
        <w:t>1</w:t>
      </w:r>
      <w:r>
        <w:rPr>
          <w:rFonts w:hAnsi="宋体"/>
          <w:sz w:val="24"/>
          <w:lang w:val="pt-BR"/>
        </w:rPr>
        <w:t>）</w:t>
      </w:r>
      <w:r>
        <w:rPr>
          <w:rFonts w:hAnsi="宋体"/>
          <w:sz w:val="24"/>
        </w:rPr>
        <w:t>修改</w:t>
      </w:r>
      <w:r>
        <w:rPr>
          <w:rFonts w:hAnsi="宋体" w:hint="eastAsia"/>
          <w:sz w:val="24"/>
        </w:rPr>
        <w:t>实验</w:t>
      </w:r>
      <w:r>
        <w:rPr>
          <w:rFonts w:hAnsi="宋体" w:hint="eastAsia"/>
          <w:sz w:val="24"/>
          <w:lang w:val="pt-BR"/>
        </w:rPr>
        <w:t>2</w:t>
      </w:r>
      <w:r>
        <w:rPr>
          <w:rFonts w:hAnsi="宋体"/>
          <w:sz w:val="24"/>
          <w:lang w:val="pt-BR"/>
        </w:rPr>
        <w:t>-1</w:t>
      </w:r>
      <w:r>
        <w:rPr>
          <w:rFonts w:hAnsi="宋体" w:hint="eastAsia"/>
          <w:sz w:val="24"/>
        </w:rPr>
        <w:t>程序</w:t>
      </w:r>
      <w:r>
        <w:rPr>
          <w:rFonts w:hAnsi="宋体" w:hint="eastAsia"/>
          <w:sz w:val="24"/>
          <w:lang w:val="pt-BR"/>
        </w:rPr>
        <w:t>，</w:t>
      </w:r>
      <w:r>
        <w:rPr>
          <w:rFonts w:hAnsi="宋体" w:hint="eastAsia"/>
          <w:sz w:val="24"/>
        </w:rPr>
        <w:t>将内层两出口的</w:t>
      </w:r>
      <w:r>
        <w:rPr>
          <w:rFonts w:hAnsi="宋体" w:hint="eastAsia"/>
          <w:sz w:val="24"/>
          <w:lang w:val="pt-BR"/>
        </w:rPr>
        <w:t>for</w:t>
      </w:r>
      <w:r>
        <w:rPr>
          <w:rFonts w:hAnsi="宋体" w:hint="eastAsia"/>
          <w:sz w:val="24"/>
        </w:rPr>
        <w:t>循环结构改用单出口结构</w:t>
      </w:r>
      <w:r>
        <w:rPr>
          <w:rFonts w:hAnsi="宋体" w:hint="eastAsia"/>
          <w:sz w:val="24"/>
          <w:lang w:val="pt-BR"/>
        </w:rPr>
        <w:t>，</w:t>
      </w:r>
      <w:r>
        <w:rPr>
          <w:rFonts w:hAnsi="宋体" w:hint="eastAsia"/>
          <w:sz w:val="24"/>
        </w:rPr>
        <w:t>即不允许使用</w:t>
      </w:r>
      <w:r w:rsidRPr="00D76551">
        <w:rPr>
          <w:rFonts w:hAnsi="宋体" w:hint="eastAsia"/>
          <w:sz w:val="24"/>
          <w:lang w:val="pt-BR"/>
        </w:rPr>
        <w:t>break</w:t>
      </w:r>
      <w:r>
        <w:rPr>
          <w:rFonts w:hAnsi="宋体" w:hint="eastAsia"/>
          <w:sz w:val="24"/>
        </w:rPr>
        <w:t>、</w:t>
      </w:r>
      <w:r w:rsidRPr="00D76551">
        <w:rPr>
          <w:rFonts w:hAnsi="宋体" w:hint="eastAsia"/>
          <w:sz w:val="24"/>
          <w:lang w:val="pt-BR"/>
        </w:rPr>
        <w:t>goto</w:t>
      </w:r>
      <w:r>
        <w:rPr>
          <w:rFonts w:hAnsi="宋体" w:hint="eastAsia"/>
          <w:sz w:val="24"/>
        </w:rPr>
        <w:t>等非结构化语句。</w:t>
      </w:r>
    </w:p>
    <w:p w14:paraId="76EFD998" w14:textId="77777777" w:rsidR="00191B7B" w:rsidRPr="00885843" w:rsidRDefault="00191B7B" w:rsidP="00191B7B">
      <w:pPr>
        <w:snapToGrid w:val="0"/>
        <w:spacing w:line="360" w:lineRule="auto"/>
        <w:rPr>
          <w:b/>
          <w:sz w:val="24"/>
        </w:rPr>
      </w:pPr>
      <w:r w:rsidRPr="00885843">
        <w:rPr>
          <w:rFonts w:hAnsi="宋体"/>
          <w:b/>
          <w:sz w:val="24"/>
        </w:rPr>
        <w:t>解答：</w:t>
      </w:r>
    </w:p>
    <w:p w14:paraId="6A7B887D" w14:textId="77777777" w:rsidR="00191B7B" w:rsidRPr="00885843" w:rsidRDefault="00191B7B" w:rsidP="00191B7B">
      <w:pPr>
        <w:snapToGrid w:val="0"/>
        <w:spacing w:line="360" w:lineRule="auto"/>
        <w:rPr>
          <w:sz w:val="24"/>
        </w:rPr>
      </w:pPr>
      <w:r w:rsidRPr="00885843">
        <w:rPr>
          <w:sz w:val="24"/>
        </w:rPr>
        <w:tab/>
      </w:r>
      <w:r>
        <w:rPr>
          <w:rFonts w:hAnsi="宋体" w:hint="eastAsia"/>
          <w:sz w:val="24"/>
        </w:rPr>
        <w:t>修改</w:t>
      </w:r>
      <w:r w:rsidRPr="00885843">
        <w:rPr>
          <w:rFonts w:hAnsi="宋体"/>
          <w:sz w:val="24"/>
        </w:rPr>
        <w:t>后的程序如下所示：</w:t>
      </w:r>
    </w:p>
    <w:p w14:paraId="20300F62" w14:textId="77777777" w:rsidR="00191B7B" w:rsidRPr="001D312A" w:rsidRDefault="00191B7B" w:rsidP="00191B7B">
      <w:pPr>
        <w:snapToGrid w:val="0"/>
        <w:spacing w:line="360" w:lineRule="auto"/>
        <w:rPr>
          <w:sz w:val="24"/>
        </w:rPr>
      </w:pPr>
      <w:r w:rsidRPr="001D312A">
        <w:rPr>
          <w:rFonts w:hint="eastAsia"/>
          <w:sz w:val="24"/>
        </w:rPr>
        <w:t xml:space="preserve">/* </w:t>
      </w:r>
      <w:r w:rsidRPr="001D312A">
        <w:rPr>
          <w:rFonts w:hint="eastAsia"/>
          <w:sz w:val="24"/>
        </w:rPr>
        <w:t>实验</w:t>
      </w:r>
      <w:r w:rsidRPr="001D312A">
        <w:rPr>
          <w:rFonts w:hint="eastAsia"/>
          <w:sz w:val="24"/>
        </w:rPr>
        <w:t>2-1</w:t>
      </w:r>
      <w:r w:rsidRPr="001D312A">
        <w:rPr>
          <w:rFonts w:hint="eastAsia"/>
          <w:sz w:val="24"/>
        </w:rPr>
        <w:t>改错题程序：合数判断器</w:t>
      </w:r>
      <w:r w:rsidRPr="001D312A">
        <w:rPr>
          <w:rFonts w:hint="eastAsia"/>
          <w:sz w:val="24"/>
        </w:rPr>
        <w:t>*/</w:t>
      </w:r>
    </w:p>
    <w:p w14:paraId="6ECAF29F" w14:textId="77777777" w:rsidR="00191B7B" w:rsidRPr="001D312A" w:rsidRDefault="00191B7B" w:rsidP="00191B7B">
      <w:pPr>
        <w:snapToGrid w:val="0"/>
        <w:spacing w:line="360" w:lineRule="auto"/>
        <w:rPr>
          <w:sz w:val="24"/>
        </w:rPr>
      </w:pPr>
      <w:r w:rsidRPr="001D312A">
        <w:rPr>
          <w:sz w:val="24"/>
        </w:rPr>
        <w:t>#include &lt;</w:t>
      </w:r>
      <w:proofErr w:type="spellStart"/>
      <w:r w:rsidRPr="001D312A">
        <w:rPr>
          <w:sz w:val="24"/>
        </w:rPr>
        <w:t>stdio.h</w:t>
      </w:r>
      <w:proofErr w:type="spellEnd"/>
      <w:r w:rsidRPr="001D312A">
        <w:rPr>
          <w:sz w:val="24"/>
        </w:rPr>
        <w:t>&gt;</w:t>
      </w:r>
    </w:p>
    <w:p w14:paraId="7ACABDA9" w14:textId="77777777" w:rsidR="00191B7B" w:rsidRPr="001D312A" w:rsidRDefault="00191B7B" w:rsidP="00191B7B">
      <w:pPr>
        <w:snapToGrid w:val="0"/>
        <w:spacing w:line="360" w:lineRule="auto"/>
        <w:rPr>
          <w:sz w:val="24"/>
        </w:rPr>
      </w:pPr>
      <w:r w:rsidRPr="001D312A">
        <w:rPr>
          <w:sz w:val="24"/>
        </w:rPr>
        <w:t>int main()</w:t>
      </w:r>
    </w:p>
    <w:p w14:paraId="4EDAFEFE" w14:textId="77777777" w:rsidR="00191B7B" w:rsidRPr="001D312A" w:rsidRDefault="00191B7B" w:rsidP="00191B7B">
      <w:pPr>
        <w:snapToGrid w:val="0"/>
        <w:spacing w:line="360" w:lineRule="auto"/>
        <w:rPr>
          <w:sz w:val="24"/>
        </w:rPr>
      </w:pPr>
      <w:r w:rsidRPr="001D312A">
        <w:rPr>
          <w:sz w:val="24"/>
        </w:rPr>
        <w:t xml:space="preserve">{ </w:t>
      </w:r>
    </w:p>
    <w:p w14:paraId="42754731" w14:textId="77777777" w:rsidR="00191B7B" w:rsidRPr="001D312A" w:rsidRDefault="00191B7B" w:rsidP="00191B7B">
      <w:pPr>
        <w:snapToGrid w:val="0"/>
        <w:spacing w:line="360" w:lineRule="auto"/>
        <w:rPr>
          <w:sz w:val="24"/>
        </w:rPr>
      </w:pPr>
      <w:r w:rsidRPr="001D312A">
        <w:rPr>
          <w:sz w:val="24"/>
        </w:rPr>
        <w:t xml:space="preserve">int </w:t>
      </w:r>
      <w:proofErr w:type="spellStart"/>
      <w:r w:rsidRPr="001D312A">
        <w:rPr>
          <w:sz w:val="24"/>
        </w:rPr>
        <w:t>i</w:t>
      </w:r>
      <w:proofErr w:type="spellEnd"/>
      <w:r w:rsidRPr="001D312A">
        <w:rPr>
          <w:sz w:val="24"/>
        </w:rPr>
        <w:t>, x, k, flag = 0;</w:t>
      </w:r>
    </w:p>
    <w:p w14:paraId="2838F260" w14:textId="77777777" w:rsidR="00191B7B" w:rsidRPr="001D312A" w:rsidRDefault="00191B7B" w:rsidP="00191B7B">
      <w:pPr>
        <w:snapToGrid w:val="0"/>
        <w:spacing w:line="360" w:lineRule="auto"/>
        <w:rPr>
          <w:sz w:val="24"/>
        </w:rPr>
      </w:pPr>
      <w:proofErr w:type="spellStart"/>
      <w:r w:rsidRPr="001D312A">
        <w:rPr>
          <w:rFonts w:hint="eastAsia"/>
          <w:sz w:val="24"/>
        </w:rPr>
        <w:t>printf</w:t>
      </w:r>
      <w:proofErr w:type="spellEnd"/>
      <w:r w:rsidRPr="001D312A">
        <w:rPr>
          <w:rFonts w:hint="eastAsia"/>
          <w:sz w:val="24"/>
        </w:rPr>
        <w:t>("</w:t>
      </w:r>
      <w:r w:rsidRPr="001D312A">
        <w:rPr>
          <w:rFonts w:hint="eastAsia"/>
          <w:sz w:val="24"/>
        </w:rPr>
        <w:t>本程序判断合数，请输入大于</w:t>
      </w:r>
      <w:r w:rsidRPr="001D312A">
        <w:rPr>
          <w:rFonts w:hint="eastAsia"/>
          <w:sz w:val="24"/>
        </w:rPr>
        <w:t>1</w:t>
      </w:r>
      <w:r w:rsidRPr="001D312A">
        <w:rPr>
          <w:rFonts w:hint="eastAsia"/>
          <w:sz w:val="24"/>
        </w:rPr>
        <w:t>的整数，以</w:t>
      </w:r>
      <w:proofErr w:type="spellStart"/>
      <w:r w:rsidRPr="001D312A">
        <w:rPr>
          <w:rFonts w:hint="eastAsia"/>
          <w:sz w:val="24"/>
        </w:rPr>
        <w:t>Ctrl+Z</w:t>
      </w:r>
      <w:proofErr w:type="spellEnd"/>
      <w:r w:rsidRPr="001D312A">
        <w:rPr>
          <w:rFonts w:hint="eastAsia"/>
          <w:sz w:val="24"/>
        </w:rPr>
        <w:t>结束</w:t>
      </w:r>
      <w:r w:rsidRPr="001D312A">
        <w:rPr>
          <w:rFonts w:hint="eastAsia"/>
          <w:sz w:val="24"/>
        </w:rPr>
        <w:t>\n");</w:t>
      </w:r>
    </w:p>
    <w:p w14:paraId="2BB722F8" w14:textId="77777777" w:rsidR="00191B7B" w:rsidRPr="001D312A" w:rsidRDefault="00191B7B" w:rsidP="00191B7B">
      <w:pPr>
        <w:snapToGrid w:val="0"/>
        <w:spacing w:line="360" w:lineRule="auto"/>
        <w:rPr>
          <w:sz w:val="24"/>
        </w:rPr>
      </w:pPr>
      <w:r w:rsidRPr="001D312A">
        <w:rPr>
          <w:sz w:val="24"/>
        </w:rPr>
        <w:t>while (</w:t>
      </w:r>
      <w:proofErr w:type="spellStart"/>
      <w:r w:rsidRPr="001D312A">
        <w:rPr>
          <w:sz w:val="24"/>
        </w:rPr>
        <w:t>scanf</w:t>
      </w:r>
      <w:proofErr w:type="spellEnd"/>
      <w:r w:rsidRPr="001D312A">
        <w:rPr>
          <w:sz w:val="24"/>
        </w:rPr>
        <w:t>("%d", &amp;x) !=EOF)</w:t>
      </w:r>
    </w:p>
    <w:p w14:paraId="2BC5529F" w14:textId="77777777" w:rsidR="00191B7B" w:rsidRPr="001D312A" w:rsidRDefault="00191B7B" w:rsidP="00191B7B">
      <w:pPr>
        <w:snapToGrid w:val="0"/>
        <w:spacing w:line="360" w:lineRule="auto"/>
        <w:rPr>
          <w:sz w:val="24"/>
        </w:rPr>
      </w:pPr>
      <w:r w:rsidRPr="001D312A">
        <w:rPr>
          <w:sz w:val="24"/>
        </w:rPr>
        <w:t>{</w:t>
      </w:r>
    </w:p>
    <w:p w14:paraId="4BFF5F06" w14:textId="77777777" w:rsidR="00191B7B" w:rsidRPr="001D312A" w:rsidRDefault="00191B7B" w:rsidP="00191B7B">
      <w:pPr>
        <w:snapToGrid w:val="0"/>
        <w:spacing w:line="360" w:lineRule="auto"/>
        <w:rPr>
          <w:sz w:val="24"/>
        </w:rPr>
      </w:pPr>
      <w:r w:rsidRPr="001D312A">
        <w:rPr>
          <w:rFonts w:hint="eastAsia"/>
          <w:sz w:val="24"/>
        </w:rPr>
        <w:lastRenderedPageBreak/>
        <w:t xml:space="preserve">    for(</w:t>
      </w:r>
      <w:proofErr w:type="spellStart"/>
      <w:r w:rsidRPr="001D312A">
        <w:rPr>
          <w:rFonts w:hint="eastAsia"/>
          <w:sz w:val="24"/>
        </w:rPr>
        <w:t>i</w:t>
      </w:r>
      <w:proofErr w:type="spellEnd"/>
      <w:r w:rsidRPr="001D312A">
        <w:rPr>
          <w:rFonts w:hint="eastAsia"/>
          <w:sz w:val="24"/>
        </w:rPr>
        <w:t>=2,k=x&gt;&gt;1;i&lt;=k&amp;&amp;flag==0;i++)//</w:t>
      </w:r>
      <w:r w:rsidRPr="001D312A">
        <w:rPr>
          <w:rFonts w:hint="eastAsia"/>
          <w:sz w:val="24"/>
        </w:rPr>
        <w:t>加了一句</w:t>
      </w:r>
      <w:r w:rsidRPr="001D312A">
        <w:rPr>
          <w:rFonts w:hint="eastAsia"/>
          <w:sz w:val="24"/>
        </w:rPr>
        <w:t>&amp;&amp;flag==0</w:t>
      </w:r>
    </w:p>
    <w:p w14:paraId="1EED4B0A" w14:textId="77777777" w:rsidR="00191B7B" w:rsidRPr="001D312A" w:rsidRDefault="00191B7B" w:rsidP="00191B7B">
      <w:pPr>
        <w:snapToGrid w:val="0"/>
        <w:spacing w:line="360" w:lineRule="auto"/>
        <w:rPr>
          <w:sz w:val="24"/>
        </w:rPr>
      </w:pPr>
      <w:r w:rsidRPr="001D312A">
        <w:rPr>
          <w:sz w:val="24"/>
        </w:rPr>
        <w:t xml:space="preserve">    {</w:t>
      </w:r>
    </w:p>
    <w:p w14:paraId="10647AA7" w14:textId="77777777" w:rsidR="00191B7B" w:rsidRPr="001D312A" w:rsidRDefault="00191B7B" w:rsidP="00191B7B">
      <w:pPr>
        <w:snapToGrid w:val="0"/>
        <w:spacing w:line="360" w:lineRule="auto"/>
        <w:rPr>
          <w:sz w:val="24"/>
        </w:rPr>
      </w:pPr>
      <w:r w:rsidRPr="001D312A">
        <w:rPr>
          <w:sz w:val="24"/>
        </w:rPr>
        <w:t xml:space="preserve">        if (!(</w:t>
      </w:r>
      <w:proofErr w:type="spellStart"/>
      <w:r w:rsidRPr="001D312A">
        <w:rPr>
          <w:sz w:val="24"/>
        </w:rPr>
        <w:t>x%i</w:t>
      </w:r>
      <w:proofErr w:type="spellEnd"/>
      <w:r w:rsidRPr="001D312A">
        <w:rPr>
          <w:sz w:val="24"/>
        </w:rPr>
        <w:t>))</w:t>
      </w:r>
    </w:p>
    <w:p w14:paraId="79C21F19" w14:textId="77777777" w:rsidR="00191B7B" w:rsidRPr="001D312A" w:rsidRDefault="00191B7B" w:rsidP="00191B7B">
      <w:pPr>
        <w:snapToGrid w:val="0"/>
        <w:spacing w:line="360" w:lineRule="auto"/>
        <w:rPr>
          <w:sz w:val="24"/>
        </w:rPr>
      </w:pPr>
      <w:r w:rsidRPr="001D312A">
        <w:rPr>
          <w:sz w:val="24"/>
        </w:rPr>
        <w:tab/>
        <w:t xml:space="preserve">    {</w:t>
      </w:r>
    </w:p>
    <w:p w14:paraId="272FF865" w14:textId="77777777" w:rsidR="00191B7B" w:rsidRPr="001D312A" w:rsidRDefault="00191B7B" w:rsidP="00191B7B">
      <w:pPr>
        <w:snapToGrid w:val="0"/>
        <w:spacing w:line="360" w:lineRule="auto"/>
        <w:rPr>
          <w:sz w:val="24"/>
        </w:rPr>
      </w:pPr>
      <w:r w:rsidRPr="001D312A">
        <w:rPr>
          <w:sz w:val="24"/>
        </w:rPr>
        <w:tab/>
        <w:t xml:space="preserve">   </w:t>
      </w:r>
      <w:r w:rsidRPr="001D312A">
        <w:rPr>
          <w:sz w:val="24"/>
        </w:rPr>
        <w:tab/>
        <w:t xml:space="preserve">    flag = 1;</w:t>
      </w:r>
    </w:p>
    <w:p w14:paraId="76590D56" w14:textId="77777777" w:rsidR="00191B7B" w:rsidRPr="001D312A" w:rsidRDefault="00191B7B" w:rsidP="00191B7B">
      <w:pPr>
        <w:snapToGrid w:val="0"/>
        <w:spacing w:line="360" w:lineRule="auto"/>
        <w:rPr>
          <w:sz w:val="24"/>
        </w:rPr>
      </w:pPr>
      <w:r w:rsidRPr="001D312A">
        <w:rPr>
          <w:sz w:val="24"/>
        </w:rPr>
        <w:tab/>
        <w:t xml:space="preserve">    }</w:t>
      </w:r>
    </w:p>
    <w:p w14:paraId="5161837E" w14:textId="77777777" w:rsidR="00191B7B" w:rsidRPr="001D312A" w:rsidRDefault="00191B7B" w:rsidP="00191B7B">
      <w:pPr>
        <w:snapToGrid w:val="0"/>
        <w:spacing w:line="360" w:lineRule="auto"/>
        <w:rPr>
          <w:sz w:val="24"/>
        </w:rPr>
      </w:pPr>
      <w:r w:rsidRPr="001D312A">
        <w:rPr>
          <w:sz w:val="24"/>
        </w:rPr>
        <w:t xml:space="preserve">    }</w:t>
      </w:r>
    </w:p>
    <w:p w14:paraId="24FE5E4E" w14:textId="77777777" w:rsidR="00191B7B" w:rsidRPr="001D312A" w:rsidRDefault="00191B7B" w:rsidP="00191B7B">
      <w:pPr>
        <w:snapToGrid w:val="0"/>
        <w:spacing w:line="360" w:lineRule="auto"/>
        <w:rPr>
          <w:sz w:val="24"/>
        </w:rPr>
      </w:pPr>
      <w:r w:rsidRPr="001D312A">
        <w:rPr>
          <w:sz w:val="24"/>
        </w:rPr>
        <w:t xml:space="preserve">    if(flag==1)</w:t>
      </w:r>
    </w:p>
    <w:p w14:paraId="4D748E88" w14:textId="77777777" w:rsidR="00191B7B" w:rsidRPr="001D312A" w:rsidRDefault="00191B7B" w:rsidP="00191B7B">
      <w:pPr>
        <w:snapToGrid w:val="0"/>
        <w:spacing w:line="360" w:lineRule="auto"/>
        <w:rPr>
          <w:sz w:val="24"/>
        </w:rPr>
      </w:pPr>
      <w:r w:rsidRPr="001D312A">
        <w:rPr>
          <w:sz w:val="24"/>
        </w:rPr>
        <w:t xml:space="preserve">    {</w:t>
      </w:r>
    </w:p>
    <w:p w14:paraId="0B8CDA17" w14:textId="77777777" w:rsidR="00191B7B" w:rsidRPr="001D312A" w:rsidRDefault="00191B7B" w:rsidP="00191B7B">
      <w:pPr>
        <w:snapToGrid w:val="0"/>
        <w:spacing w:line="360" w:lineRule="auto"/>
        <w:rPr>
          <w:sz w:val="24"/>
        </w:rPr>
      </w:pPr>
      <w:r w:rsidRPr="001D312A">
        <w:rPr>
          <w:rFonts w:hint="eastAsia"/>
          <w:sz w:val="24"/>
        </w:rPr>
        <w:t xml:space="preserve">    </w:t>
      </w:r>
      <w:r w:rsidRPr="001D312A">
        <w:rPr>
          <w:rFonts w:hint="eastAsia"/>
          <w:sz w:val="24"/>
        </w:rPr>
        <w:tab/>
      </w:r>
      <w:proofErr w:type="spellStart"/>
      <w:r w:rsidRPr="001D312A">
        <w:rPr>
          <w:rFonts w:hint="eastAsia"/>
          <w:sz w:val="24"/>
        </w:rPr>
        <w:t>printf</w:t>
      </w:r>
      <w:proofErr w:type="spellEnd"/>
      <w:r w:rsidRPr="001D312A">
        <w:rPr>
          <w:rFonts w:hint="eastAsia"/>
          <w:sz w:val="24"/>
        </w:rPr>
        <w:t>("%d</w:t>
      </w:r>
      <w:r w:rsidRPr="001D312A">
        <w:rPr>
          <w:rFonts w:hint="eastAsia"/>
          <w:sz w:val="24"/>
        </w:rPr>
        <w:t>是合数</w:t>
      </w:r>
      <w:r w:rsidRPr="001D312A">
        <w:rPr>
          <w:rFonts w:hint="eastAsia"/>
          <w:sz w:val="24"/>
        </w:rPr>
        <w:t>", x);</w:t>
      </w:r>
    </w:p>
    <w:p w14:paraId="3597604D" w14:textId="77777777" w:rsidR="00191B7B" w:rsidRPr="001D312A" w:rsidRDefault="00191B7B" w:rsidP="00191B7B">
      <w:pPr>
        <w:snapToGrid w:val="0"/>
        <w:spacing w:line="360" w:lineRule="auto"/>
        <w:rPr>
          <w:sz w:val="24"/>
        </w:rPr>
      </w:pPr>
      <w:r w:rsidRPr="001D312A">
        <w:rPr>
          <w:sz w:val="24"/>
        </w:rPr>
        <w:t xml:space="preserve">    }</w:t>
      </w:r>
    </w:p>
    <w:p w14:paraId="0B562971" w14:textId="77777777" w:rsidR="00191B7B" w:rsidRPr="001D312A" w:rsidRDefault="00191B7B" w:rsidP="00191B7B">
      <w:pPr>
        <w:snapToGrid w:val="0"/>
        <w:spacing w:line="360" w:lineRule="auto"/>
        <w:rPr>
          <w:sz w:val="24"/>
        </w:rPr>
      </w:pPr>
      <w:r w:rsidRPr="001D312A">
        <w:rPr>
          <w:sz w:val="24"/>
        </w:rPr>
        <w:t xml:space="preserve">    else</w:t>
      </w:r>
    </w:p>
    <w:p w14:paraId="038081C3" w14:textId="77777777" w:rsidR="00191B7B" w:rsidRPr="001D312A" w:rsidRDefault="00191B7B" w:rsidP="00191B7B">
      <w:pPr>
        <w:snapToGrid w:val="0"/>
        <w:spacing w:line="360" w:lineRule="auto"/>
        <w:rPr>
          <w:sz w:val="24"/>
        </w:rPr>
      </w:pPr>
      <w:r w:rsidRPr="001D312A">
        <w:rPr>
          <w:sz w:val="24"/>
        </w:rPr>
        <w:t xml:space="preserve">    {</w:t>
      </w:r>
    </w:p>
    <w:p w14:paraId="73FEC1AC" w14:textId="77777777" w:rsidR="00191B7B" w:rsidRPr="001D312A" w:rsidRDefault="00191B7B" w:rsidP="00191B7B">
      <w:pPr>
        <w:snapToGrid w:val="0"/>
        <w:spacing w:line="360" w:lineRule="auto"/>
        <w:rPr>
          <w:sz w:val="24"/>
        </w:rPr>
      </w:pPr>
      <w:r w:rsidRPr="001D312A">
        <w:rPr>
          <w:rFonts w:hint="eastAsia"/>
          <w:sz w:val="24"/>
        </w:rPr>
        <w:tab/>
        <w:t xml:space="preserve">    </w:t>
      </w:r>
      <w:proofErr w:type="spellStart"/>
      <w:r w:rsidRPr="001D312A">
        <w:rPr>
          <w:rFonts w:hint="eastAsia"/>
          <w:sz w:val="24"/>
        </w:rPr>
        <w:t>printf</w:t>
      </w:r>
      <w:proofErr w:type="spellEnd"/>
      <w:r w:rsidRPr="001D312A">
        <w:rPr>
          <w:rFonts w:hint="eastAsia"/>
          <w:sz w:val="24"/>
        </w:rPr>
        <w:t>("%d</w:t>
      </w:r>
      <w:r w:rsidRPr="001D312A">
        <w:rPr>
          <w:rFonts w:hint="eastAsia"/>
          <w:sz w:val="24"/>
        </w:rPr>
        <w:t>不是合数</w:t>
      </w:r>
      <w:r w:rsidRPr="001D312A">
        <w:rPr>
          <w:rFonts w:hint="eastAsia"/>
          <w:sz w:val="24"/>
        </w:rPr>
        <w:t>", x);</w:t>
      </w:r>
    </w:p>
    <w:p w14:paraId="0F58C74B" w14:textId="77777777" w:rsidR="00191B7B" w:rsidRPr="001D312A" w:rsidRDefault="00191B7B" w:rsidP="00191B7B">
      <w:pPr>
        <w:snapToGrid w:val="0"/>
        <w:spacing w:line="360" w:lineRule="auto"/>
        <w:rPr>
          <w:sz w:val="24"/>
        </w:rPr>
      </w:pPr>
      <w:r w:rsidRPr="001D312A">
        <w:rPr>
          <w:sz w:val="24"/>
        </w:rPr>
        <w:t xml:space="preserve">    }</w:t>
      </w:r>
    </w:p>
    <w:p w14:paraId="5BE2399F" w14:textId="77777777" w:rsidR="00191B7B" w:rsidRPr="001D312A" w:rsidRDefault="00191B7B" w:rsidP="00191B7B">
      <w:pPr>
        <w:snapToGrid w:val="0"/>
        <w:spacing w:line="360" w:lineRule="auto"/>
        <w:rPr>
          <w:sz w:val="24"/>
        </w:rPr>
      </w:pPr>
      <w:r w:rsidRPr="001D312A">
        <w:rPr>
          <w:sz w:val="24"/>
        </w:rPr>
        <w:t xml:space="preserve">    flag = 0;</w:t>
      </w:r>
    </w:p>
    <w:p w14:paraId="10C97D81" w14:textId="77777777" w:rsidR="00191B7B" w:rsidRPr="001D312A" w:rsidRDefault="00191B7B" w:rsidP="00191B7B">
      <w:pPr>
        <w:snapToGrid w:val="0"/>
        <w:spacing w:line="360" w:lineRule="auto"/>
        <w:rPr>
          <w:sz w:val="24"/>
        </w:rPr>
      </w:pPr>
      <w:r w:rsidRPr="001D312A">
        <w:rPr>
          <w:sz w:val="24"/>
        </w:rPr>
        <w:t>}</w:t>
      </w:r>
    </w:p>
    <w:p w14:paraId="1CE07131" w14:textId="77777777" w:rsidR="00191B7B" w:rsidRPr="001D312A" w:rsidRDefault="00191B7B" w:rsidP="00191B7B">
      <w:pPr>
        <w:snapToGrid w:val="0"/>
        <w:spacing w:line="360" w:lineRule="auto"/>
        <w:rPr>
          <w:sz w:val="24"/>
        </w:rPr>
      </w:pPr>
      <w:r w:rsidRPr="001D312A">
        <w:rPr>
          <w:sz w:val="24"/>
        </w:rPr>
        <w:t>return 0;</w:t>
      </w:r>
    </w:p>
    <w:p w14:paraId="69632889" w14:textId="77777777" w:rsidR="00191B7B" w:rsidRDefault="00191B7B" w:rsidP="00191B7B">
      <w:pPr>
        <w:snapToGrid w:val="0"/>
        <w:spacing w:line="360" w:lineRule="auto"/>
        <w:rPr>
          <w:color w:val="FF0000"/>
          <w:sz w:val="24"/>
        </w:rPr>
      </w:pPr>
      <w:r w:rsidRPr="001D312A">
        <w:rPr>
          <w:sz w:val="24"/>
        </w:rPr>
        <w:t>}</w:t>
      </w:r>
    </w:p>
    <w:p w14:paraId="1C16F167" w14:textId="77777777" w:rsidR="00191B7B" w:rsidRDefault="00191B7B" w:rsidP="00191B7B">
      <w:pPr>
        <w:snapToGrid w:val="0"/>
        <w:spacing w:line="360" w:lineRule="auto"/>
        <w:jc w:val="center"/>
        <w:rPr>
          <w:sz w:val="24"/>
        </w:rPr>
      </w:pPr>
      <w:r w:rsidRPr="001D312A">
        <w:rPr>
          <w:noProof/>
          <w:sz w:val="24"/>
        </w:rPr>
        <w:drawing>
          <wp:inline distT="0" distB="0" distL="0" distR="0" wp14:anchorId="4968886E" wp14:editId="028E2EBD">
            <wp:extent cx="3961333" cy="1742992"/>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684"/>
                    <a:stretch/>
                  </pic:blipFill>
                  <pic:spPr bwMode="auto">
                    <a:xfrm>
                      <a:off x="0" y="0"/>
                      <a:ext cx="3972585" cy="1747943"/>
                    </a:xfrm>
                    <a:prstGeom prst="rect">
                      <a:avLst/>
                    </a:prstGeom>
                    <a:ln>
                      <a:noFill/>
                    </a:ln>
                    <a:extLst>
                      <a:ext uri="{53640926-AAD7-44D8-BBD7-CCE9431645EC}">
                        <a14:shadowObscured xmlns:a14="http://schemas.microsoft.com/office/drawing/2010/main"/>
                      </a:ext>
                    </a:extLst>
                  </pic:spPr>
                </pic:pic>
              </a:graphicData>
            </a:graphic>
          </wp:inline>
        </w:drawing>
      </w:r>
    </w:p>
    <w:p w14:paraId="3737C9E5" w14:textId="77777777" w:rsidR="00191B7B" w:rsidRDefault="00191B7B" w:rsidP="00191B7B">
      <w:pPr>
        <w:snapToGrid w:val="0"/>
        <w:jc w:val="center"/>
        <w:rPr>
          <w:rFonts w:eastAsia="黑体"/>
          <w:sz w:val="24"/>
        </w:rPr>
      </w:pPr>
      <w:r>
        <w:rPr>
          <w:rFonts w:eastAsia="黑体" w:hint="eastAsia"/>
          <w:sz w:val="24"/>
        </w:rPr>
        <w:t>图</w:t>
      </w:r>
      <w:r>
        <w:rPr>
          <w:rFonts w:eastAsia="黑体" w:hint="eastAsia"/>
          <w:sz w:val="24"/>
        </w:rPr>
        <w:t>2</w:t>
      </w:r>
      <w:r>
        <w:rPr>
          <w:rFonts w:eastAsia="黑体"/>
          <w:sz w:val="24"/>
        </w:rPr>
        <w:t>-</w:t>
      </w:r>
      <w:r>
        <w:rPr>
          <w:rFonts w:eastAsia="黑体" w:hint="eastAsia"/>
          <w:sz w:val="24"/>
        </w:rPr>
        <w:t>2</w:t>
      </w:r>
      <w:r>
        <w:rPr>
          <w:rFonts w:eastAsia="黑体"/>
          <w:sz w:val="24"/>
        </w:rPr>
        <w:t xml:space="preserve"> </w:t>
      </w:r>
      <w:r>
        <w:rPr>
          <w:rFonts w:eastAsia="黑体" w:hint="eastAsia"/>
          <w:sz w:val="24"/>
        </w:rPr>
        <w:t>源程序修改替换题</w:t>
      </w:r>
      <w:r>
        <w:rPr>
          <w:rFonts w:eastAsia="黑体"/>
          <w:sz w:val="24"/>
        </w:rPr>
        <w:t>1</w:t>
      </w:r>
      <w:r>
        <w:rPr>
          <w:rFonts w:eastAsia="黑体" w:hint="eastAsia"/>
          <w:sz w:val="24"/>
        </w:rPr>
        <w:t>的运行结果</w:t>
      </w:r>
    </w:p>
    <w:p w14:paraId="724928FC" w14:textId="77777777" w:rsidR="00191B7B" w:rsidRPr="00D40485" w:rsidRDefault="00191B7B" w:rsidP="00191B7B">
      <w:pPr>
        <w:snapToGrid w:val="0"/>
        <w:jc w:val="center"/>
        <w:rPr>
          <w:rFonts w:eastAsia="黑体"/>
          <w:sz w:val="24"/>
        </w:rPr>
      </w:pPr>
    </w:p>
    <w:p w14:paraId="7BB640BB" w14:textId="77777777" w:rsidR="00191B7B" w:rsidRDefault="00191B7B" w:rsidP="00191B7B">
      <w:pPr>
        <w:spacing w:line="360" w:lineRule="auto"/>
        <w:ind w:firstLine="420"/>
        <w:rPr>
          <w:rFonts w:hAnsi="宋体"/>
          <w:sz w:val="24"/>
        </w:rPr>
      </w:pPr>
      <w:r>
        <w:rPr>
          <w:rFonts w:hAnsi="宋体"/>
          <w:sz w:val="24"/>
        </w:rPr>
        <w:t>（</w:t>
      </w:r>
      <w:r>
        <w:rPr>
          <w:sz w:val="24"/>
        </w:rPr>
        <w:t>2</w:t>
      </w:r>
      <w:r>
        <w:rPr>
          <w:rFonts w:hAnsi="宋体"/>
          <w:sz w:val="24"/>
        </w:rPr>
        <w:t>）修改</w:t>
      </w:r>
      <w:r>
        <w:rPr>
          <w:rFonts w:hAnsi="宋体" w:hint="eastAsia"/>
          <w:sz w:val="24"/>
        </w:rPr>
        <w:t>实验</w:t>
      </w:r>
      <w:r>
        <w:rPr>
          <w:rFonts w:hAnsi="宋体" w:hint="eastAsia"/>
          <w:sz w:val="24"/>
        </w:rPr>
        <w:t>2</w:t>
      </w:r>
      <w:r>
        <w:rPr>
          <w:rFonts w:hAnsi="宋体"/>
          <w:sz w:val="24"/>
        </w:rPr>
        <w:t>-1</w:t>
      </w:r>
      <w:r>
        <w:rPr>
          <w:rFonts w:hAnsi="宋体" w:hint="eastAsia"/>
          <w:sz w:val="24"/>
        </w:rPr>
        <w:t>程序，将</w:t>
      </w:r>
      <w:r>
        <w:rPr>
          <w:rFonts w:hAnsi="宋体" w:hint="eastAsia"/>
          <w:sz w:val="24"/>
        </w:rPr>
        <w:t>for</w:t>
      </w:r>
      <w:r>
        <w:rPr>
          <w:rFonts w:hAnsi="宋体" w:hint="eastAsia"/>
          <w:sz w:val="24"/>
        </w:rPr>
        <w:t>循环改用</w:t>
      </w:r>
      <w:r>
        <w:rPr>
          <w:rFonts w:hAnsi="宋体" w:hint="eastAsia"/>
          <w:sz w:val="24"/>
        </w:rPr>
        <w:t>do-while</w:t>
      </w:r>
      <w:r>
        <w:rPr>
          <w:rFonts w:hAnsi="宋体" w:hint="eastAsia"/>
          <w:sz w:val="24"/>
        </w:rPr>
        <w:t>循环。</w:t>
      </w:r>
    </w:p>
    <w:p w14:paraId="19DE496F" w14:textId="77777777" w:rsidR="00191B7B" w:rsidRDefault="00191B7B" w:rsidP="00191B7B">
      <w:pPr>
        <w:spacing w:line="360" w:lineRule="auto"/>
        <w:ind w:firstLine="420"/>
        <w:rPr>
          <w:rFonts w:hAnsi="宋体"/>
          <w:sz w:val="24"/>
        </w:rPr>
      </w:pPr>
      <w:r>
        <w:rPr>
          <w:rFonts w:hAnsi="宋体" w:hint="eastAsia"/>
          <w:sz w:val="24"/>
        </w:rPr>
        <w:t>修改后的程序如下所示</w:t>
      </w:r>
      <w:r>
        <w:rPr>
          <w:rFonts w:hAnsi="宋体" w:hint="eastAsia"/>
          <w:sz w:val="24"/>
        </w:rPr>
        <w:t>:</w:t>
      </w:r>
    </w:p>
    <w:p w14:paraId="7FB3F8C5" w14:textId="77777777" w:rsidR="00191B7B" w:rsidRPr="00AA7472" w:rsidRDefault="00191B7B" w:rsidP="00191B7B">
      <w:pPr>
        <w:spacing w:line="360" w:lineRule="auto"/>
        <w:ind w:firstLine="420"/>
        <w:rPr>
          <w:rFonts w:hAnsi="宋体"/>
          <w:sz w:val="24"/>
        </w:rPr>
      </w:pPr>
      <w:r w:rsidRPr="00AA7472">
        <w:rPr>
          <w:rFonts w:hAnsi="宋体" w:hint="eastAsia"/>
          <w:sz w:val="24"/>
        </w:rPr>
        <w:t xml:space="preserve">/* </w:t>
      </w:r>
      <w:r w:rsidRPr="00AA7472">
        <w:rPr>
          <w:rFonts w:hAnsi="宋体" w:hint="eastAsia"/>
          <w:sz w:val="24"/>
        </w:rPr>
        <w:t>实验</w:t>
      </w:r>
      <w:r w:rsidRPr="00AA7472">
        <w:rPr>
          <w:rFonts w:hAnsi="宋体" w:hint="eastAsia"/>
          <w:sz w:val="24"/>
        </w:rPr>
        <w:t>2-1</w:t>
      </w:r>
      <w:r w:rsidRPr="00AA7472">
        <w:rPr>
          <w:rFonts w:hAnsi="宋体" w:hint="eastAsia"/>
          <w:sz w:val="24"/>
        </w:rPr>
        <w:t>改错题程序：合数判断器</w:t>
      </w:r>
      <w:r w:rsidRPr="00AA7472">
        <w:rPr>
          <w:rFonts w:hAnsi="宋体" w:hint="eastAsia"/>
          <w:sz w:val="24"/>
        </w:rPr>
        <w:t>*/</w:t>
      </w:r>
    </w:p>
    <w:p w14:paraId="365B886A" w14:textId="77777777" w:rsidR="00191B7B" w:rsidRPr="00AA7472" w:rsidRDefault="00191B7B" w:rsidP="00191B7B">
      <w:pPr>
        <w:spacing w:line="360" w:lineRule="auto"/>
        <w:ind w:firstLine="420"/>
        <w:rPr>
          <w:rFonts w:hAnsi="宋体"/>
          <w:sz w:val="24"/>
        </w:rPr>
      </w:pPr>
      <w:r w:rsidRPr="00AA7472">
        <w:rPr>
          <w:rFonts w:hAnsi="宋体"/>
          <w:sz w:val="24"/>
        </w:rPr>
        <w:t>#include &lt;</w:t>
      </w:r>
      <w:proofErr w:type="spellStart"/>
      <w:r w:rsidRPr="00AA7472">
        <w:rPr>
          <w:rFonts w:hAnsi="宋体"/>
          <w:sz w:val="24"/>
        </w:rPr>
        <w:t>stdio.h</w:t>
      </w:r>
      <w:proofErr w:type="spellEnd"/>
      <w:r w:rsidRPr="00AA7472">
        <w:rPr>
          <w:rFonts w:hAnsi="宋体"/>
          <w:sz w:val="24"/>
        </w:rPr>
        <w:t>&gt;</w:t>
      </w:r>
    </w:p>
    <w:p w14:paraId="708D253E" w14:textId="77777777" w:rsidR="00191B7B" w:rsidRPr="00AA7472" w:rsidRDefault="00191B7B" w:rsidP="00191B7B">
      <w:pPr>
        <w:spacing w:line="360" w:lineRule="auto"/>
        <w:ind w:firstLine="420"/>
        <w:rPr>
          <w:rFonts w:hAnsi="宋体"/>
          <w:sz w:val="24"/>
        </w:rPr>
      </w:pPr>
      <w:r w:rsidRPr="00AA7472">
        <w:rPr>
          <w:rFonts w:hAnsi="宋体"/>
          <w:sz w:val="24"/>
        </w:rPr>
        <w:t>#include&lt;iostream&gt;</w:t>
      </w:r>
    </w:p>
    <w:p w14:paraId="71DABA73" w14:textId="77777777" w:rsidR="00191B7B" w:rsidRPr="00AA7472" w:rsidRDefault="00191B7B" w:rsidP="00191B7B">
      <w:pPr>
        <w:spacing w:line="360" w:lineRule="auto"/>
        <w:ind w:firstLine="420"/>
        <w:rPr>
          <w:rFonts w:hAnsi="宋体"/>
          <w:sz w:val="24"/>
        </w:rPr>
      </w:pPr>
      <w:r w:rsidRPr="00AA7472">
        <w:rPr>
          <w:rFonts w:hAnsi="宋体"/>
          <w:sz w:val="24"/>
        </w:rPr>
        <w:lastRenderedPageBreak/>
        <w:t>using namespace std;</w:t>
      </w:r>
    </w:p>
    <w:p w14:paraId="6F2FC297" w14:textId="77777777" w:rsidR="00191B7B" w:rsidRPr="00AA7472" w:rsidRDefault="00191B7B" w:rsidP="00191B7B">
      <w:pPr>
        <w:spacing w:line="360" w:lineRule="auto"/>
        <w:ind w:firstLine="420"/>
        <w:rPr>
          <w:rFonts w:hAnsi="宋体"/>
          <w:sz w:val="24"/>
        </w:rPr>
      </w:pPr>
      <w:r w:rsidRPr="00AA7472">
        <w:rPr>
          <w:rFonts w:hAnsi="宋体"/>
          <w:sz w:val="24"/>
        </w:rPr>
        <w:t>int main( )</w:t>
      </w:r>
    </w:p>
    <w:p w14:paraId="1648FB97"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p>
    <w:p w14:paraId="08E89684" w14:textId="77777777" w:rsidR="00191B7B" w:rsidRPr="00AA7472" w:rsidRDefault="00191B7B" w:rsidP="00191B7B">
      <w:pPr>
        <w:spacing w:line="360" w:lineRule="auto"/>
        <w:ind w:firstLine="420"/>
        <w:rPr>
          <w:rFonts w:hAnsi="宋体"/>
          <w:sz w:val="24"/>
        </w:rPr>
      </w:pPr>
      <w:r w:rsidRPr="00AA7472">
        <w:rPr>
          <w:rFonts w:hAnsi="宋体"/>
          <w:sz w:val="24"/>
        </w:rPr>
        <w:t xml:space="preserve">int </w:t>
      </w:r>
      <w:proofErr w:type="spellStart"/>
      <w:r w:rsidRPr="00AA7472">
        <w:rPr>
          <w:rFonts w:hAnsi="宋体"/>
          <w:sz w:val="24"/>
        </w:rPr>
        <w:t>i</w:t>
      </w:r>
      <w:proofErr w:type="spellEnd"/>
      <w:r w:rsidRPr="00AA7472">
        <w:rPr>
          <w:rFonts w:hAnsi="宋体"/>
          <w:sz w:val="24"/>
        </w:rPr>
        <w:t>, x, k, flag = 0;</w:t>
      </w:r>
    </w:p>
    <w:p w14:paraId="5DE30471" w14:textId="77777777" w:rsidR="00191B7B" w:rsidRPr="00AA7472" w:rsidRDefault="00191B7B" w:rsidP="00191B7B">
      <w:pPr>
        <w:spacing w:line="360" w:lineRule="auto"/>
        <w:ind w:firstLine="420"/>
        <w:rPr>
          <w:rFonts w:hAnsi="宋体"/>
          <w:sz w:val="24"/>
        </w:rPr>
      </w:pPr>
      <w:proofErr w:type="spellStart"/>
      <w:r w:rsidRPr="00AA7472">
        <w:rPr>
          <w:rFonts w:hAnsi="宋体" w:hint="eastAsia"/>
          <w:sz w:val="24"/>
        </w:rPr>
        <w:t>printf</w:t>
      </w:r>
      <w:proofErr w:type="spellEnd"/>
      <w:r w:rsidRPr="00AA7472">
        <w:rPr>
          <w:rFonts w:hAnsi="宋体" w:hint="eastAsia"/>
          <w:sz w:val="24"/>
        </w:rPr>
        <w:t>("</w:t>
      </w:r>
      <w:r w:rsidRPr="00AA7472">
        <w:rPr>
          <w:rFonts w:hAnsi="宋体" w:hint="eastAsia"/>
          <w:sz w:val="24"/>
        </w:rPr>
        <w:t>本程序判断合数，请输入大于</w:t>
      </w:r>
      <w:r w:rsidRPr="00AA7472">
        <w:rPr>
          <w:rFonts w:hAnsi="宋体" w:hint="eastAsia"/>
          <w:sz w:val="24"/>
        </w:rPr>
        <w:t>1</w:t>
      </w:r>
      <w:r w:rsidRPr="00AA7472">
        <w:rPr>
          <w:rFonts w:hAnsi="宋体" w:hint="eastAsia"/>
          <w:sz w:val="24"/>
        </w:rPr>
        <w:t>的整数，以</w:t>
      </w:r>
      <w:proofErr w:type="spellStart"/>
      <w:r w:rsidRPr="00AA7472">
        <w:rPr>
          <w:rFonts w:hAnsi="宋体" w:hint="eastAsia"/>
          <w:sz w:val="24"/>
        </w:rPr>
        <w:t>Ctrl+Z</w:t>
      </w:r>
      <w:proofErr w:type="spellEnd"/>
      <w:r w:rsidRPr="00AA7472">
        <w:rPr>
          <w:rFonts w:hAnsi="宋体" w:hint="eastAsia"/>
          <w:sz w:val="24"/>
        </w:rPr>
        <w:t>结束</w:t>
      </w:r>
      <w:r w:rsidRPr="00AA7472">
        <w:rPr>
          <w:rFonts w:hAnsi="宋体" w:hint="eastAsia"/>
          <w:sz w:val="24"/>
        </w:rPr>
        <w:t>\n");</w:t>
      </w:r>
    </w:p>
    <w:p w14:paraId="692E4F9F" w14:textId="77777777" w:rsidR="00191B7B" w:rsidRPr="00AA7472" w:rsidRDefault="00191B7B" w:rsidP="00191B7B">
      <w:pPr>
        <w:spacing w:line="360" w:lineRule="auto"/>
        <w:ind w:firstLine="420"/>
        <w:rPr>
          <w:rFonts w:hAnsi="宋体"/>
          <w:sz w:val="24"/>
        </w:rPr>
      </w:pPr>
      <w:r w:rsidRPr="00AA7472">
        <w:rPr>
          <w:rFonts w:hAnsi="宋体"/>
          <w:sz w:val="24"/>
        </w:rPr>
        <w:t>while (</w:t>
      </w:r>
      <w:proofErr w:type="spellStart"/>
      <w:r w:rsidRPr="00AA7472">
        <w:rPr>
          <w:rFonts w:hAnsi="宋体"/>
          <w:sz w:val="24"/>
        </w:rPr>
        <w:t>scanf</w:t>
      </w:r>
      <w:proofErr w:type="spellEnd"/>
      <w:r w:rsidRPr="00AA7472">
        <w:rPr>
          <w:rFonts w:hAnsi="宋体"/>
          <w:sz w:val="24"/>
        </w:rPr>
        <w:t xml:space="preserve">("%d", &amp;x) !=EOF) </w:t>
      </w:r>
    </w:p>
    <w:p w14:paraId="30B1682B" w14:textId="77777777" w:rsidR="00191B7B" w:rsidRPr="00AA7472" w:rsidRDefault="00191B7B" w:rsidP="00191B7B">
      <w:pPr>
        <w:spacing w:line="360" w:lineRule="auto"/>
        <w:ind w:firstLine="420"/>
        <w:rPr>
          <w:rFonts w:hAnsi="宋体"/>
          <w:sz w:val="24"/>
        </w:rPr>
      </w:pPr>
      <w:r w:rsidRPr="00AA7472">
        <w:rPr>
          <w:rFonts w:hAnsi="宋体"/>
          <w:sz w:val="24"/>
        </w:rPr>
        <w:t>{</w:t>
      </w:r>
    </w:p>
    <w:p w14:paraId="20F6188F"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proofErr w:type="spellStart"/>
      <w:r w:rsidRPr="00AA7472">
        <w:rPr>
          <w:rFonts w:hAnsi="宋体"/>
          <w:sz w:val="24"/>
        </w:rPr>
        <w:t>i</w:t>
      </w:r>
      <w:proofErr w:type="spellEnd"/>
      <w:r w:rsidRPr="00AA7472">
        <w:rPr>
          <w:rFonts w:hAnsi="宋体"/>
          <w:sz w:val="24"/>
        </w:rPr>
        <w:t>=2,k=x&gt;&gt;1;</w:t>
      </w:r>
    </w:p>
    <w:p w14:paraId="1C18DEBF" w14:textId="77777777" w:rsidR="00191B7B" w:rsidRPr="00AA7472" w:rsidRDefault="00191B7B" w:rsidP="00191B7B">
      <w:pPr>
        <w:spacing w:line="360" w:lineRule="auto"/>
        <w:ind w:firstLine="420"/>
        <w:rPr>
          <w:rFonts w:hAnsi="宋体"/>
          <w:sz w:val="24"/>
        </w:rPr>
      </w:pPr>
      <w:r w:rsidRPr="00AA7472">
        <w:rPr>
          <w:rFonts w:hAnsi="宋体"/>
          <w:sz w:val="24"/>
        </w:rPr>
        <w:t xml:space="preserve">    do </w:t>
      </w:r>
    </w:p>
    <w:p w14:paraId="01261317"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p>
    <w:p w14:paraId="2CB71AB2"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r w:rsidRPr="00AA7472">
        <w:rPr>
          <w:rFonts w:hAnsi="宋体"/>
          <w:sz w:val="24"/>
        </w:rPr>
        <w:tab/>
        <w:t>if (</w:t>
      </w:r>
      <w:proofErr w:type="spellStart"/>
      <w:r w:rsidRPr="00AA7472">
        <w:rPr>
          <w:rFonts w:hAnsi="宋体"/>
          <w:sz w:val="24"/>
        </w:rPr>
        <w:t>i</w:t>
      </w:r>
      <w:proofErr w:type="spellEnd"/>
      <w:r w:rsidRPr="00AA7472">
        <w:rPr>
          <w:rFonts w:hAnsi="宋体"/>
          <w:sz w:val="24"/>
        </w:rPr>
        <w:t>&gt;k) break;</w:t>
      </w:r>
    </w:p>
    <w:p w14:paraId="0787E121"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r w:rsidRPr="00AA7472">
        <w:rPr>
          <w:rFonts w:hAnsi="宋体"/>
          <w:sz w:val="24"/>
        </w:rPr>
        <w:tab/>
        <w:t>if (!(</w:t>
      </w:r>
      <w:proofErr w:type="spellStart"/>
      <w:r w:rsidRPr="00AA7472">
        <w:rPr>
          <w:rFonts w:hAnsi="宋体"/>
          <w:sz w:val="24"/>
        </w:rPr>
        <w:t>x%i</w:t>
      </w:r>
      <w:proofErr w:type="spellEnd"/>
      <w:r w:rsidRPr="00AA7472">
        <w:rPr>
          <w:rFonts w:hAnsi="宋体"/>
          <w:sz w:val="24"/>
        </w:rPr>
        <w:t>))</w:t>
      </w:r>
    </w:p>
    <w:p w14:paraId="02D47264" w14:textId="77777777" w:rsidR="00191B7B" w:rsidRPr="00AA7472" w:rsidRDefault="00191B7B" w:rsidP="00191B7B">
      <w:pPr>
        <w:spacing w:line="360" w:lineRule="auto"/>
        <w:ind w:firstLine="420"/>
        <w:rPr>
          <w:rFonts w:hAnsi="宋体"/>
          <w:sz w:val="24"/>
        </w:rPr>
      </w:pPr>
      <w:r w:rsidRPr="00AA7472">
        <w:rPr>
          <w:rFonts w:hAnsi="宋体"/>
          <w:sz w:val="24"/>
        </w:rPr>
        <w:tab/>
        <w:t xml:space="preserve">    {</w:t>
      </w:r>
    </w:p>
    <w:p w14:paraId="2B35156C" w14:textId="77777777" w:rsidR="00191B7B" w:rsidRPr="00AA7472" w:rsidRDefault="00191B7B" w:rsidP="00191B7B">
      <w:pPr>
        <w:spacing w:line="360" w:lineRule="auto"/>
        <w:ind w:firstLine="420"/>
        <w:rPr>
          <w:rFonts w:hAnsi="宋体"/>
          <w:sz w:val="24"/>
        </w:rPr>
      </w:pPr>
      <w:r w:rsidRPr="00AA7472">
        <w:rPr>
          <w:rFonts w:hAnsi="宋体"/>
          <w:sz w:val="24"/>
        </w:rPr>
        <w:tab/>
        <w:t xml:space="preserve">   </w:t>
      </w:r>
      <w:r w:rsidRPr="00AA7472">
        <w:rPr>
          <w:rFonts w:hAnsi="宋体"/>
          <w:sz w:val="24"/>
        </w:rPr>
        <w:tab/>
        <w:t xml:space="preserve">    flag = 1;</w:t>
      </w:r>
    </w:p>
    <w:p w14:paraId="2E839D14" w14:textId="77777777" w:rsidR="00191B7B" w:rsidRPr="00AA7472" w:rsidRDefault="00191B7B" w:rsidP="00191B7B">
      <w:pPr>
        <w:spacing w:line="360" w:lineRule="auto"/>
        <w:ind w:firstLine="420"/>
        <w:rPr>
          <w:rFonts w:hAnsi="宋体"/>
          <w:sz w:val="24"/>
        </w:rPr>
      </w:pPr>
      <w:r w:rsidRPr="00AA7472">
        <w:rPr>
          <w:rFonts w:hAnsi="宋体"/>
          <w:sz w:val="24"/>
        </w:rPr>
        <w:tab/>
        <w:t xml:space="preserve">    }</w:t>
      </w:r>
    </w:p>
    <w:p w14:paraId="0A2DCA05" w14:textId="77777777" w:rsidR="00191B7B" w:rsidRPr="00AA7472" w:rsidRDefault="00191B7B" w:rsidP="00191B7B">
      <w:pPr>
        <w:spacing w:line="360" w:lineRule="auto"/>
        <w:ind w:firstLine="420"/>
        <w:rPr>
          <w:rFonts w:hAnsi="宋体"/>
          <w:sz w:val="24"/>
        </w:rPr>
      </w:pPr>
      <w:r w:rsidRPr="00AA7472">
        <w:rPr>
          <w:rFonts w:hAnsi="宋体"/>
          <w:sz w:val="24"/>
        </w:rPr>
        <w:tab/>
        <w:t xml:space="preserve">    </w:t>
      </w:r>
      <w:proofErr w:type="spellStart"/>
      <w:r w:rsidRPr="00AA7472">
        <w:rPr>
          <w:rFonts w:hAnsi="宋体"/>
          <w:sz w:val="24"/>
        </w:rPr>
        <w:t>i</w:t>
      </w:r>
      <w:proofErr w:type="spellEnd"/>
      <w:r w:rsidRPr="00AA7472">
        <w:rPr>
          <w:rFonts w:hAnsi="宋体"/>
          <w:sz w:val="24"/>
        </w:rPr>
        <w:t>++;</w:t>
      </w:r>
    </w:p>
    <w:p w14:paraId="19ABD110" w14:textId="77777777" w:rsidR="00191B7B" w:rsidRPr="00AA7472" w:rsidRDefault="00191B7B" w:rsidP="00191B7B">
      <w:pPr>
        <w:spacing w:line="360" w:lineRule="auto"/>
        <w:ind w:firstLine="420"/>
        <w:rPr>
          <w:rFonts w:hAnsi="宋体"/>
          <w:sz w:val="24"/>
        </w:rPr>
      </w:pPr>
      <w:r w:rsidRPr="00AA7472">
        <w:rPr>
          <w:rFonts w:hAnsi="宋体"/>
          <w:sz w:val="24"/>
        </w:rPr>
        <w:tab/>
        <w:t>}while(</w:t>
      </w:r>
      <w:proofErr w:type="spellStart"/>
      <w:r w:rsidRPr="00AA7472">
        <w:rPr>
          <w:rFonts w:hAnsi="宋体"/>
          <w:sz w:val="24"/>
        </w:rPr>
        <w:t>i</w:t>
      </w:r>
      <w:proofErr w:type="spellEnd"/>
      <w:r w:rsidRPr="00AA7472">
        <w:rPr>
          <w:rFonts w:hAnsi="宋体"/>
          <w:sz w:val="24"/>
        </w:rPr>
        <w:t>&lt;=k&amp;&amp;flag==0);</w:t>
      </w:r>
    </w:p>
    <w:p w14:paraId="6F800739" w14:textId="77777777" w:rsidR="00191B7B" w:rsidRPr="00AA7472" w:rsidRDefault="00191B7B" w:rsidP="00191B7B">
      <w:pPr>
        <w:spacing w:line="360" w:lineRule="auto"/>
        <w:ind w:firstLine="420"/>
        <w:rPr>
          <w:rFonts w:hAnsi="宋体"/>
          <w:sz w:val="24"/>
        </w:rPr>
      </w:pPr>
      <w:r w:rsidRPr="00AA7472">
        <w:rPr>
          <w:rFonts w:hAnsi="宋体"/>
          <w:sz w:val="24"/>
        </w:rPr>
        <w:tab/>
        <w:t>if(flag==1)</w:t>
      </w:r>
    </w:p>
    <w:p w14:paraId="1DA204F1"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p>
    <w:p w14:paraId="6BA44AB8" w14:textId="77777777" w:rsidR="00191B7B" w:rsidRPr="00AA7472" w:rsidRDefault="00191B7B" w:rsidP="00191B7B">
      <w:pPr>
        <w:spacing w:line="360" w:lineRule="auto"/>
        <w:ind w:firstLine="420"/>
        <w:rPr>
          <w:rFonts w:hAnsi="宋体"/>
          <w:sz w:val="24"/>
        </w:rPr>
      </w:pPr>
      <w:r w:rsidRPr="00AA7472">
        <w:rPr>
          <w:rFonts w:hAnsi="宋体" w:hint="eastAsia"/>
          <w:sz w:val="24"/>
        </w:rPr>
        <w:t xml:space="preserve">    </w:t>
      </w:r>
      <w:r w:rsidRPr="00AA7472">
        <w:rPr>
          <w:rFonts w:hAnsi="宋体" w:hint="eastAsia"/>
          <w:sz w:val="24"/>
        </w:rPr>
        <w:tab/>
      </w:r>
      <w:proofErr w:type="spellStart"/>
      <w:r w:rsidRPr="00AA7472">
        <w:rPr>
          <w:rFonts w:hAnsi="宋体" w:hint="eastAsia"/>
          <w:sz w:val="24"/>
        </w:rPr>
        <w:t>printf</w:t>
      </w:r>
      <w:proofErr w:type="spellEnd"/>
      <w:r w:rsidRPr="00AA7472">
        <w:rPr>
          <w:rFonts w:hAnsi="宋体" w:hint="eastAsia"/>
          <w:sz w:val="24"/>
        </w:rPr>
        <w:t>("%d</w:t>
      </w:r>
      <w:r w:rsidRPr="00AA7472">
        <w:rPr>
          <w:rFonts w:hAnsi="宋体" w:hint="eastAsia"/>
          <w:sz w:val="24"/>
        </w:rPr>
        <w:t>是合数</w:t>
      </w:r>
      <w:r w:rsidRPr="00AA7472">
        <w:rPr>
          <w:rFonts w:hAnsi="宋体" w:hint="eastAsia"/>
          <w:sz w:val="24"/>
        </w:rPr>
        <w:t>", x);</w:t>
      </w:r>
    </w:p>
    <w:p w14:paraId="18D36564"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p>
    <w:p w14:paraId="00E55A37" w14:textId="77777777" w:rsidR="00191B7B" w:rsidRPr="00AA7472" w:rsidRDefault="00191B7B" w:rsidP="00191B7B">
      <w:pPr>
        <w:spacing w:line="360" w:lineRule="auto"/>
        <w:ind w:firstLine="420"/>
        <w:rPr>
          <w:rFonts w:hAnsi="宋体"/>
          <w:sz w:val="24"/>
        </w:rPr>
      </w:pPr>
      <w:r w:rsidRPr="00AA7472">
        <w:rPr>
          <w:rFonts w:hAnsi="宋体"/>
          <w:sz w:val="24"/>
        </w:rPr>
        <w:t xml:space="preserve">    else</w:t>
      </w:r>
    </w:p>
    <w:p w14:paraId="79C29BE3"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p>
    <w:p w14:paraId="39E33E3D" w14:textId="77777777" w:rsidR="00191B7B" w:rsidRPr="00AA7472" w:rsidRDefault="00191B7B" w:rsidP="00191B7B">
      <w:pPr>
        <w:spacing w:line="360" w:lineRule="auto"/>
        <w:ind w:firstLine="420"/>
        <w:rPr>
          <w:rFonts w:hAnsi="宋体"/>
          <w:sz w:val="24"/>
        </w:rPr>
      </w:pPr>
      <w:r w:rsidRPr="00AA7472">
        <w:rPr>
          <w:rFonts w:hAnsi="宋体" w:hint="eastAsia"/>
          <w:sz w:val="24"/>
        </w:rPr>
        <w:tab/>
      </w:r>
      <w:proofErr w:type="spellStart"/>
      <w:r w:rsidRPr="00AA7472">
        <w:rPr>
          <w:rFonts w:hAnsi="宋体" w:hint="eastAsia"/>
          <w:sz w:val="24"/>
        </w:rPr>
        <w:t>printf</w:t>
      </w:r>
      <w:proofErr w:type="spellEnd"/>
      <w:r w:rsidRPr="00AA7472">
        <w:rPr>
          <w:rFonts w:hAnsi="宋体" w:hint="eastAsia"/>
          <w:sz w:val="24"/>
        </w:rPr>
        <w:t>("%d</w:t>
      </w:r>
      <w:r w:rsidRPr="00AA7472">
        <w:rPr>
          <w:rFonts w:hAnsi="宋体" w:hint="eastAsia"/>
          <w:sz w:val="24"/>
        </w:rPr>
        <w:t>不是合数</w:t>
      </w:r>
      <w:r w:rsidRPr="00AA7472">
        <w:rPr>
          <w:rFonts w:hAnsi="宋体" w:hint="eastAsia"/>
          <w:sz w:val="24"/>
        </w:rPr>
        <w:t>", x);</w:t>
      </w:r>
    </w:p>
    <w:p w14:paraId="5DD78964"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p>
    <w:p w14:paraId="30BEBC5D" w14:textId="77777777" w:rsidR="00191B7B" w:rsidRPr="00AA7472" w:rsidRDefault="00191B7B" w:rsidP="00191B7B">
      <w:pPr>
        <w:spacing w:line="360" w:lineRule="auto"/>
        <w:ind w:firstLine="420"/>
        <w:rPr>
          <w:rFonts w:hAnsi="宋体"/>
          <w:sz w:val="24"/>
        </w:rPr>
      </w:pPr>
      <w:r w:rsidRPr="00AA7472">
        <w:rPr>
          <w:rFonts w:hAnsi="宋体"/>
          <w:sz w:val="24"/>
        </w:rPr>
        <w:tab/>
        <w:t>flag = 0;</w:t>
      </w:r>
    </w:p>
    <w:p w14:paraId="204CF901" w14:textId="77777777" w:rsidR="00191B7B" w:rsidRPr="00AA7472" w:rsidRDefault="00191B7B" w:rsidP="00191B7B">
      <w:pPr>
        <w:spacing w:line="360" w:lineRule="auto"/>
        <w:ind w:firstLine="420"/>
        <w:rPr>
          <w:rFonts w:hAnsi="宋体"/>
          <w:sz w:val="24"/>
        </w:rPr>
      </w:pPr>
      <w:r w:rsidRPr="00AA7472">
        <w:rPr>
          <w:rFonts w:hAnsi="宋体"/>
          <w:sz w:val="24"/>
        </w:rPr>
        <w:t>}</w:t>
      </w:r>
    </w:p>
    <w:p w14:paraId="43F95E33" w14:textId="77777777" w:rsidR="00191B7B" w:rsidRPr="00AA7472" w:rsidRDefault="00191B7B" w:rsidP="00191B7B">
      <w:pPr>
        <w:spacing w:line="360" w:lineRule="auto"/>
        <w:ind w:firstLine="420"/>
        <w:rPr>
          <w:rFonts w:hAnsi="宋体"/>
          <w:sz w:val="24"/>
        </w:rPr>
      </w:pPr>
      <w:r w:rsidRPr="00AA7472">
        <w:rPr>
          <w:rFonts w:hAnsi="宋体"/>
          <w:sz w:val="24"/>
        </w:rPr>
        <w:t>return 0;</w:t>
      </w:r>
    </w:p>
    <w:p w14:paraId="509FA544" w14:textId="77777777" w:rsidR="00191B7B" w:rsidRDefault="00191B7B" w:rsidP="00191B7B">
      <w:pPr>
        <w:spacing w:line="360" w:lineRule="auto"/>
        <w:ind w:firstLine="420"/>
        <w:rPr>
          <w:rFonts w:hAnsi="宋体"/>
          <w:sz w:val="24"/>
        </w:rPr>
      </w:pPr>
      <w:r w:rsidRPr="00AA7472">
        <w:rPr>
          <w:rFonts w:hAnsi="宋体"/>
          <w:sz w:val="24"/>
        </w:rPr>
        <w:t>}</w:t>
      </w:r>
    </w:p>
    <w:p w14:paraId="1793FA45" w14:textId="77777777" w:rsidR="00191B7B" w:rsidRDefault="00191B7B" w:rsidP="00191B7B">
      <w:pPr>
        <w:spacing w:line="360" w:lineRule="auto"/>
        <w:ind w:firstLine="420"/>
        <w:jc w:val="center"/>
        <w:rPr>
          <w:rFonts w:hAnsi="宋体"/>
          <w:sz w:val="24"/>
        </w:rPr>
      </w:pPr>
      <w:r w:rsidRPr="00AA7472">
        <w:rPr>
          <w:rFonts w:hAnsi="宋体"/>
          <w:noProof/>
          <w:sz w:val="24"/>
        </w:rPr>
        <w:lastRenderedPageBreak/>
        <w:drawing>
          <wp:inline distT="0" distB="0" distL="0" distR="0" wp14:anchorId="15038922" wp14:editId="24ADB381">
            <wp:extent cx="4030813" cy="1781120"/>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757"/>
                    <a:stretch/>
                  </pic:blipFill>
                  <pic:spPr bwMode="auto">
                    <a:xfrm>
                      <a:off x="0" y="0"/>
                      <a:ext cx="4045447" cy="1787587"/>
                    </a:xfrm>
                    <a:prstGeom prst="rect">
                      <a:avLst/>
                    </a:prstGeom>
                    <a:ln>
                      <a:noFill/>
                    </a:ln>
                    <a:extLst>
                      <a:ext uri="{53640926-AAD7-44D8-BBD7-CCE9431645EC}">
                        <a14:shadowObscured xmlns:a14="http://schemas.microsoft.com/office/drawing/2010/main"/>
                      </a:ext>
                    </a:extLst>
                  </pic:spPr>
                </pic:pic>
              </a:graphicData>
            </a:graphic>
          </wp:inline>
        </w:drawing>
      </w:r>
    </w:p>
    <w:p w14:paraId="22F4F75E" w14:textId="77777777" w:rsidR="00191B7B" w:rsidRPr="00D40485" w:rsidRDefault="00191B7B" w:rsidP="00191B7B">
      <w:pPr>
        <w:snapToGrid w:val="0"/>
        <w:jc w:val="center"/>
        <w:rPr>
          <w:rFonts w:eastAsia="黑体"/>
          <w:sz w:val="24"/>
        </w:rPr>
      </w:pPr>
      <w:r>
        <w:rPr>
          <w:rFonts w:eastAsia="黑体" w:hint="eastAsia"/>
          <w:sz w:val="24"/>
        </w:rPr>
        <w:t>图</w:t>
      </w:r>
      <w:r>
        <w:rPr>
          <w:rFonts w:eastAsia="黑体" w:hint="eastAsia"/>
          <w:sz w:val="24"/>
        </w:rPr>
        <w:t>2</w:t>
      </w:r>
      <w:r>
        <w:rPr>
          <w:rFonts w:eastAsia="黑体"/>
          <w:sz w:val="24"/>
        </w:rPr>
        <w:t>-</w:t>
      </w:r>
      <w:r>
        <w:rPr>
          <w:rFonts w:eastAsia="黑体" w:hint="eastAsia"/>
          <w:sz w:val="24"/>
        </w:rPr>
        <w:t>3</w:t>
      </w:r>
      <w:r>
        <w:rPr>
          <w:rFonts w:eastAsia="黑体"/>
          <w:sz w:val="24"/>
        </w:rPr>
        <w:t xml:space="preserve"> </w:t>
      </w:r>
      <w:r>
        <w:rPr>
          <w:rFonts w:eastAsia="黑体" w:hint="eastAsia"/>
          <w:sz w:val="24"/>
        </w:rPr>
        <w:t>程序改错题</w:t>
      </w:r>
      <w:r>
        <w:rPr>
          <w:rFonts w:eastAsia="黑体" w:hint="eastAsia"/>
          <w:sz w:val="24"/>
        </w:rPr>
        <w:t>2</w:t>
      </w:r>
      <w:r>
        <w:rPr>
          <w:rFonts w:eastAsia="黑体" w:hint="eastAsia"/>
          <w:sz w:val="24"/>
        </w:rPr>
        <w:t>的运行结果</w:t>
      </w:r>
    </w:p>
    <w:p w14:paraId="2AC2A3DF" w14:textId="77777777" w:rsidR="00191B7B" w:rsidRDefault="00191B7B" w:rsidP="00191B7B">
      <w:pPr>
        <w:spacing w:line="360" w:lineRule="auto"/>
        <w:ind w:firstLine="420"/>
        <w:rPr>
          <w:rFonts w:hAnsi="宋体"/>
          <w:sz w:val="24"/>
        </w:rPr>
      </w:pPr>
      <w:r>
        <w:rPr>
          <w:rFonts w:hAnsi="宋体" w:hint="eastAsia"/>
          <w:sz w:val="24"/>
        </w:rPr>
        <w:t>（</w:t>
      </w:r>
      <w:r>
        <w:rPr>
          <w:rFonts w:hAnsi="宋体" w:hint="eastAsia"/>
          <w:sz w:val="24"/>
        </w:rPr>
        <w:t>3</w:t>
      </w:r>
      <w:r>
        <w:rPr>
          <w:rFonts w:hAnsi="宋体" w:hint="eastAsia"/>
          <w:sz w:val="24"/>
        </w:rPr>
        <w:t>）修改实验</w:t>
      </w:r>
      <w:r>
        <w:rPr>
          <w:rFonts w:hAnsi="宋体" w:hint="eastAsia"/>
          <w:sz w:val="24"/>
        </w:rPr>
        <w:t>2</w:t>
      </w:r>
      <w:r>
        <w:rPr>
          <w:rFonts w:hAnsi="宋体"/>
          <w:sz w:val="24"/>
        </w:rPr>
        <w:t>-1</w:t>
      </w:r>
      <w:r>
        <w:rPr>
          <w:rFonts w:hAnsi="宋体" w:hint="eastAsia"/>
          <w:sz w:val="24"/>
        </w:rPr>
        <w:t>程序，将其改为纯粹合数求解器，求出所有的</w:t>
      </w:r>
      <w:r>
        <w:rPr>
          <w:rFonts w:hAnsi="宋体" w:hint="eastAsia"/>
          <w:sz w:val="24"/>
        </w:rPr>
        <w:t>3</w:t>
      </w:r>
      <w:r>
        <w:rPr>
          <w:rFonts w:hAnsi="宋体" w:hint="eastAsia"/>
          <w:sz w:val="24"/>
        </w:rPr>
        <w:t>位纯粹合数。一个合数去掉最低位，剩下的数仍是合数；再去掉剩下的数的最低位，余留下来的数还是合数，这样反复，一直到最后剩下一位数仍是合数，这样的数称为纯粹合数。</w:t>
      </w:r>
    </w:p>
    <w:p w14:paraId="081569DF" w14:textId="77777777" w:rsidR="00191B7B" w:rsidRDefault="00191B7B" w:rsidP="00191B7B">
      <w:pPr>
        <w:spacing w:line="360" w:lineRule="auto"/>
        <w:ind w:firstLine="420"/>
        <w:rPr>
          <w:rFonts w:hAnsi="宋体"/>
          <w:sz w:val="24"/>
        </w:rPr>
      </w:pPr>
      <w:r>
        <w:rPr>
          <w:rFonts w:hAnsi="宋体" w:hint="eastAsia"/>
          <w:sz w:val="24"/>
        </w:rPr>
        <w:t>修改后的程序如下所示</w:t>
      </w:r>
      <w:r>
        <w:rPr>
          <w:rFonts w:hAnsi="宋体" w:hint="eastAsia"/>
          <w:sz w:val="24"/>
        </w:rPr>
        <w:t>:</w:t>
      </w:r>
    </w:p>
    <w:p w14:paraId="388B4AE8" w14:textId="77777777" w:rsidR="00191B7B" w:rsidRPr="00AA7472" w:rsidRDefault="00191B7B" w:rsidP="00191B7B">
      <w:pPr>
        <w:spacing w:line="360" w:lineRule="auto"/>
        <w:ind w:firstLine="420"/>
        <w:rPr>
          <w:rFonts w:hAnsi="宋体"/>
          <w:sz w:val="24"/>
        </w:rPr>
      </w:pPr>
      <w:r w:rsidRPr="00AA7472">
        <w:rPr>
          <w:rFonts w:hAnsi="宋体"/>
          <w:sz w:val="24"/>
        </w:rPr>
        <w:t>#include &lt;</w:t>
      </w:r>
      <w:proofErr w:type="spellStart"/>
      <w:r w:rsidRPr="00AA7472">
        <w:rPr>
          <w:rFonts w:hAnsi="宋体"/>
          <w:sz w:val="24"/>
        </w:rPr>
        <w:t>stdio.h</w:t>
      </w:r>
      <w:proofErr w:type="spellEnd"/>
      <w:r w:rsidRPr="00AA7472">
        <w:rPr>
          <w:rFonts w:hAnsi="宋体"/>
          <w:sz w:val="24"/>
        </w:rPr>
        <w:t>&gt;</w:t>
      </w:r>
    </w:p>
    <w:p w14:paraId="52C57747" w14:textId="77777777" w:rsidR="00191B7B" w:rsidRPr="00AA7472" w:rsidRDefault="00191B7B" w:rsidP="00191B7B">
      <w:pPr>
        <w:spacing w:line="360" w:lineRule="auto"/>
        <w:ind w:firstLine="420"/>
        <w:rPr>
          <w:rFonts w:hAnsi="宋体"/>
          <w:sz w:val="24"/>
        </w:rPr>
      </w:pPr>
      <w:r w:rsidRPr="00AA7472">
        <w:rPr>
          <w:rFonts w:hAnsi="宋体"/>
          <w:sz w:val="24"/>
        </w:rPr>
        <w:t xml:space="preserve">int </w:t>
      </w:r>
      <w:proofErr w:type="spellStart"/>
      <w:r w:rsidRPr="00AA7472">
        <w:rPr>
          <w:rFonts w:hAnsi="宋体"/>
          <w:sz w:val="24"/>
        </w:rPr>
        <w:t>unit_num</w:t>
      </w:r>
      <w:proofErr w:type="spellEnd"/>
      <w:r w:rsidRPr="00AA7472">
        <w:rPr>
          <w:rFonts w:hAnsi="宋体"/>
          <w:sz w:val="24"/>
        </w:rPr>
        <w:t>(int n)</w:t>
      </w:r>
    </w:p>
    <w:p w14:paraId="7C7DC631" w14:textId="77777777" w:rsidR="00191B7B" w:rsidRPr="00AA7472" w:rsidRDefault="00191B7B" w:rsidP="00191B7B">
      <w:pPr>
        <w:spacing w:line="360" w:lineRule="auto"/>
        <w:ind w:firstLine="420"/>
        <w:rPr>
          <w:rFonts w:hAnsi="宋体"/>
          <w:sz w:val="24"/>
        </w:rPr>
      </w:pPr>
      <w:r w:rsidRPr="00AA7472">
        <w:rPr>
          <w:rFonts w:hAnsi="宋体"/>
          <w:sz w:val="24"/>
        </w:rPr>
        <w:t>{</w:t>
      </w:r>
    </w:p>
    <w:p w14:paraId="0029391F" w14:textId="77777777" w:rsidR="00191B7B" w:rsidRPr="00AA7472" w:rsidRDefault="00191B7B" w:rsidP="00191B7B">
      <w:pPr>
        <w:spacing w:line="360" w:lineRule="auto"/>
        <w:ind w:firstLine="420"/>
        <w:rPr>
          <w:rFonts w:hAnsi="宋体"/>
          <w:sz w:val="24"/>
        </w:rPr>
      </w:pPr>
      <w:r w:rsidRPr="00AA7472">
        <w:rPr>
          <w:rFonts w:hAnsi="宋体"/>
          <w:sz w:val="24"/>
        </w:rPr>
        <w:tab/>
        <w:t xml:space="preserve">int </w:t>
      </w:r>
      <w:proofErr w:type="spellStart"/>
      <w:r w:rsidRPr="00AA7472">
        <w:rPr>
          <w:rFonts w:hAnsi="宋体"/>
          <w:sz w:val="24"/>
        </w:rPr>
        <w:t>i</w:t>
      </w:r>
      <w:proofErr w:type="spellEnd"/>
      <w:r w:rsidRPr="00AA7472">
        <w:rPr>
          <w:rFonts w:hAnsi="宋体"/>
          <w:sz w:val="24"/>
        </w:rPr>
        <w:t>;</w:t>
      </w:r>
    </w:p>
    <w:p w14:paraId="4880FC5B" w14:textId="77777777" w:rsidR="00191B7B" w:rsidRPr="00AA7472" w:rsidRDefault="00191B7B" w:rsidP="00191B7B">
      <w:pPr>
        <w:spacing w:line="360" w:lineRule="auto"/>
        <w:ind w:firstLine="420"/>
        <w:rPr>
          <w:rFonts w:hAnsi="宋体"/>
          <w:sz w:val="24"/>
        </w:rPr>
      </w:pPr>
      <w:r w:rsidRPr="00AA7472">
        <w:rPr>
          <w:rFonts w:hAnsi="宋体"/>
          <w:sz w:val="24"/>
        </w:rPr>
        <w:tab/>
        <w:t>for(</w:t>
      </w:r>
      <w:proofErr w:type="spellStart"/>
      <w:r w:rsidRPr="00AA7472">
        <w:rPr>
          <w:rFonts w:hAnsi="宋体"/>
          <w:sz w:val="24"/>
        </w:rPr>
        <w:t>i</w:t>
      </w:r>
      <w:proofErr w:type="spellEnd"/>
      <w:r w:rsidRPr="00AA7472">
        <w:rPr>
          <w:rFonts w:hAnsi="宋体"/>
          <w:sz w:val="24"/>
        </w:rPr>
        <w:t>=2;i&lt;=n&gt;&gt;1;i++)</w:t>
      </w:r>
    </w:p>
    <w:p w14:paraId="175DFB57" w14:textId="77777777" w:rsidR="00191B7B" w:rsidRPr="00AA7472" w:rsidRDefault="00191B7B" w:rsidP="00191B7B">
      <w:pPr>
        <w:spacing w:line="360" w:lineRule="auto"/>
        <w:ind w:firstLine="420"/>
        <w:rPr>
          <w:rFonts w:hAnsi="宋体"/>
          <w:sz w:val="24"/>
        </w:rPr>
      </w:pPr>
      <w:r w:rsidRPr="00AA7472">
        <w:rPr>
          <w:rFonts w:hAnsi="宋体"/>
          <w:sz w:val="24"/>
        </w:rPr>
        <w:tab/>
        <w:t>{</w:t>
      </w:r>
    </w:p>
    <w:p w14:paraId="0B7FF706" w14:textId="77777777" w:rsidR="00191B7B" w:rsidRPr="00AA7472" w:rsidRDefault="00191B7B" w:rsidP="00191B7B">
      <w:pPr>
        <w:spacing w:line="360" w:lineRule="auto"/>
        <w:ind w:firstLine="420"/>
        <w:rPr>
          <w:rFonts w:hAnsi="宋体"/>
          <w:sz w:val="24"/>
        </w:rPr>
      </w:pPr>
      <w:r w:rsidRPr="00AA7472">
        <w:rPr>
          <w:rFonts w:hAnsi="宋体"/>
          <w:sz w:val="24"/>
        </w:rPr>
        <w:tab/>
        <w:t xml:space="preserve">    if(</w:t>
      </w:r>
      <w:proofErr w:type="spellStart"/>
      <w:r w:rsidRPr="00AA7472">
        <w:rPr>
          <w:rFonts w:hAnsi="宋体"/>
          <w:sz w:val="24"/>
        </w:rPr>
        <w:t>n%i</w:t>
      </w:r>
      <w:proofErr w:type="spellEnd"/>
      <w:r w:rsidRPr="00AA7472">
        <w:rPr>
          <w:rFonts w:hAnsi="宋体"/>
          <w:sz w:val="24"/>
        </w:rPr>
        <w:t>==0)</w:t>
      </w:r>
    </w:p>
    <w:p w14:paraId="4734606B" w14:textId="77777777" w:rsidR="00191B7B" w:rsidRPr="00AA7472" w:rsidRDefault="00191B7B" w:rsidP="00191B7B">
      <w:pPr>
        <w:spacing w:line="360" w:lineRule="auto"/>
        <w:ind w:firstLine="420"/>
        <w:rPr>
          <w:rFonts w:hAnsi="宋体"/>
          <w:sz w:val="24"/>
        </w:rPr>
      </w:pPr>
      <w:r w:rsidRPr="00AA7472">
        <w:rPr>
          <w:rFonts w:hAnsi="宋体"/>
          <w:sz w:val="24"/>
        </w:rPr>
        <w:tab/>
        <w:t xml:space="preserve">        return 1;</w:t>
      </w:r>
    </w:p>
    <w:p w14:paraId="3F63CE66" w14:textId="77777777" w:rsidR="00191B7B" w:rsidRPr="00AA7472" w:rsidRDefault="00191B7B" w:rsidP="00191B7B">
      <w:pPr>
        <w:spacing w:line="360" w:lineRule="auto"/>
        <w:ind w:firstLine="420"/>
        <w:rPr>
          <w:rFonts w:hAnsi="宋体"/>
          <w:sz w:val="24"/>
        </w:rPr>
      </w:pPr>
      <w:r w:rsidRPr="00AA7472">
        <w:rPr>
          <w:rFonts w:hAnsi="宋体"/>
          <w:sz w:val="24"/>
        </w:rPr>
        <w:tab/>
        <w:t>}</w:t>
      </w:r>
    </w:p>
    <w:p w14:paraId="72F1FD9D" w14:textId="77777777" w:rsidR="00191B7B" w:rsidRPr="00AA7472" w:rsidRDefault="00191B7B" w:rsidP="00191B7B">
      <w:pPr>
        <w:spacing w:line="360" w:lineRule="auto"/>
        <w:ind w:firstLine="420"/>
        <w:rPr>
          <w:rFonts w:hAnsi="宋体"/>
          <w:sz w:val="24"/>
        </w:rPr>
      </w:pPr>
      <w:r w:rsidRPr="00AA7472">
        <w:rPr>
          <w:rFonts w:hAnsi="宋体"/>
          <w:sz w:val="24"/>
        </w:rPr>
        <w:tab/>
        <w:t>return 0;</w:t>
      </w:r>
    </w:p>
    <w:p w14:paraId="489B52B7" w14:textId="77777777" w:rsidR="00191B7B" w:rsidRPr="00AA7472" w:rsidRDefault="00191B7B" w:rsidP="00191B7B">
      <w:pPr>
        <w:spacing w:line="360" w:lineRule="auto"/>
        <w:ind w:firstLine="420"/>
        <w:rPr>
          <w:rFonts w:hAnsi="宋体"/>
          <w:sz w:val="24"/>
        </w:rPr>
      </w:pPr>
      <w:r w:rsidRPr="00AA7472">
        <w:rPr>
          <w:rFonts w:hAnsi="宋体"/>
          <w:sz w:val="24"/>
        </w:rPr>
        <w:t>}</w:t>
      </w:r>
    </w:p>
    <w:p w14:paraId="09C118DD" w14:textId="77777777" w:rsidR="00191B7B" w:rsidRPr="00AA7472" w:rsidRDefault="00191B7B" w:rsidP="00191B7B">
      <w:pPr>
        <w:spacing w:line="360" w:lineRule="auto"/>
        <w:ind w:firstLine="420"/>
        <w:rPr>
          <w:rFonts w:hAnsi="宋体"/>
          <w:sz w:val="24"/>
        </w:rPr>
      </w:pPr>
      <w:r w:rsidRPr="00AA7472">
        <w:rPr>
          <w:rFonts w:hAnsi="宋体"/>
          <w:sz w:val="24"/>
        </w:rPr>
        <w:t>int main()</w:t>
      </w:r>
    </w:p>
    <w:p w14:paraId="4FE39CB8" w14:textId="77777777" w:rsidR="00191B7B" w:rsidRPr="00AA7472" w:rsidRDefault="00191B7B" w:rsidP="00191B7B">
      <w:pPr>
        <w:spacing w:line="360" w:lineRule="auto"/>
        <w:ind w:firstLine="420"/>
        <w:rPr>
          <w:rFonts w:hAnsi="宋体"/>
          <w:sz w:val="24"/>
        </w:rPr>
      </w:pPr>
      <w:r w:rsidRPr="00AA7472">
        <w:rPr>
          <w:rFonts w:hAnsi="宋体"/>
          <w:sz w:val="24"/>
        </w:rPr>
        <w:t>{</w:t>
      </w:r>
    </w:p>
    <w:p w14:paraId="6A000ECA" w14:textId="77777777" w:rsidR="00191B7B" w:rsidRPr="00AA7472" w:rsidRDefault="00191B7B" w:rsidP="00191B7B">
      <w:pPr>
        <w:spacing w:line="360" w:lineRule="auto"/>
        <w:ind w:firstLine="420"/>
        <w:rPr>
          <w:rFonts w:hAnsi="宋体"/>
          <w:sz w:val="24"/>
        </w:rPr>
      </w:pPr>
      <w:r w:rsidRPr="00AA7472">
        <w:rPr>
          <w:rFonts w:hAnsi="宋体"/>
          <w:sz w:val="24"/>
        </w:rPr>
        <w:t xml:space="preserve">    int </w:t>
      </w:r>
      <w:proofErr w:type="spellStart"/>
      <w:r w:rsidRPr="00AA7472">
        <w:rPr>
          <w:rFonts w:hAnsi="宋体"/>
          <w:sz w:val="24"/>
        </w:rPr>
        <w:t>i,a,b</w:t>
      </w:r>
      <w:proofErr w:type="spellEnd"/>
      <w:r w:rsidRPr="00AA7472">
        <w:rPr>
          <w:rFonts w:hAnsi="宋体"/>
          <w:sz w:val="24"/>
        </w:rPr>
        <w:t>;</w:t>
      </w:r>
    </w:p>
    <w:p w14:paraId="1F445452" w14:textId="77777777" w:rsidR="00191B7B" w:rsidRPr="00AA7472" w:rsidRDefault="00191B7B" w:rsidP="00191B7B">
      <w:pPr>
        <w:spacing w:line="360" w:lineRule="auto"/>
        <w:ind w:firstLine="420"/>
        <w:rPr>
          <w:rFonts w:hAnsi="宋体"/>
          <w:sz w:val="24"/>
        </w:rPr>
      </w:pPr>
      <w:r w:rsidRPr="00AA7472">
        <w:rPr>
          <w:rFonts w:hAnsi="宋体"/>
          <w:sz w:val="24"/>
        </w:rPr>
        <w:t xml:space="preserve">    for(</w:t>
      </w:r>
      <w:proofErr w:type="spellStart"/>
      <w:r w:rsidRPr="00AA7472">
        <w:rPr>
          <w:rFonts w:hAnsi="宋体"/>
          <w:sz w:val="24"/>
        </w:rPr>
        <w:t>i</w:t>
      </w:r>
      <w:proofErr w:type="spellEnd"/>
      <w:r w:rsidRPr="00AA7472">
        <w:rPr>
          <w:rFonts w:hAnsi="宋体"/>
          <w:sz w:val="24"/>
        </w:rPr>
        <w:t>=100;i&lt;1000;i++)</w:t>
      </w:r>
    </w:p>
    <w:p w14:paraId="1B6387B6"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p>
    <w:p w14:paraId="545A1441" w14:textId="77777777" w:rsidR="00191B7B" w:rsidRPr="00AA7472" w:rsidRDefault="00191B7B" w:rsidP="00191B7B">
      <w:pPr>
        <w:spacing w:line="360" w:lineRule="auto"/>
        <w:ind w:firstLine="420"/>
        <w:rPr>
          <w:rFonts w:hAnsi="宋体"/>
          <w:sz w:val="24"/>
        </w:rPr>
      </w:pPr>
      <w:r w:rsidRPr="00AA7472">
        <w:rPr>
          <w:rFonts w:hAnsi="宋体"/>
          <w:sz w:val="24"/>
        </w:rPr>
        <w:t xml:space="preserve">        a=</w:t>
      </w:r>
      <w:proofErr w:type="spellStart"/>
      <w:r w:rsidRPr="00AA7472">
        <w:rPr>
          <w:rFonts w:hAnsi="宋体"/>
          <w:sz w:val="24"/>
        </w:rPr>
        <w:t>i</w:t>
      </w:r>
      <w:proofErr w:type="spellEnd"/>
      <w:r w:rsidRPr="00AA7472">
        <w:rPr>
          <w:rFonts w:hAnsi="宋体"/>
          <w:sz w:val="24"/>
        </w:rPr>
        <w:t>/100;</w:t>
      </w:r>
    </w:p>
    <w:p w14:paraId="1EC7D1DD" w14:textId="77777777" w:rsidR="00191B7B" w:rsidRPr="00AA7472" w:rsidRDefault="00191B7B" w:rsidP="00191B7B">
      <w:pPr>
        <w:spacing w:line="360" w:lineRule="auto"/>
        <w:ind w:firstLine="420"/>
        <w:rPr>
          <w:rFonts w:hAnsi="宋体"/>
          <w:sz w:val="24"/>
        </w:rPr>
      </w:pPr>
      <w:r w:rsidRPr="00AA7472">
        <w:rPr>
          <w:rFonts w:hAnsi="宋体"/>
          <w:sz w:val="24"/>
        </w:rPr>
        <w:t xml:space="preserve">        b=</w:t>
      </w:r>
      <w:proofErr w:type="spellStart"/>
      <w:r w:rsidRPr="00AA7472">
        <w:rPr>
          <w:rFonts w:hAnsi="宋体"/>
          <w:sz w:val="24"/>
        </w:rPr>
        <w:t>i</w:t>
      </w:r>
      <w:proofErr w:type="spellEnd"/>
      <w:r w:rsidRPr="00AA7472">
        <w:rPr>
          <w:rFonts w:hAnsi="宋体"/>
          <w:sz w:val="24"/>
        </w:rPr>
        <w:t>/10;</w:t>
      </w:r>
    </w:p>
    <w:p w14:paraId="72CAD35D" w14:textId="77777777" w:rsidR="00191B7B" w:rsidRPr="00AA7472" w:rsidRDefault="00191B7B" w:rsidP="00191B7B">
      <w:pPr>
        <w:spacing w:line="360" w:lineRule="auto"/>
        <w:ind w:firstLine="420"/>
        <w:rPr>
          <w:rFonts w:hAnsi="宋体"/>
          <w:sz w:val="24"/>
        </w:rPr>
      </w:pPr>
      <w:r w:rsidRPr="00AA7472">
        <w:rPr>
          <w:rFonts w:hAnsi="宋体"/>
          <w:sz w:val="24"/>
        </w:rPr>
        <w:lastRenderedPageBreak/>
        <w:t xml:space="preserve">        if(</w:t>
      </w:r>
      <w:proofErr w:type="spellStart"/>
      <w:r w:rsidRPr="00AA7472">
        <w:rPr>
          <w:rFonts w:hAnsi="宋体"/>
          <w:sz w:val="24"/>
        </w:rPr>
        <w:t>unit_num</w:t>
      </w:r>
      <w:proofErr w:type="spellEnd"/>
      <w:r w:rsidRPr="00AA7472">
        <w:rPr>
          <w:rFonts w:hAnsi="宋体"/>
          <w:sz w:val="24"/>
        </w:rPr>
        <w:t>(</w:t>
      </w:r>
      <w:proofErr w:type="spellStart"/>
      <w:r w:rsidRPr="00AA7472">
        <w:rPr>
          <w:rFonts w:hAnsi="宋体"/>
          <w:sz w:val="24"/>
        </w:rPr>
        <w:t>i</w:t>
      </w:r>
      <w:proofErr w:type="spellEnd"/>
      <w:r w:rsidRPr="00AA7472">
        <w:rPr>
          <w:rFonts w:hAnsi="宋体"/>
          <w:sz w:val="24"/>
        </w:rPr>
        <w:t>)&amp;&amp;</w:t>
      </w:r>
      <w:proofErr w:type="spellStart"/>
      <w:r w:rsidRPr="00AA7472">
        <w:rPr>
          <w:rFonts w:hAnsi="宋体"/>
          <w:sz w:val="24"/>
        </w:rPr>
        <w:t>unit_num</w:t>
      </w:r>
      <w:proofErr w:type="spellEnd"/>
      <w:r w:rsidRPr="00AA7472">
        <w:rPr>
          <w:rFonts w:hAnsi="宋体"/>
          <w:sz w:val="24"/>
        </w:rPr>
        <w:t>(a)&amp;&amp;</w:t>
      </w:r>
      <w:proofErr w:type="spellStart"/>
      <w:r w:rsidRPr="00AA7472">
        <w:rPr>
          <w:rFonts w:hAnsi="宋体"/>
          <w:sz w:val="24"/>
        </w:rPr>
        <w:t>unit_num</w:t>
      </w:r>
      <w:proofErr w:type="spellEnd"/>
      <w:r w:rsidRPr="00AA7472">
        <w:rPr>
          <w:rFonts w:hAnsi="宋体"/>
          <w:sz w:val="24"/>
        </w:rPr>
        <w:t>(b)&amp;&amp;a&gt;1)</w:t>
      </w:r>
    </w:p>
    <w:p w14:paraId="6A1B8CF2"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proofErr w:type="spellStart"/>
      <w:r w:rsidRPr="00AA7472">
        <w:rPr>
          <w:rFonts w:hAnsi="宋体"/>
          <w:sz w:val="24"/>
        </w:rPr>
        <w:t>printf</w:t>
      </w:r>
      <w:proofErr w:type="spellEnd"/>
      <w:r w:rsidRPr="00AA7472">
        <w:rPr>
          <w:rFonts w:hAnsi="宋体"/>
          <w:sz w:val="24"/>
        </w:rPr>
        <w:t>("%d\n",</w:t>
      </w:r>
      <w:proofErr w:type="spellStart"/>
      <w:r w:rsidRPr="00AA7472">
        <w:rPr>
          <w:rFonts w:hAnsi="宋体"/>
          <w:sz w:val="24"/>
        </w:rPr>
        <w:t>i</w:t>
      </w:r>
      <w:proofErr w:type="spellEnd"/>
      <w:r w:rsidRPr="00AA7472">
        <w:rPr>
          <w:rFonts w:hAnsi="宋体"/>
          <w:sz w:val="24"/>
        </w:rPr>
        <w:t>);</w:t>
      </w:r>
    </w:p>
    <w:p w14:paraId="3DFB0AFD" w14:textId="77777777" w:rsidR="00191B7B" w:rsidRPr="00AA7472" w:rsidRDefault="00191B7B" w:rsidP="00191B7B">
      <w:pPr>
        <w:spacing w:line="360" w:lineRule="auto"/>
        <w:ind w:firstLine="420"/>
        <w:rPr>
          <w:rFonts w:hAnsi="宋体"/>
          <w:sz w:val="24"/>
        </w:rPr>
      </w:pPr>
      <w:r w:rsidRPr="00AA7472">
        <w:rPr>
          <w:rFonts w:hAnsi="宋体"/>
          <w:sz w:val="24"/>
        </w:rPr>
        <w:t xml:space="preserve">    }</w:t>
      </w:r>
    </w:p>
    <w:p w14:paraId="62E1550A" w14:textId="77777777" w:rsidR="00191B7B" w:rsidRPr="00AA7472" w:rsidRDefault="00191B7B" w:rsidP="00191B7B">
      <w:pPr>
        <w:spacing w:line="360" w:lineRule="auto"/>
        <w:ind w:firstLine="420"/>
        <w:rPr>
          <w:rFonts w:hAnsi="宋体"/>
          <w:sz w:val="24"/>
        </w:rPr>
      </w:pPr>
      <w:r w:rsidRPr="00AA7472">
        <w:rPr>
          <w:rFonts w:hAnsi="宋体"/>
          <w:sz w:val="24"/>
        </w:rPr>
        <w:t>return 0;</w:t>
      </w:r>
    </w:p>
    <w:p w14:paraId="79884542" w14:textId="77777777" w:rsidR="00191B7B" w:rsidRDefault="00191B7B" w:rsidP="00191B7B">
      <w:pPr>
        <w:spacing w:line="360" w:lineRule="auto"/>
        <w:ind w:firstLine="420"/>
        <w:rPr>
          <w:rFonts w:hAnsi="宋体"/>
          <w:sz w:val="24"/>
        </w:rPr>
      </w:pPr>
      <w:r w:rsidRPr="00AA7472">
        <w:rPr>
          <w:rFonts w:hAnsi="宋体"/>
          <w:sz w:val="24"/>
        </w:rPr>
        <w:t>}</w:t>
      </w:r>
    </w:p>
    <w:p w14:paraId="7BD5F301" w14:textId="77777777" w:rsidR="00191B7B" w:rsidRDefault="00191B7B" w:rsidP="00191B7B">
      <w:pPr>
        <w:spacing w:line="360" w:lineRule="auto"/>
        <w:ind w:firstLine="420"/>
        <w:jc w:val="center"/>
        <w:rPr>
          <w:rFonts w:hAnsi="宋体"/>
          <w:sz w:val="24"/>
        </w:rPr>
      </w:pPr>
      <w:r w:rsidRPr="00AA7472">
        <w:rPr>
          <w:rFonts w:hAnsi="宋体"/>
          <w:noProof/>
          <w:sz w:val="24"/>
        </w:rPr>
        <w:drawing>
          <wp:inline distT="0" distB="0" distL="0" distR="0" wp14:anchorId="6920D622" wp14:editId="39C42F14">
            <wp:extent cx="3938905" cy="4129864"/>
            <wp:effectExtent l="0" t="0" r="4445"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40"/>
                    <a:stretch/>
                  </pic:blipFill>
                  <pic:spPr bwMode="auto">
                    <a:xfrm>
                      <a:off x="0" y="0"/>
                      <a:ext cx="3947387" cy="4138757"/>
                    </a:xfrm>
                    <a:prstGeom prst="rect">
                      <a:avLst/>
                    </a:prstGeom>
                    <a:ln>
                      <a:noFill/>
                    </a:ln>
                    <a:extLst>
                      <a:ext uri="{53640926-AAD7-44D8-BBD7-CCE9431645EC}">
                        <a14:shadowObscured xmlns:a14="http://schemas.microsoft.com/office/drawing/2010/main"/>
                      </a:ext>
                    </a:extLst>
                  </pic:spPr>
                </pic:pic>
              </a:graphicData>
            </a:graphic>
          </wp:inline>
        </w:drawing>
      </w:r>
    </w:p>
    <w:p w14:paraId="59D85B48" w14:textId="77777777" w:rsidR="00191B7B" w:rsidRPr="00C630E4" w:rsidRDefault="00191B7B" w:rsidP="00191B7B">
      <w:pPr>
        <w:snapToGrid w:val="0"/>
        <w:jc w:val="center"/>
        <w:rPr>
          <w:rFonts w:eastAsia="黑体"/>
          <w:sz w:val="24"/>
        </w:rPr>
      </w:pPr>
      <w:r>
        <w:rPr>
          <w:rFonts w:eastAsia="黑体" w:hint="eastAsia"/>
          <w:sz w:val="24"/>
        </w:rPr>
        <w:t>图</w:t>
      </w:r>
      <w:r>
        <w:rPr>
          <w:rFonts w:eastAsia="黑体" w:hint="eastAsia"/>
          <w:sz w:val="24"/>
        </w:rPr>
        <w:t>2</w:t>
      </w:r>
      <w:r>
        <w:rPr>
          <w:rFonts w:eastAsia="黑体"/>
          <w:sz w:val="24"/>
        </w:rPr>
        <w:t>-</w:t>
      </w:r>
      <w:r>
        <w:rPr>
          <w:rFonts w:eastAsia="黑体" w:hint="eastAsia"/>
          <w:sz w:val="24"/>
        </w:rPr>
        <w:t>4</w:t>
      </w:r>
      <w:r>
        <w:rPr>
          <w:rFonts w:eastAsia="黑体"/>
          <w:sz w:val="24"/>
        </w:rPr>
        <w:t xml:space="preserve"> </w:t>
      </w:r>
      <w:r>
        <w:rPr>
          <w:rFonts w:eastAsia="黑体" w:hint="eastAsia"/>
          <w:sz w:val="24"/>
        </w:rPr>
        <w:t>程序改错题</w:t>
      </w:r>
      <w:r>
        <w:rPr>
          <w:rFonts w:eastAsia="黑体" w:hint="eastAsia"/>
          <w:sz w:val="24"/>
        </w:rPr>
        <w:t>3</w:t>
      </w:r>
      <w:r>
        <w:rPr>
          <w:rFonts w:eastAsia="黑体" w:hint="eastAsia"/>
          <w:sz w:val="24"/>
        </w:rPr>
        <w:t>的运行结果</w:t>
      </w:r>
    </w:p>
    <w:p w14:paraId="5C32C4FA" w14:textId="77777777" w:rsidR="00191B7B" w:rsidRDefault="00191B7B" w:rsidP="00191B7B">
      <w:pPr>
        <w:snapToGrid w:val="0"/>
        <w:spacing w:afterLines="25" w:after="78" w:line="360" w:lineRule="auto"/>
        <w:rPr>
          <w:rFonts w:hAnsi="宋体"/>
          <w:b/>
          <w:sz w:val="24"/>
        </w:rPr>
      </w:pPr>
      <w:r>
        <w:rPr>
          <w:rFonts w:hint="eastAsia"/>
          <w:b/>
          <w:sz w:val="24"/>
        </w:rPr>
        <w:t>2</w:t>
      </w:r>
      <w:r w:rsidRPr="00885843">
        <w:rPr>
          <w:b/>
          <w:sz w:val="24"/>
        </w:rPr>
        <w:t xml:space="preserve">.2.3 </w:t>
      </w:r>
      <w:r w:rsidRPr="00885843">
        <w:rPr>
          <w:rFonts w:hAnsi="宋体"/>
          <w:b/>
          <w:sz w:val="24"/>
        </w:rPr>
        <w:t>程序设计</w:t>
      </w:r>
    </w:p>
    <w:p w14:paraId="22BB9346" w14:textId="77777777" w:rsidR="00191B7B" w:rsidRDefault="00191B7B" w:rsidP="00191B7B">
      <w:pPr>
        <w:spacing w:line="360" w:lineRule="auto"/>
        <w:ind w:firstLine="420"/>
        <w:rPr>
          <w:rFonts w:hAnsi="宋体"/>
          <w:sz w:val="24"/>
        </w:rPr>
      </w:pPr>
      <w:r>
        <w:rPr>
          <w:rFonts w:hAnsi="宋体" w:hint="eastAsia"/>
          <w:sz w:val="24"/>
        </w:rPr>
        <w:t>（</w:t>
      </w:r>
      <w:r>
        <w:rPr>
          <w:rFonts w:hAnsi="宋体" w:hint="eastAsia"/>
          <w:sz w:val="24"/>
        </w:rPr>
        <w:t>1</w:t>
      </w:r>
      <w:r>
        <w:rPr>
          <w:rFonts w:hAnsi="宋体" w:hint="eastAsia"/>
          <w:sz w:val="24"/>
        </w:rPr>
        <w:t>）</w:t>
      </w:r>
      <w:r>
        <w:rPr>
          <w:rFonts w:hAnsi="宋体" w:hint="eastAsia"/>
          <w:sz w:val="24"/>
        </w:rPr>
        <w:t xml:space="preserve"> </w:t>
      </w:r>
      <w:r>
        <w:rPr>
          <w:rFonts w:hAnsi="宋体" w:hint="eastAsia"/>
          <w:sz w:val="24"/>
        </w:rPr>
        <w:t>假设工资税金按以下方法计算：</w:t>
      </w:r>
      <w:r>
        <w:rPr>
          <w:rFonts w:hAnsi="宋体" w:hint="eastAsia"/>
          <w:sz w:val="24"/>
        </w:rPr>
        <w:t xml:space="preserve">x </w:t>
      </w:r>
      <w:r>
        <w:rPr>
          <w:rFonts w:hAnsi="宋体" w:hint="eastAsia"/>
          <w:sz w:val="24"/>
        </w:rPr>
        <w:t>＜</w:t>
      </w:r>
      <w:r>
        <w:rPr>
          <w:rFonts w:hAnsi="宋体" w:hint="eastAsia"/>
          <w:sz w:val="24"/>
        </w:rPr>
        <w:t xml:space="preserve"> 1000</w:t>
      </w:r>
      <w:r>
        <w:rPr>
          <w:rFonts w:hAnsi="宋体" w:hint="eastAsia"/>
          <w:sz w:val="24"/>
        </w:rPr>
        <w:t>元，不收取税金；</w:t>
      </w:r>
      <w:r>
        <w:rPr>
          <w:rFonts w:hAnsi="宋体" w:hint="eastAsia"/>
          <w:sz w:val="24"/>
        </w:rPr>
        <w:t xml:space="preserve">1000 </w:t>
      </w:r>
      <w:r>
        <w:rPr>
          <w:rFonts w:hAnsi="宋体" w:hint="eastAsia"/>
          <w:sz w:val="24"/>
        </w:rPr>
        <w:t>≤</w:t>
      </w:r>
      <w:r>
        <w:rPr>
          <w:rFonts w:hAnsi="宋体" w:hint="eastAsia"/>
          <w:sz w:val="24"/>
        </w:rPr>
        <w:t xml:space="preserve"> x </w:t>
      </w:r>
      <w:r>
        <w:rPr>
          <w:rFonts w:hAnsi="宋体" w:hint="eastAsia"/>
          <w:sz w:val="24"/>
        </w:rPr>
        <w:t>＜</w:t>
      </w:r>
      <w:r>
        <w:rPr>
          <w:rFonts w:hAnsi="宋体" w:hint="eastAsia"/>
          <w:sz w:val="24"/>
        </w:rPr>
        <w:t xml:space="preserve"> 2000</w:t>
      </w:r>
      <w:r>
        <w:rPr>
          <w:rFonts w:hAnsi="宋体" w:hint="eastAsia"/>
          <w:sz w:val="24"/>
        </w:rPr>
        <w:t>，收取</w:t>
      </w:r>
      <w:r>
        <w:rPr>
          <w:rFonts w:hAnsi="宋体" w:hint="eastAsia"/>
          <w:sz w:val="24"/>
        </w:rPr>
        <w:t>5%</w:t>
      </w:r>
      <w:r>
        <w:rPr>
          <w:rFonts w:hAnsi="宋体" w:hint="eastAsia"/>
          <w:sz w:val="24"/>
        </w:rPr>
        <w:t>的税金；</w:t>
      </w:r>
      <w:r>
        <w:rPr>
          <w:rFonts w:hAnsi="宋体" w:hint="eastAsia"/>
          <w:sz w:val="24"/>
        </w:rPr>
        <w:t xml:space="preserve">2000 </w:t>
      </w:r>
      <w:r>
        <w:rPr>
          <w:rFonts w:hAnsi="宋体" w:hint="eastAsia"/>
          <w:sz w:val="24"/>
        </w:rPr>
        <w:t>≤</w:t>
      </w:r>
      <w:r>
        <w:rPr>
          <w:rFonts w:hAnsi="宋体" w:hint="eastAsia"/>
          <w:sz w:val="24"/>
        </w:rPr>
        <w:t xml:space="preserve"> x </w:t>
      </w:r>
      <w:r>
        <w:rPr>
          <w:rFonts w:hAnsi="宋体" w:hint="eastAsia"/>
          <w:sz w:val="24"/>
        </w:rPr>
        <w:t>＜</w:t>
      </w:r>
      <w:r>
        <w:rPr>
          <w:rFonts w:hAnsi="宋体" w:hint="eastAsia"/>
          <w:sz w:val="24"/>
        </w:rPr>
        <w:t xml:space="preserve"> 3000</w:t>
      </w:r>
      <w:r>
        <w:rPr>
          <w:rFonts w:hAnsi="宋体" w:hint="eastAsia"/>
          <w:sz w:val="24"/>
        </w:rPr>
        <w:t>，收取</w:t>
      </w:r>
      <w:r>
        <w:rPr>
          <w:rFonts w:hAnsi="宋体" w:hint="eastAsia"/>
          <w:sz w:val="24"/>
        </w:rPr>
        <w:t>10%</w:t>
      </w:r>
      <w:r>
        <w:rPr>
          <w:rFonts w:hAnsi="宋体" w:hint="eastAsia"/>
          <w:sz w:val="24"/>
        </w:rPr>
        <w:t>的税金；</w:t>
      </w:r>
      <w:r>
        <w:rPr>
          <w:rFonts w:hAnsi="宋体" w:hint="eastAsia"/>
          <w:sz w:val="24"/>
        </w:rPr>
        <w:t xml:space="preserve">3000 </w:t>
      </w:r>
      <w:r>
        <w:rPr>
          <w:rFonts w:hAnsi="宋体" w:hint="eastAsia"/>
          <w:sz w:val="24"/>
        </w:rPr>
        <w:t>≤</w:t>
      </w:r>
      <w:r>
        <w:rPr>
          <w:rFonts w:hAnsi="宋体" w:hint="eastAsia"/>
          <w:sz w:val="24"/>
        </w:rPr>
        <w:t xml:space="preserve"> x </w:t>
      </w:r>
      <w:r>
        <w:rPr>
          <w:rFonts w:hAnsi="宋体" w:hint="eastAsia"/>
          <w:sz w:val="24"/>
        </w:rPr>
        <w:t>＜</w:t>
      </w:r>
      <w:r>
        <w:rPr>
          <w:rFonts w:hAnsi="宋体" w:hint="eastAsia"/>
          <w:sz w:val="24"/>
        </w:rPr>
        <w:t xml:space="preserve"> 4000</w:t>
      </w:r>
      <w:r>
        <w:rPr>
          <w:rFonts w:hAnsi="宋体" w:hint="eastAsia"/>
          <w:sz w:val="24"/>
        </w:rPr>
        <w:t>，收取</w:t>
      </w:r>
      <w:r>
        <w:rPr>
          <w:rFonts w:hAnsi="宋体" w:hint="eastAsia"/>
          <w:sz w:val="24"/>
        </w:rPr>
        <w:t>15%</w:t>
      </w:r>
      <w:r>
        <w:rPr>
          <w:rFonts w:hAnsi="宋体" w:hint="eastAsia"/>
          <w:sz w:val="24"/>
        </w:rPr>
        <w:t>的税金；</w:t>
      </w:r>
      <w:r>
        <w:rPr>
          <w:rFonts w:hAnsi="宋体" w:hint="eastAsia"/>
          <w:sz w:val="24"/>
        </w:rPr>
        <w:t xml:space="preserve">4000 </w:t>
      </w:r>
      <w:r>
        <w:rPr>
          <w:rFonts w:hAnsi="宋体" w:hint="eastAsia"/>
          <w:sz w:val="24"/>
        </w:rPr>
        <w:t>≤</w:t>
      </w:r>
      <w:r>
        <w:rPr>
          <w:rFonts w:hAnsi="宋体" w:hint="eastAsia"/>
          <w:sz w:val="24"/>
        </w:rPr>
        <w:t xml:space="preserve"> x </w:t>
      </w:r>
      <w:r>
        <w:rPr>
          <w:rFonts w:hAnsi="宋体" w:hint="eastAsia"/>
          <w:sz w:val="24"/>
        </w:rPr>
        <w:t>＜</w:t>
      </w:r>
      <w:r>
        <w:rPr>
          <w:rFonts w:hAnsi="宋体" w:hint="eastAsia"/>
          <w:sz w:val="24"/>
        </w:rPr>
        <w:t xml:space="preserve"> 5000</w:t>
      </w:r>
      <w:r>
        <w:rPr>
          <w:rFonts w:hAnsi="宋体" w:hint="eastAsia"/>
          <w:sz w:val="24"/>
        </w:rPr>
        <w:t>，收取</w:t>
      </w:r>
      <w:r>
        <w:rPr>
          <w:rFonts w:hAnsi="宋体" w:hint="eastAsia"/>
          <w:sz w:val="24"/>
        </w:rPr>
        <w:t>20%</w:t>
      </w:r>
      <w:r>
        <w:rPr>
          <w:rFonts w:hAnsi="宋体" w:hint="eastAsia"/>
          <w:sz w:val="24"/>
        </w:rPr>
        <w:t>的税金；</w:t>
      </w:r>
      <w:r>
        <w:rPr>
          <w:rFonts w:hAnsi="宋体" w:hint="eastAsia"/>
          <w:sz w:val="24"/>
        </w:rPr>
        <w:t>x</w:t>
      </w:r>
      <w:r>
        <w:rPr>
          <w:rFonts w:hAnsi="宋体" w:hint="eastAsia"/>
          <w:sz w:val="24"/>
        </w:rPr>
        <w:t>＞</w:t>
      </w:r>
      <w:r>
        <w:rPr>
          <w:rFonts w:hAnsi="宋体" w:hint="eastAsia"/>
          <w:sz w:val="24"/>
        </w:rPr>
        <w:t>5000</w:t>
      </w:r>
      <w:r>
        <w:rPr>
          <w:rFonts w:hAnsi="宋体" w:hint="eastAsia"/>
          <w:sz w:val="24"/>
        </w:rPr>
        <w:t>，收取</w:t>
      </w:r>
      <w:r>
        <w:rPr>
          <w:rFonts w:hAnsi="宋体" w:hint="eastAsia"/>
          <w:sz w:val="24"/>
        </w:rPr>
        <w:t>25%</w:t>
      </w:r>
      <w:r>
        <w:rPr>
          <w:rFonts w:hAnsi="宋体" w:hint="eastAsia"/>
          <w:sz w:val="24"/>
        </w:rPr>
        <w:t>的税金。（注意税金的计算按照阶梯计税法，比如，工资为</w:t>
      </w:r>
      <w:r>
        <w:rPr>
          <w:rFonts w:hAnsi="宋体" w:hint="eastAsia"/>
          <w:sz w:val="24"/>
        </w:rPr>
        <w:t>4</w:t>
      </w:r>
      <w:r>
        <w:rPr>
          <w:rFonts w:hAnsi="宋体"/>
          <w:sz w:val="24"/>
        </w:rPr>
        <w:t>500</w:t>
      </w:r>
      <w:r>
        <w:rPr>
          <w:rFonts w:hAnsi="宋体" w:hint="eastAsia"/>
          <w:sz w:val="24"/>
        </w:rPr>
        <w:t>，那么税金</w:t>
      </w:r>
      <w:r>
        <w:rPr>
          <w:rFonts w:hAnsi="宋体" w:hint="eastAsia"/>
          <w:sz w:val="24"/>
        </w:rPr>
        <w:t>=</w:t>
      </w:r>
      <w:r>
        <w:rPr>
          <w:rFonts w:hAnsi="宋体"/>
          <w:sz w:val="24"/>
        </w:rPr>
        <w:t>1000*5% + 1000*10% + 1000*15% + 501*20%</w:t>
      </w:r>
      <w:r>
        <w:rPr>
          <w:rFonts w:hAnsi="宋体" w:hint="eastAsia"/>
          <w:sz w:val="24"/>
        </w:rPr>
        <w:t>）。编写一个程序</w:t>
      </w:r>
      <w:r>
        <w:rPr>
          <w:rFonts w:hAnsi="宋体" w:hint="eastAsia"/>
          <w:sz w:val="24"/>
        </w:rPr>
        <w:t>,</w:t>
      </w:r>
      <w:r>
        <w:rPr>
          <w:rFonts w:hAnsi="宋体" w:hint="eastAsia"/>
          <w:sz w:val="24"/>
        </w:rPr>
        <w:t>输入工资金额，输出应收取税金额度，要求分别用</w:t>
      </w:r>
      <w:r>
        <w:rPr>
          <w:rFonts w:hAnsi="宋体" w:hint="eastAsia"/>
          <w:sz w:val="24"/>
        </w:rPr>
        <w:t>if</w:t>
      </w:r>
      <w:r>
        <w:rPr>
          <w:rFonts w:hAnsi="宋体" w:hint="eastAsia"/>
          <w:sz w:val="24"/>
        </w:rPr>
        <w:t>语句和</w:t>
      </w:r>
      <w:r>
        <w:rPr>
          <w:rFonts w:hAnsi="宋体" w:hint="eastAsia"/>
          <w:sz w:val="24"/>
        </w:rPr>
        <w:t>switch</w:t>
      </w:r>
      <w:r>
        <w:rPr>
          <w:rFonts w:hAnsi="宋体" w:hint="eastAsia"/>
          <w:sz w:val="24"/>
        </w:rPr>
        <w:t>语句来实现。</w:t>
      </w:r>
    </w:p>
    <w:p w14:paraId="110D9FDA" w14:textId="77777777" w:rsidR="00191B7B" w:rsidRPr="00885843" w:rsidRDefault="00191B7B" w:rsidP="00191B7B">
      <w:pPr>
        <w:snapToGrid w:val="0"/>
        <w:spacing w:line="360" w:lineRule="auto"/>
        <w:rPr>
          <w:b/>
          <w:sz w:val="24"/>
        </w:rPr>
      </w:pPr>
      <w:r w:rsidRPr="00885843">
        <w:rPr>
          <w:rFonts w:hAnsi="宋体"/>
          <w:b/>
          <w:sz w:val="24"/>
        </w:rPr>
        <w:t>解答：</w:t>
      </w:r>
    </w:p>
    <w:p w14:paraId="52BA233E" w14:textId="77777777" w:rsidR="00191B7B" w:rsidRPr="00953F10" w:rsidRDefault="00191B7B" w:rsidP="00191B7B">
      <w:pPr>
        <w:pStyle w:val="af6"/>
        <w:numPr>
          <w:ilvl w:val="0"/>
          <w:numId w:val="1"/>
        </w:numPr>
        <w:spacing w:line="360" w:lineRule="auto"/>
        <w:ind w:firstLineChars="0"/>
        <w:rPr>
          <w:rFonts w:hAnsi="宋体"/>
          <w:sz w:val="24"/>
        </w:rPr>
      </w:pPr>
      <w:r w:rsidRPr="00953F10">
        <w:rPr>
          <w:rFonts w:hAnsi="宋体"/>
          <w:sz w:val="24"/>
        </w:rPr>
        <w:t>算法流程如图</w:t>
      </w:r>
      <w:r>
        <w:rPr>
          <w:rFonts w:hint="eastAsia"/>
          <w:sz w:val="24"/>
        </w:rPr>
        <w:t>2-5</w:t>
      </w:r>
      <w:r w:rsidRPr="00953F10">
        <w:rPr>
          <w:rFonts w:hAnsi="宋体"/>
          <w:sz w:val="24"/>
        </w:rPr>
        <w:t>所示</w:t>
      </w:r>
      <w:r w:rsidRPr="00953F10">
        <w:rPr>
          <w:rFonts w:hAnsi="宋体" w:hint="eastAsia"/>
          <w:sz w:val="24"/>
        </w:rPr>
        <w:t>。</w:t>
      </w:r>
    </w:p>
    <w:p w14:paraId="49E6F271" w14:textId="77777777" w:rsidR="00191B7B" w:rsidRDefault="00191B7B" w:rsidP="00191B7B">
      <w:pPr>
        <w:spacing w:line="360" w:lineRule="auto"/>
        <w:ind w:left="420"/>
        <w:jc w:val="center"/>
        <w:rPr>
          <w:rFonts w:hAnsi="宋体"/>
          <w:sz w:val="24"/>
        </w:rPr>
      </w:pPr>
      <w:r>
        <w:rPr>
          <w:rFonts w:hint="eastAsia"/>
          <w:noProof/>
        </w:rPr>
        <w:lastRenderedPageBreak/>
        <w:drawing>
          <wp:inline distT="0" distB="0" distL="0" distR="0" wp14:anchorId="0EA9C9B3" wp14:editId="22AB8702">
            <wp:extent cx="5797358" cy="28651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5145" cy="2868968"/>
                    </a:xfrm>
                    <a:prstGeom prst="rect">
                      <a:avLst/>
                    </a:prstGeom>
                    <a:noFill/>
                    <a:ln>
                      <a:noFill/>
                    </a:ln>
                  </pic:spPr>
                </pic:pic>
              </a:graphicData>
            </a:graphic>
          </wp:inline>
        </w:drawing>
      </w:r>
    </w:p>
    <w:p w14:paraId="3BEFA8A0" w14:textId="77777777" w:rsidR="00191B7B" w:rsidRPr="009B50AD" w:rsidRDefault="00191B7B" w:rsidP="00191B7B">
      <w:pPr>
        <w:snapToGrid w:val="0"/>
        <w:jc w:val="center"/>
        <w:rPr>
          <w:rFonts w:eastAsia="黑体"/>
          <w:sz w:val="24"/>
        </w:rPr>
      </w:pPr>
      <w:r w:rsidRPr="00885843">
        <w:rPr>
          <w:rFonts w:eastAsia="黑体"/>
          <w:sz w:val="24"/>
        </w:rPr>
        <w:t>图</w:t>
      </w:r>
      <w:r>
        <w:rPr>
          <w:rFonts w:eastAsia="黑体" w:hint="eastAsia"/>
          <w:sz w:val="24"/>
        </w:rPr>
        <w:t>2</w:t>
      </w:r>
      <w:r w:rsidRPr="00885843">
        <w:rPr>
          <w:rFonts w:eastAsia="黑体"/>
          <w:sz w:val="24"/>
        </w:rPr>
        <w:t>-</w:t>
      </w:r>
      <w:r>
        <w:rPr>
          <w:rFonts w:eastAsia="黑体" w:hint="eastAsia"/>
          <w:sz w:val="24"/>
        </w:rPr>
        <w:t>5</w:t>
      </w:r>
      <w:r w:rsidRPr="00885843">
        <w:rPr>
          <w:rFonts w:eastAsia="黑体"/>
          <w:sz w:val="24"/>
        </w:rPr>
        <w:t xml:space="preserve"> </w:t>
      </w:r>
      <w:r w:rsidRPr="00885843">
        <w:rPr>
          <w:rFonts w:eastAsia="黑体"/>
          <w:sz w:val="24"/>
        </w:rPr>
        <w:t>编程题</w:t>
      </w:r>
      <w:r w:rsidRPr="00885843">
        <w:rPr>
          <w:rFonts w:eastAsia="黑体"/>
          <w:sz w:val="24"/>
        </w:rPr>
        <w:t>1</w:t>
      </w:r>
      <w:r w:rsidRPr="00885843">
        <w:rPr>
          <w:rFonts w:eastAsia="黑体"/>
          <w:sz w:val="24"/>
        </w:rPr>
        <w:t>的程序流程图</w:t>
      </w:r>
    </w:p>
    <w:p w14:paraId="7424D837" w14:textId="77777777" w:rsidR="00191B7B" w:rsidRPr="00885843" w:rsidRDefault="00191B7B" w:rsidP="00191B7B">
      <w:pPr>
        <w:snapToGrid w:val="0"/>
        <w:spacing w:line="360" w:lineRule="auto"/>
        <w:ind w:firstLineChars="200" w:firstLine="480"/>
        <w:rPr>
          <w:sz w:val="24"/>
        </w:rPr>
      </w:pPr>
      <w:r w:rsidRPr="00885843">
        <w:rPr>
          <w:sz w:val="24"/>
        </w:rPr>
        <w:t>2</w:t>
      </w:r>
      <w:r w:rsidRPr="00885843">
        <w:rPr>
          <w:rFonts w:hAnsi="宋体"/>
          <w:sz w:val="24"/>
        </w:rPr>
        <w:t>）源程序清单</w:t>
      </w:r>
    </w:p>
    <w:p w14:paraId="4487AADE" w14:textId="77777777" w:rsidR="00191B7B" w:rsidRPr="00953F10" w:rsidRDefault="00191B7B" w:rsidP="00191B7B">
      <w:pPr>
        <w:snapToGrid w:val="0"/>
        <w:spacing w:line="360" w:lineRule="auto"/>
        <w:ind w:firstLineChars="200" w:firstLine="480"/>
        <w:rPr>
          <w:sz w:val="24"/>
        </w:rPr>
      </w:pPr>
      <w:r w:rsidRPr="00953F10">
        <w:rPr>
          <w:sz w:val="24"/>
        </w:rPr>
        <w:t>#include &lt;</w:t>
      </w:r>
      <w:proofErr w:type="spellStart"/>
      <w:r w:rsidRPr="00953F10">
        <w:rPr>
          <w:sz w:val="24"/>
        </w:rPr>
        <w:t>stdio.h</w:t>
      </w:r>
      <w:proofErr w:type="spellEnd"/>
      <w:r w:rsidRPr="00953F10">
        <w:rPr>
          <w:sz w:val="24"/>
        </w:rPr>
        <w:t>&gt;</w:t>
      </w:r>
    </w:p>
    <w:p w14:paraId="23B2EE47" w14:textId="77777777" w:rsidR="00191B7B" w:rsidRPr="00953F10" w:rsidRDefault="00191B7B" w:rsidP="00191B7B">
      <w:pPr>
        <w:snapToGrid w:val="0"/>
        <w:spacing w:line="360" w:lineRule="auto"/>
        <w:ind w:firstLineChars="200" w:firstLine="480"/>
        <w:rPr>
          <w:sz w:val="24"/>
        </w:rPr>
      </w:pPr>
      <w:r w:rsidRPr="00953F10">
        <w:rPr>
          <w:sz w:val="24"/>
        </w:rPr>
        <w:t>int main()</w:t>
      </w:r>
    </w:p>
    <w:p w14:paraId="226BD54A" w14:textId="77777777" w:rsidR="00191B7B" w:rsidRPr="00953F10" w:rsidRDefault="00191B7B" w:rsidP="00191B7B">
      <w:pPr>
        <w:snapToGrid w:val="0"/>
        <w:spacing w:line="360" w:lineRule="auto"/>
        <w:ind w:firstLineChars="200" w:firstLine="480"/>
        <w:rPr>
          <w:sz w:val="24"/>
        </w:rPr>
      </w:pPr>
      <w:r w:rsidRPr="00953F10">
        <w:rPr>
          <w:sz w:val="24"/>
        </w:rPr>
        <w:t>{</w:t>
      </w:r>
    </w:p>
    <w:p w14:paraId="1DE233E7" w14:textId="77777777" w:rsidR="00191B7B" w:rsidRPr="00953F10" w:rsidRDefault="00191B7B" w:rsidP="00191B7B">
      <w:pPr>
        <w:snapToGrid w:val="0"/>
        <w:spacing w:line="360" w:lineRule="auto"/>
        <w:ind w:firstLineChars="200" w:firstLine="480"/>
        <w:rPr>
          <w:sz w:val="24"/>
        </w:rPr>
      </w:pPr>
      <w:r w:rsidRPr="00953F10">
        <w:rPr>
          <w:sz w:val="24"/>
        </w:rPr>
        <w:tab/>
        <w:t>int salary, tax;</w:t>
      </w:r>
    </w:p>
    <w:p w14:paraId="09EDEB5B" w14:textId="77777777" w:rsidR="00191B7B" w:rsidRPr="00953F10" w:rsidRDefault="00191B7B" w:rsidP="00191B7B">
      <w:pPr>
        <w:snapToGrid w:val="0"/>
        <w:spacing w:line="360" w:lineRule="auto"/>
        <w:ind w:firstLineChars="200" w:firstLine="480"/>
        <w:rPr>
          <w:sz w:val="24"/>
        </w:rPr>
      </w:pPr>
      <w:r w:rsidRPr="00953F10">
        <w:rPr>
          <w:sz w:val="24"/>
        </w:rPr>
        <w:tab/>
        <w:t>int a;</w:t>
      </w:r>
    </w:p>
    <w:p w14:paraId="076AABA6" w14:textId="77777777" w:rsidR="00191B7B" w:rsidRPr="00953F10" w:rsidRDefault="00191B7B" w:rsidP="00191B7B">
      <w:pPr>
        <w:snapToGrid w:val="0"/>
        <w:spacing w:line="360" w:lineRule="auto"/>
        <w:ind w:firstLineChars="200" w:firstLine="480"/>
        <w:rPr>
          <w:sz w:val="24"/>
        </w:rPr>
      </w:pPr>
      <w:r w:rsidRPr="00953F10">
        <w:rPr>
          <w:sz w:val="24"/>
        </w:rPr>
        <w:tab/>
      </w:r>
      <w:proofErr w:type="spellStart"/>
      <w:r w:rsidRPr="00953F10">
        <w:rPr>
          <w:sz w:val="24"/>
        </w:rPr>
        <w:t>scanf</w:t>
      </w:r>
      <w:proofErr w:type="spellEnd"/>
      <w:r w:rsidRPr="00953F10">
        <w:rPr>
          <w:sz w:val="24"/>
        </w:rPr>
        <w:t>("%</w:t>
      </w:r>
      <w:proofErr w:type="spellStart"/>
      <w:r w:rsidRPr="00953F10">
        <w:rPr>
          <w:sz w:val="24"/>
        </w:rPr>
        <w:t>d",&amp;salary</w:t>
      </w:r>
      <w:proofErr w:type="spellEnd"/>
      <w:r w:rsidRPr="00953F10">
        <w:rPr>
          <w:sz w:val="24"/>
        </w:rPr>
        <w:t>);</w:t>
      </w:r>
    </w:p>
    <w:p w14:paraId="2247AB84" w14:textId="77777777" w:rsidR="00191B7B" w:rsidRPr="00953F10" w:rsidRDefault="00191B7B" w:rsidP="00191B7B">
      <w:pPr>
        <w:snapToGrid w:val="0"/>
        <w:spacing w:line="360" w:lineRule="auto"/>
        <w:ind w:firstLineChars="200" w:firstLine="480"/>
        <w:rPr>
          <w:sz w:val="24"/>
        </w:rPr>
      </w:pPr>
      <w:r w:rsidRPr="00953F10">
        <w:rPr>
          <w:sz w:val="24"/>
        </w:rPr>
        <w:tab/>
        <w:t>a=salary/1000;</w:t>
      </w:r>
    </w:p>
    <w:p w14:paraId="328BA0E0" w14:textId="77777777" w:rsidR="00191B7B" w:rsidRPr="00953F10" w:rsidRDefault="00191B7B" w:rsidP="00191B7B">
      <w:pPr>
        <w:snapToGrid w:val="0"/>
        <w:spacing w:line="360" w:lineRule="auto"/>
        <w:ind w:firstLineChars="200" w:firstLine="480"/>
        <w:rPr>
          <w:sz w:val="24"/>
        </w:rPr>
      </w:pPr>
      <w:r w:rsidRPr="00953F10">
        <w:rPr>
          <w:sz w:val="24"/>
        </w:rPr>
        <w:tab/>
        <w:t>if(a==0) tax=0;</w:t>
      </w:r>
    </w:p>
    <w:p w14:paraId="31A77483" w14:textId="77777777" w:rsidR="00191B7B" w:rsidRPr="00953F10" w:rsidRDefault="00191B7B" w:rsidP="00191B7B">
      <w:pPr>
        <w:snapToGrid w:val="0"/>
        <w:spacing w:line="360" w:lineRule="auto"/>
        <w:ind w:firstLineChars="200" w:firstLine="480"/>
        <w:rPr>
          <w:sz w:val="24"/>
        </w:rPr>
      </w:pPr>
      <w:r w:rsidRPr="00953F10">
        <w:rPr>
          <w:sz w:val="24"/>
        </w:rPr>
        <w:tab/>
        <w:t>else if(a==1) tax=(salary-1000)*0.05;</w:t>
      </w:r>
    </w:p>
    <w:p w14:paraId="002D95D8" w14:textId="77777777" w:rsidR="00191B7B" w:rsidRPr="00953F10" w:rsidRDefault="00191B7B" w:rsidP="00191B7B">
      <w:pPr>
        <w:snapToGrid w:val="0"/>
        <w:spacing w:line="360" w:lineRule="auto"/>
        <w:ind w:firstLineChars="200" w:firstLine="480"/>
        <w:rPr>
          <w:sz w:val="24"/>
        </w:rPr>
      </w:pPr>
      <w:r w:rsidRPr="00953F10">
        <w:rPr>
          <w:sz w:val="24"/>
        </w:rPr>
        <w:tab/>
        <w:t>else if(a==2) tax=(salary-2000)*0.1+50;</w:t>
      </w:r>
    </w:p>
    <w:p w14:paraId="6FDA212F" w14:textId="77777777" w:rsidR="00191B7B" w:rsidRPr="00953F10" w:rsidRDefault="00191B7B" w:rsidP="00191B7B">
      <w:pPr>
        <w:snapToGrid w:val="0"/>
        <w:spacing w:line="360" w:lineRule="auto"/>
        <w:ind w:firstLineChars="200" w:firstLine="480"/>
        <w:rPr>
          <w:sz w:val="24"/>
        </w:rPr>
      </w:pPr>
      <w:r w:rsidRPr="00953F10">
        <w:rPr>
          <w:sz w:val="24"/>
        </w:rPr>
        <w:tab/>
        <w:t>else if(a==3) tax=(salary-3000)*0.15+150;</w:t>
      </w:r>
    </w:p>
    <w:p w14:paraId="1E37FE3D" w14:textId="77777777" w:rsidR="00191B7B" w:rsidRPr="00953F10" w:rsidRDefault="00191B7B" w:rsidP="00191B7B">
      <w:pPr>
        <w:snapToGrid w:val="0"/>
        <w:spacing w:line="360" w:lineRule="auto"/>
        <w:ind w:firstLineChars="200" w:firstLine="480"/>
        <w:rPr>
          <w:sz w:val="24"/>
        </w:rPr>
      </w:pPr>
      <w:r w:rsidRPr="00953F10">
        <w:rPr>
          <w:sz w:val="24"/>
        </w:rPr>
        <w:tab/>
        <w:t>else if(a==4) tax=(salary-4000)*0.20+300;</w:t>
      </w:r>
    </w:p>
    <w:p w14:paraId="65213D41" w14:textId="77777777" w:rsidR="00191B7B" w:rsidRPr="00953F10" w:rsidRDefault="00191B7B" w:rsidP="00191B7B">
      <w:pPr>
        <w:snapToGrid w:val="0"/>
        <w:spacing w:line="360" w:lineRule="auto"/>
        <w:ind w:firstLineChars="200" w:firstLine="480"/>
        <w:rPr>
          <w:sz w:val="24"/>
        </w:rPr>
      </w:pPr>
      <w:r w:rsidRPr="00953F10">
        <w:rPr>
          <w:sz w:val="24"/>
        </w:rPr>
        <w:tab/>
        <w:t>else tax=(salary-5000)*0.25+500;</w:t>
      </w:r>
    </w:p>
    <w:p w14:paraId="4737D150" w14:textId="77777777" w:rsidR="00191B7B" w:rsidRPr="00953F10" w:rsidRDefault="00191B7B" w:rsidP="00191B7B">
      <w:pPr>
        <w:snapToGrid w:val="0"/>
        <w:spacing w:line="360" w:lineRule="auto"/>
        <w:ind w:firstLineChars="200" w:firstLine="480"/>
        <w:rPr>
          <w:sz w:val="24"/>
        </w:rPr>
      </w:pPr>
      <w:r w:rsidRPr="00953F10">
        <w:rPr>
          <w:sz w:val="24"/>
        </w:rPr>
        <w:tab/>
      </w:r>
      <w:proofErr w:type="spellStart"/>
      <w:r w:rsidRPr="00953F10">
        <w:rPr>
          <w:sz w:val="24"/>
        </w:rPr>
        <w:t>printf</w:t>
      </w:r>
      <w:proofErr w:type="spellEnd"/>
      <w:r w:rsidRPr="00953F10">
        <w:rPr>
          <w:sz w:val="24"/>
        </w:rPr>
        <w:t>("%</w:t>
      </w:r>
      <w:proofErr w:type="spellStart"/>
      <w:r w:rsidRPr="00953F10">
        <w:rPr>
          <w:sz w:val="24"/>
        </w:rPr>
        <w:t>d",tax</w:t>
      </w:r>
      <w:proofErr w:type="spellEnd"/>
      <w:r w:rsidRPr="00953F10">
        <w:rPr>
          <w:sz w:val="24"/>
        </w:rPr>
        <w:t>);</w:t>
      </w:r>
    </w:p>
    <w:p w14:paraId="4365B6B7" w14:textId="77777777" w:rsidR="00191B7B" w:rsidRPr="00953F10" w:rsidRDefault="00191B7B" w:rsidP="00191B7B">
      <w:pPr>
        <w:snapToGrid w:val="0"/>
        <w:spacing w:line="360" w:lineRule="auto"/>
        <w:ind w:firstLineChars="200" w:firstLine="480"/>
        <w:rPr>
          <w:sz w:val="24"/>
        </w:rPr>
      </w:pPr>
      <w:r w:rsidRPr="00953F10">
        <w:rPr>
          <w:sz w:val="24"/>
        </w:rPr>
        <w:t xml:space="preserve">    return 0;</w:t>
      </w:r>
    </w:p>
    <w:p w14:paraId="301F5D5A" w14:textId="77777777" w:rsidR="00191B7B" w:rsidRDefault="00191B7B" w:rsidP="00191B7B">
      <w:pPr>
        <w:snapToGrid w:val="0"/>
        <w:spacing w:line="360" w:lineRule="auto"/>
        <w:ind w:firstLineChars="200" w:firstLine="480"/>
        <w:rPr>
          <w:sz w:val="24"/>
        </w:rPr>
      </w:pPr>
      <w:r w:rsidRPr="00953F10">
        <w:rPr>
          <w:sz w:val="24"/>
        </w:rPr>
        <w:t>}</w:t>
      </w:r>
    </w:p>
    <w:p w14:paraId="3E4D1B7D" w14:textId="77777777" w:rsidR="00191B7B" w:rsidRPr="00885843" w:rsidRDefault="00191B7B" w:rsidP="00191B7B">
      <w:pPr>
        <w:snapToGrid w:val="0"/>
        <w:spacing w:line="360" w:lineRule="auto"/>
        <w:rPr>
          <w:sz w:val="24"/>
        </w:rPr>
      </w:pPr>
      <w:r w:rsidRPr="00885843">
        <w:rPr>
          <w:sz w:val="24"/>
        </w:rPr>
        <w:t>3</w:t>
      </w:r>
      <w:r w:rsidRPr="00885843">
        <w:rPr>
          <w:rFonts w:hAnsi="宋体"/>
          <w:sz w:val="24"/>
        </w:rPr>
        <w:t>）测试</w:t>
      </w:r>
    </w:p>
    <w:p w14:paraId="2F24636D"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22071E59" w14:textId="77777777" w:rsidR="00191B7B" w:rsidRPr="00885843" w:rsidRDefault="00191B7B" w:rsidP="00191B7B">
      <w:pPr>
        <w:snapToGrid w:val="0"/>
        <w:spacing w:line="360" w:lineRule="auto"/>
        <w:ind w:firstLineChars="200" w:firstLine="480"/>
        <w:rPr>
          <w:sz w:val="24"/>
        </w:rPr>
      </w:pPr>
      <w:r w:rsidRPr="00885843">
        <w:rPr>
          <w:sz w:val="24"/>
        </w:rPr>
        <w:tab/>
        <w:t xml:space="preserve"> </w:t>
      </w:r>
      <w:r>
        <w:rPr>
          <w:sz w:val="24"/>
        </w:rPr>
        <w:t>900,4500</w:t>
      </w:r>
    </w:p>
    <w:p w14:paraId="0623F655"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2CADBE9F" w14:textId="77777777" w:rsidR="00191B7B" w:rsidRDefault="00191B7B" w:rsidP="00191B7B">
      <w:pPr>
        <w:snapToGrid w:val="0"/>
        <w:spacing w:line="360" w:lineRule="auto"/>
        <w:ind w:firstLineChars="200" w:firstLine="480"/>
        <w:jc w:val="center"/>
        <w:rPr>
          <w:sz w:val="24"/>
        </w:rPr>
      </w:pPr>
      <w:r w:rsidRPr="009B50AD">
        <w:rPr>
          <w:noProof/>
          <w:sz w:val="24"/>
        </w:rPr>
        <w:lastRenderedPageBreak/>
        <w:drawing>
          <wp:inline distT="0" distB="0" distL="0" distR="0" wp14:anchorId="29672D4C" wp14:editId="7333C37A">
            <wp:extent cx="4290060" cy="943223"/>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096"/>
                    <a:stretch/>
                  </pic:blipFill>
                  <pic:spPr bwMode="auto">
                    <a:xfrm>
                      <a:off x="0" y="0"/>
                      <a:ext cx="4290432" cy="943305"/>
                    </a:xfrm>
                    <a:prstGeom prst="rect">
                      <a:avLst/>
                    </a:prstGeom>
                    <a:ln>
                      <a:noFill/>
                    </a:ln>
                    <a:extLst>
                      <a:ext uri="{53640926-AAD7-44D8-BBD7-CCE9431645EC}">
                        <a14:shadowObscured xmlns:a14="http://schemas.microsoft.com/office/drawing/2010/main"/>
                      </a:ext>
                    </a:extLst>
                  </pic:spPr>
                </pic:pic>
              </a:graphicData>
            </a:graphic>
          </wp:inline>
        </w:drawing>
      </w:r>
    </w:p>
    <w:p w14:paraId="2076A5E4" w14:textId="77777777" w:rsidR="00191B7B" w:rsidRDefault="00191B7B" w:rsidP="00191B7B">
      <w:pPr>
        <w:snapToGrid w:val="0"/>
        <w:spacing w:line="360" w:lineRule="auto"/>
        <w:ind w:firstLineChars="200" w:firstLine="480"/>
        <w:jc w:val="center"/>
        <w:rPr>
          <w:sz w:val="24"/>
        </w:rPr>
      </w:pPr>
      <w:r w:rsidRPr="009B50AD">
        <w:rPr>
          <w:noProof/>
          <w:sz w:val="24"/>
        </w:rPr>
        <w:drawing>
          <wp:inline distT="0" distB="0" distL="0" distR="0" wp14:anchorId="49F3F0F4" wp14:editId="36665DCD">
            <wp:extent cx="4221480" cy="84631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3666"/>
                    <a:stretch/>
                  </pic:blipFill>
                  <pic:spPr bwMode="auto">
                    <a:xfrm>
                      <a:off x="0" y="0"/>
                      <a:ext cx="4221846" cy="846390"/>
                    </a:xfrm>
                    <a:prstGeom prst="rect">
                      <a:avLst/>
                    </a:prstGeom>
                    <a:ln>
                      <a:noFill/>
                    </a:ln>
                    <a:extLst>
                      <a:ext uri="{53640926-AAD7-44D8-BBD7-CCE9431645EC}">
                        <a14:shadowObscured xmlns:a14="http://schemas.microsoft.com/office/drawing/2010/main"/>
                      </a:ext>
                    </a:extLst>
                  </pic:spPr>
                </pic:pic>
              </a:graphicData>
            </a:graphic>
          </wp:inline>
        </w:drawing>
      </w:r>
    </w:p>
    <w:p w14:paraId="02C6E44A" w14:textId="77777777" w:rsidR="00191B7B" w:rsidRPr="007553F5" w:rsidRDefault="00191B7B" w:rsidP="00191B7B">
      <w:pPr>
        <w:snapToGrid w:val="0"/>
        <w:jc w:val="center"/>
        <w:rPr>
          <w:rFonts w:eastAsia="黑体"/>
          <w:sz w:val="24"/>
        </w:rPr>
      </w:pPr>
      <w:r>
        <w:rPr>
          <w:rFonts w:eastAsia="黑体" w:hint="eastAsia"/>
          <w:sz w:val="24"/>
        </w:rPr>
        <w:t>图</w:t>
      </w:r>
      <w:r>
        <w:rPr>
          <w:rFonts w:eastAsia="黑体" w:hint="eastAsia"/>
          <w:sz w:val="24"/>
        </w:rPr>
        <w:t>2</w:t>
      </w:r>
      <w:r>
        <w:rPr>
          <w:rFonts w:eastAsia="黑体"/>
          <w:sz w:val="24"/>
        </w:rPr>
        <w:t>-</w:t>
      </w:r>
      <w:r>
        <w:rPr>
          <w:rFonts w:eastAsia="黑体" w:hint="eastAsia"/>
          <w:sz w:val="24"/>
        </w:rPr>
        <w:t>6</w:t>
      </w:r>
      <w:r>
        <w:rPr>
          <w:rFonts w:eastAsia="黑体"/>
          <w:sz w:val="24"/>
        </w:rPr>
        <w:t xml:space="preserve"> </w:t>
      </w:r>
      <w:r>
        <w:rPr>
          <w:rFonts w:eastAsia="黑体" w:hint="eastAsia"/>
          <w:sz w:val="24"/>
        </w:rPr>
        <w:t>程序设计题</w:t>
      </w:r>
      <w:r>
        <w:rPr>
          <w:rFonts w:eastAsia="黑体"/>
          <w:sz w:val="24"/>
        </w:rPr>
        <w:t>1</w:t>
      </w:r>
      <w:r>
        <w:rPr>
          <w:rFonts w:eastAsia="黑体" w:hint="eastAsia"/>
          <w:sz w:val="24"/>
        </w:rPr>
        <w:t>的运行结果</w:t>
      </w:r>
    </w:p>
    <w:p w14:paraId="233090CC" w14:textId="77777777" w:rsidR="00191B7B" w:rsidRDefault="00191B7B" w:rsidP="00191B7B">
      <w:pPr>
        <w:spacing w:line="360" w:lineRule="auto"/>
        <w:ind w:firstLine="420"/>
        <w:rPr>
          <w:rFonts w:hAnsi="宋体"/>
          <w:sz w:val="24"/>
        </w:rPr>
      </w:pPr>
      <w:r>
        <w:rPr>
          <w:rFonts w:hAnsi="宋体" w:hint="eastAsia"/>
          <w:sz w:val="24"/>
        </w:rPr>
        <w:t>（</w:t>
      </w:r>
      <w:r>
        <w:rPr>
          <w:rFonts w:hAnsi="宋体" w:hint="eastAsia"/>
          <w:sz w:val="24"/>
        </w:rPr>
        <w:t>2</w:t>
      </w:r>
      <w:r>
        <w:rPr>
          <w:rFonts w:hAnsi="宋体" w:hint="eastAsia"/>
          <w:sz w:val="24"/>
        </w:rPr>
        <w:t>）将输入的正文复制到输出，复制过程中将每行一个以上的空格字符用一个空格代替。</w:t>
      </w:r>
    </w:p>
    <w:p w14:paraId="192FB882" w14:textId="77777777" w:rsidR="00191B7B" w:rsidRDefault="00191B7B" w:rsidP="00191B7B">
      <w:pPr>
        <w:spacing w:line="360" w:lineRule="auto"/>
        <w:ind w:firstLine="420"/>
        <w:rPr>
          <w:rFonts w:hAnsi="宋体"/>
          <w:sz w:val="24"/>
        </w:rPr>
      </w:pPr>
      <w:r w:rsidRPr="00885843">
        <w:rPr>
          <w:sz w:val="24"/>
        </w:rPr>
        <w:t>1</w:t>
      </w:r>
      <w:r w:rsidRPr="00885843">
        <w:rPr>
          <w:rFonts w:hAnsi="宋体"/>
          <w:sz w:val="24"/>
        </w:rPr>
        <w:t>）</w:t>
      </w:r>
      <w:r w:rsidRPr="00885843">
        <w:rPr>
          <w:sz w:val="24"/>
        </w:rPr>
        <w:t xml:space="preserve"> </w:t>
      </w:r>
      <w:r w:rsidRPr="00885843">
        <w:rPr>
          <w:rFonts w:hAnsi="宋体"/>
          <w:sz w:val="24"/>
        </w:rPr>
        <w:t>算法流程如图</w:t>
      </w:r>
      <w:r w:rsidRPr="00885843">
        <w:rPr>
          <w:sz w:val="24"/>
        </w:rPr>
        <w:t>1.1</w:t>
      </w:r>
      <w:r w:rsidRPr="00885843">
        <w:rPr>
          <w:rFonts w:hAnsi="宋体"/>
          <w:sz w:val="24"/>
        </w:rPr>
        <w:t>所示。</w:t>
      </w:r>
    </w:p>
    <w:p w14:paraId="56C607E6" w14:textId="77777777" w:rsidR="00191B7B" w:rsidRDefault="00191B7B" w:rsidP="00191B7B">
      <w:pPr>
        <w:spacing w:line="360" w:lineRule="auto"/>
        <w:ind w:firstLine="420"/>
        <w:jc w:val="center"/>
        <w:rPr>
          <w:rFonts w:hAnsi="宋体"/>
          <w:sz w:val="24"/>
        </w:rPr>
      </w:pPr>
      <w:r>
        <w:rPr>
          <w:rFonts w:hAnsi="宋体"/>
          <w:noProof/>
          <w:sz w:val="24"/>
        </w:rPr>
        <w:drawing>
          <wp:inline distT="0" distB="0" distL="0" distR="0" wp14:anchorId="0B55290C" wp14:editId="5D146E93">
            <wp:extent cx="3488692" cy="28765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19424" cy="2901890"/>
                    </a:xfrm>
                    <a:prstGeom prst="rect">
                      <a:avLst/>
                    </a:prstGeom>
                    <a:noFill/>
                    <a:ln>
                      <a:noFill/>
                    </a:ln>
                  </pic:spPr>
                </pic:pic>
              </a:graphicData>
            </a:graphic>
          </wp:inline>
        </w:drawing>
      </w:r>
    </w:p>
    <w:p w14:paraId="0629F6FF" w14:textId="77777777" w:rsidR="00191B7B" w:rsidRDefault="00191B7B" w:rsidP="00191B7B">
      <w:pPr>
        <w:snapToGrid w:val="0"/>
        <w:jc w:val="center"/>
        <w:rPr>
          <w:rFonts w:eastAsia="黑体"/>
          <w:sz w:val="24"/>
        </w:rPr>
      </w:pPr>
      <w:r w:rsidRPr="00885843">
        <w:rPr>
          <w:rFonts w:eastAsia="黑体"/>
          <w:sz w:val="24"/>
        </w:rPr>
        <w:t>图</w:t>
      </w:r>
      <w:r>
        <w:rPr>
          <w:rFonts w:eastAsia="黑体"/>
          <w:sz w:val="24"/>
        </w:rPr>
        <w:t>2</w:t>
      </w:r>
      <w:r w:rsidRPr="00885843">
        <w:rPr>
          <w:rFonts w:eastAsia="黑体"/>
          <w:sz w:val="24"/>
        </w:rPr>
        <w:t>-</w:t>
      </w:r>
      <w:r>
        <w:rPr>
          <w:rFonts w:eastAsia="黑体" w:hint="eastAsia"/>
          <w:sz w:val="24"/>
        </w:rPr>
        <w:t>7</w:t>
      </w:r>
      <w:r w:rsidRPr="00885843">
        <w:rPr>
          <w:rFonts w:eastAsia="黑体"/>
          <w:sz w:val="24"/>
        </w:rPr>
        <w:t xml:space="preserve"> </w:t>
      </w:r>
      <w:r>
        <w:rPr>
          <w:rFonts w:eastAsia="黑体" w:hint="eastAsia"/>
          <w:sz w:val="24"/>
        </w:rPr>
        <w:t>程序设计题</w:t>
      </w:r>
      <w:r>
        <w:rPr>
          <w:rFonts w:eastAsia="黑体"/>
          <w:sz w:val="24"/>
        </w:rPr>
        <w:t>2</w:t>
      </w:r>
      <w:r w:rsidRPr="00885843">
        <w:rPr>
          <w:rFonts w:eastAsia="黑体"/>
          <w:sz w:val="24"/>
        </w:rPr>
        <w:t>的程序流程图</w:t>
      </w:r>
    </w:p>
    <w:p w14:paraId="12F55275" w14:textId="77777777" w:rsidR="00191B7B" w:rsidRPr="00885843" w:rsidRDefault="00191B7B" w:rsidP="00191B7B">
      <w:pPr>
        <w:snapToGrid w:val="0"/>
        <w:spacing w:line="360" w:lineRule="auto"/>
        <w:ind w:firstLine="420"/>
        <w:rPr>
          <w:sz w:val="24"/>
        </w:rPr>
      </w:pPr>
      <w:r w:rsidRPr="00885843">
        <w:rPr>
          <w:sz w:val="24"/>
        </w:rPr>
        <w:t>2</w:t>
      </w:r>
      <w:r w:rsidRPr="00885843">
        <w:rPr>
          <w:rFonts w:hAnsi="宋体"/>
          <w:sz w:val="24"/>
        </w:rPr>
        <w:t>）源程序清单</w:t>
      </w:r>
    </w:p>
    <w:p w14:paraId="6869005C" w14:textId="77777777" w:rsidR="00191B7B" w:rsidRPr="002852D0" w:rsidRDefault="00191B7B" w:rsidP="00191B7B">
      <w:pPr>
        <w:snapToGrid w:val="0"/>
        <w:jc w:val="left"/>
        <w:rPr>
          <w:rFonts w:eastAsia="黑体"/>
          <w:sz w:val="24"/>
        </w:rPr>
      </w:pPr>
      <w:r w:rsidRPr="002852D0">
        <w:rPr>
          <w:rFonts w:eastAsia="黑体"/>
          <w:sz w:val="24"/>
        </w:rPr>
        <w:t>#include &lt;</w:t>
      </w:r>
      <w:proofErr w:type="spellStart"/>
      <w:r w:rsidRPr="002852D0">
        <w:rPr>
          <w:rFonts w:eastAsia="黑体"/>
          <w:sz w:val="24"/>
        </w:rPr>
        <w:t>stdio.h</w:t>
      </w:r>
      <w:proofErr w:type="spellEnd"/>
      <w:r w:rsidRPr="002852D0">
        <w:rPr>
          <w:rFonts w:eastAsia="黑体"/>
          <w:sz w:val="24"/>
        </w:rPr>
        <w:t>&gt;</w:t>
      </w:r>
    </w:p>
    <w:p w14:paraId="1F3FA98F" w14:textId="77777777" w:rsidR="00191B7B" w:rsidRPr="002852D0" w:rsidRDefault="00191B7B" w:rsidP="00191B7B">
      <w:pPr>
        <w:snapToGrid w:val="0"/>
        <w:jc w:val="left"/>
        <w:rPr>
          <w:rFonts w:eastAsia="黑体"/>
          <w:sz w:val="24"/>
        </w:rPr>
      </w:pPr>
      <w:r w:rsidRPr="002852D0">
        <w:rPr>
          <w:rFonts w:eastAsia="黑体"/>
          <w:sz w:val="24"/>
        </w:rPr>
        <w:t>int main()</w:t>
      </w:r>
    </w:p>
    <w:p w14:paraId="68588825" w14:textId="77777777" w:rsidR="00191B7B" w:rsidRPr="002852D0" w:rsidRDefault="00191B7B" w:rsidP="00191B7B">
      <w:pPr>
        <w:snapToGrid w:val="0"/>
        <w:jc w:val="left"/>
        <w:rPr>
          <w:rFonts w:eastAsia="黑体"/>
          <w:sz w:val="24"/>
        </w:rPr>
      </w:pPr>
      <w:r w:rsidRPr="002852D0">
        <w:rPr>
          <w:rFonts w:eastAsia="黑体"/>
          <w:sz w:val="24"/>
        </w:rPr>
        <w:t>{</w:t>
      </w:r>
    </w:p>
    <w:p w14:paraId="276BF24C" w14:textId="77777777" w:rsidR="00191B7B" w:rsidRPr="002852D0" w:rsidRDefault="00191B7B" w:rsidP="00191B7B">
      <w:pPr>
        <w:snapToGrid w:val="0"/>
        <w:jc w:val="left"/>
        <w:rPr>
          <w:rFonts w:eastAsia="黑体"/>
          <w:sz w:val="24"/>
        </w:rPr>
      </w:pPr>
      <w:r w:rsidRPr="002852D0">
        <w:rPr>
          <w:rFonts w:eastAsia="黑体"/>
          <w:sz w:val="24"/>
        </w:rPr>
        <w:t xml:space="preserve">    int c, </w:t>
      </w:r>
      <w:proofErr w:type="spellStart"/>
      <w:r w:rsidRPr="002852D0">
        <w:rPr>
          <w:rFonts w:eastAsia="黑体"/>
          <w:sz w:val="24"/>
        </w:rPr>
        <w:t>space_num</w:t>
      </w:r>
      <w:proofErr w:type="spellEnd"/>
      <w:r w:rsidRPr="002852D0">
        <w:rPr>
          <w:rFonts w:eastAsia="黑体"/>
          <w:sz w:val="24"/>
        </w:rPr>
        <w:t>;</w:t>
      </w:r>
    </w:p>
    <w:p w14:paraId="733B14F0" w14:textId="77777777" w:rsidR="00191B7B" w:rsidRPr="002852D0" w:rsidRDefault="00191B7B" w:rsidP="00191B7B">
      <w:pPr>
        <w:snapToGrid w:val="0"/>
        <w:jc w:val="left"/>
        <w:rPr>
          <w:rFonts w:eastAsia="黑体"/>
          <w:sz w:val="24"/>
        </w:rPr>
      </w:pPr>
      <w:r w:rsidRPr="002852D0">
        <w:rPr>
          <w:rFonts w:eastAsia="黑体"/>
          <w:sz w:val="24"/>
        </w:rPr>
        <w:t xml:space="preserve">    </w:t>
      </w:r>
      <w:proofErr w:type="spellStart"/>
      <w:r w:rsidRPr="002852D0">
        <w:rPr>
          <w:rFonts w:eastAsia="黑体"/>
          <w:sz w:val="24"/>
        </w:rPr>
        <w:t>space_num</w:t>
      </w:r>
      <w:proofErr w:type="spellEnd"/>
      <w:r w:rsidRPr="002852D0">
        <w:rPr>
          <w:rFonts w:eastAsia="黑体"/>
          <w:sz w:val="24"/>
        </w:rPr>
        <w:t>=0;</w:t>
      </w:r>
    </w:p>
    <w:p w14:paraId="3C9F3865" w14:textId="77777777" w:rsidR="00191B7B" w:rsidRPr="002852D0" w:rsidRDefault="00191B7B" w:rsidP="00191B7B">
      <w:pPr>
        <w:snapToGrid w:val="0"/>
        <w:jc w:val="left"/>
        <w:rPr>
          <w:rFonts w:eastAsia="黑体"/>
          <w:sz w:val="24"/>
        </w:rPr>
      </w:pPr>
      <w:r w:rsidRPr="002852D0">
        <w:rPr>
          <w:rFonts w:eastAsia="黑体"/>
          <w:sz w:val="24"/>
        </w:rPr>
        <w:t xml:space="preserve">    while((c=</w:t>
      </w:r>
      <w:proofErr w:type="spellStart"/>
      <w:r w:rsidRPr="002852D0">
        <w:rPr>
          <w:rFonts w:eastAsia="黑体"/>
          <w:sz w:val="24"/>
        </w:rPr>
        <w:t>getchar</w:t>
      </w:r>
      <w:proofErr w:type="spellEnd"/>
      <w:r w:rsidRPr="002852D0">
        <w:rPr>
          <w:rFonts w:eastAsia="黑体"/>
          <w:sz w:val="24"/>
        </w:rPr>
        <w:t>())!=EOF)</w:t>
      </w:r>
    </w:p>
    <w:p w14:paraId="43434240" w14:textId="77777777" w:rsidR="00191B7B" w:rsidRPr="002852D0" w:rsidRDefault="00191B7B" w:rsidP="00191B7B">
      <w:pPr>
        <w:snapToGrid w:val="0"/>
        <w:jc w:val="left"/>
        <w:rPr>
          <w:rFonts w:eastAsia="黑体"/>
          <w:sz w:val="24"/>
        </w:rPr>
      </w:pPr>
      <w:r w:rsidRPr="002852D0">
        <w:rPr>
          <w:rFonts w:eastAsia="黑体"/>
          <w:sz w:val="24"/>
        </w:rPr>
        <w:tab/>
        <w:t>{</w:t>
      </w:r>
    </w:p>
    <w:p w14:paraId="065156A3" w14:textId="77777777" w:rsidR="00191B7B" w:rsidRPr="002852D0" w:rsidRDefault="00191B7B" w:rsidP="00191B7B">
      <w:pPr>
        <w:snapToGrid w:val="0"/>
        <w:jc w:val="left"/>
        <w:rPr>
          <w:rFonts w:eastAsia="黑体"/>
          <w:sz w:val="24"/>
        </w:rPr>
      </w:pPr>
      <w:r w:rsidRPr="002852D0">
        <w:rPr>
          <w:rFonts w:eastAsia="黑体"/>
          <w:sz w:val="24"/>
        </w:rPr>
        <w:t xml:space="preserve">        if (c!=' ')</w:t>
      </w:r>
    </w:p>
    <w:p w14:paraId="79756655" w14:textId="77777777" w:rsidR="00191B7B" w:rsidRPr="002852D0" w:rsidRDefault="00191B7B" w:rsidP="00191B7B">
      <w:pPr>
        <w:snapToGrid w:val="0"/>
        <w:jc w:val="left"/>
        <w:rPr>
          <w:rFonts w:eastAsia="黑体"/>
          <w:sz w:val="24"/>
        </w:rPr>
      </w:pPr>
      <w:r w:rsidRPr="002852D0">
        <w:rPr>
          <w:rFonts w:eastAsia="黑体"/>
          <w:sz w:val="24"/>
        </w:rPr>
        <w:tab/>
      </w:r>
      <w:r w:rsidRPr="002852D0">
        <w:rPr>
          <w:rFonts w:eastAsia="黑体"/>
          <w:sz w:val="24"/>
        </w:rPr>
        <w:tab/>
        <w:t>{</w:t>
      </w:r>
    </w:p>
    <w:p w14:paraId="27E3B0C8" w14:textId="77777777" w:rsidR="00191B7B" w:rsidRPr="002852D0" w:rsidRDefault="00191B7B" w:rsidP="00191B7B">
      <w:pPr>
        <w:snapToGrid w:val="0"/>
        <w:jc w:val="left"/>
        <w:rPr>
          <w:rFonts w:eastAsia="黑体"/>
          <w:sz w:val="24"/>
        </w:rPr>
      </w:pPr>
      <w:r w:rsidRPr="002852D0">
        <w:rPr>
          <w:rFonts w:eastAsia="黑体"/>
          <w:sz w:val="24"/>
        </w:rPr>
        <w:t xml:space="preserve">            </w:t>
      </w:r>
      <w:proofErr w:type="spellStart"/>
      <w:r w:rsidRPr="002852D0">
        <w:rPr>
          <w:rFonts w:eastAsia="黑体"/>
          <w:sz w:val="24"/>
        </w:rPr>
        <w:t>putchar</w:t>
      </w:r>
      <w:proofErr w:type="spellEnd"/>
      <w:r w:rsidRPr="002852D0">
        <w:rPr>
          <w:rFonts w:eastAsia="黑体"/>
          <w:sz w:val="24"/>
        </w:rPr>
        <w:t>(c);</w:t>
      </w:r>
    </w:p>
    <w:p w14:paraId="6501C3B1" w14:textId="77777777" w:rsidR="00191B7B" w:rsidRPr="002852D0" w:rsidRDefault="00191B7B" w:rsidP="00191B7B">
      <w:pPr>
        <w:snapToGrid w:val="0"/>
        <w:jc w:val="left"/>
        <w:rPr>
          <w:rFonts w:eastAsia="黑体"/>
          <w:sz w:val="24"/>
        </w:rPr>
      </w:pPr>
      <w:r w:rsidRPr="002852D0">
        <w:rPr>
          <w:rFonts w:eastAsia="黑体"/>
          <w:sz w:val="24"/>
        </w:rPr>
        <w:t xml:space="preserve">            </w:t>
      </w:r>
      <w:proofErr w:type="spellStart"/>
      <w:r w:rsidRPr="002852D0">
        <w:rPr>
          <w:rFonts w:eastAsia="黑体"/>
          <w:sz w:val="24"/>
        </w:rPr>
        <w:t>space_num</w:t>
      </w:r>
      <w:proofErr w:type="spellEnd"/>
      <w:r w:rsidRPr="002852D0">
        <w:rPr>
          <w:rFonts w:eastAsia="黑体"/>
          <w:sz w:val="24"/>
        </w:rPr>
        <w:t>=0;</w:t>
      </w:r>
    </w:p>
    <w:p w14:paraId="0FBD51BE" w14:textId="77777777" w:rsidR="00191B7B" w:rsidRPr="002852D0" w:rsidRDefault="00191B7B" w:rsidP="00191B7B">
      <w:pPr>
        <w:snapToGrid w:val="0"/>
        <w:jc w:val="left"/>
        <w:rPr>
          <w:rFonts w:eastAsia="黑体"/>
          <w:sz w:val="24"/>
        </w:rPr>
      </w:pPr>
      <w:r w:rsidRPr="002852D0">
        <w:rPr>
          <w:rFonts w:eastAsia="黑体"/>
          <w:sz w:val="24"/>
        </w:rPr>
        <w:t xml:space="preserve">        }</w:t>
      </w:r>
    </w:p>
    <w:p w14:paraId="6CF5A3D6" w14:textId="77777777" w:rsidR="00191B7B" w:rsidRPr="002852D0" w:rsidRDefault="00191B7B" w:rsidP="00191B7B">
      <w:pPr>
        <w:snapToGrid w:val="0"/>
        <w:jc w:val="left"/>
        <w:rPr>
          <w:rFonts w:eastAsia="黑体"/>
          <w:sz w:val="24"/>
        </w:rPr>
      </w:pPr>
      <w:r w:rsidRPr="002852D0">
        <w:rPr>
          <w:rFonts w:eastAsia="黑体"/>
          <w:sz w:val="24"/>
        </w:rPr>
        <w:t xml:space="preserve">        else </w:t>
      </w:r>
    </w:p>
    <w:p w14:paraId="269B4354" w14:textId="77777777" w:rsidR="00191B7B" w:rsidRPr="002852D0" w:rsidRDefault="00191B7B" w:rsidP="00191B7B">
      <w:pPr>
        <w:snapToGrid w:val="0"/>
        <w:jc w:val="left"/>
        <w:rPr>
          <w:rFonts w:eastAsia="黑体"/>
          <w:sz w:val="24"/>
        </w:rPr>
      </w:pPr>
      <w:r w:rsidRPr="002852D0">
        <w:rPr>
          <w:rFonts w:eastAsia="黑体"/>
          <w:sz w:val="24"/>
        </w:rPr>
        <w:lastRenderedPageBreak/>
        <w:tab/>
      </w:r>
      <w:r w:rsidRPr="002852D0">
        <w:rPr>
          <w:rFonts w:eastAsia="黑体"/>
          <w:sz w:val="24"/>
        </w:rPr>
        <w:tab/>
        <w:t>{</w:t>
      </w:r>
    </w:p>
    <w:p w14:paraId="2D72A749" w14:textId="77777777" w:rsidR="00191B7B" w:rsidRPr="002852D0" w:rsidRDefault="00191B7B" w:rsidP="00191B7B">
      <w:pPr>
        <w:snapToGrid w:val="0"/>
        <w:jc w:val="left"/>
        <w:rPr>
          <w:rFonts w:eastAsia="黑体"/>
          <w:sz w:val="24"/>
        </w:rPr>
      </w:pPr>
      <w:r w:rsidRPr="002852D0">
        <w:rPr>
          <w:rFonts w:eastAsia="黑体"/>
          <w:sz w:val="24"/>
        </w:rPr>
        <w:t xml:space="preserve">            </w:t>
      </w:r>
      <w:proofErr w:type="spellStart"/>
      <w:r w:rsidRPr="002852D0">
        <w:rPr>
          <w:rFonts w:eastAsia="黑体"/>
          <w:sz w:val="24"/>
        </w:rPr>
        <w:t>space_num</w:t>
      </w:r>
      <w:proofErr w:type="spellEnd"/>
      <w:r w:rsidRPr="002852D0">
        <w:rPr>
          <w:rFonts w:eastAsia="黑体"/>
          <w:sz w:val="24"/>
        </w:rPr>
        <w:t>++;</w:t>
      </w:r>
    </w:p>
    <w:p w14:paraId="22887716" w14:textId="77777777" w:rsidR="00191B7B" w:rsidRPr="002852D0" w:rsidRDefault="00191B7B" w:rsidP="00191B7B">
      <w:pPr>
        <w:snapToGrid w:val="0"/>
        <w:jc w:val="left"/>
        <w:rPr>
          <w:rFonts w:eastAsia="黑体"/>
          <w:sz w:val="24"/>
        </w:rPr>
      </w:pPr>
      <w:r w:rsidRPr="002852D0">
        <w:rPr>
          <w:rFonts w:eastAsia="黑体"/>
          <w:sz w:val="24"/>
        </w:rPr>
        <w:t xml:space="preserve">            if (</w:t>
      </w:r>
      <w:proofErr w:type="spellStart"/>
      <w:r w:rsidRPr="002852D0">
        <w:rPr>
          <w:rFonts w:eastAsia="黑体"/>
          <w:sz w:val="24"/>
        </w:rPr>
        <w:t>space_num</w:t>
      </w:r>
      <w:proofErr w:type="spellEnd"/>
      <w:r w:rsidRPr="002852D0">
        <w:rPr>
          <w:rFonts w:eastAsia="黑体"/>
          <w:sz w:val="24"/>
        </w:rPr>
        <w:t xml:space="preserve">&lt;=1) </w:t>
      </w:r>
      <w:proofErr w:type="spellStart"/>
      <w:r w:rsidRPr="002852D0">
        <w:rPr>
          <w:rFonts w:eastAsia="黑体"/>
          <w:sz w:val="24"/>
        </w:rPr>
        <w:t>putchar</w:t>
      </w:r>
      <w:proofErr w:type="spellEnd"/>
      <w:r w:rsidRPr="002852D0">
        <w:rPr>
          <w:rFonts w:eastAsia="黑体"/>
          <w:sz w:val="24"/>
        </w:rPr>
        <w:t>(c);</w:t>
      </w:r>
    </w:p>
    <w:p w14:paraId="684D391E" w14:textId="77777777" w:rsidR="00191B7B" w:rsidRPr="002852D0" w:rsidRDefault="00191B7B" w:rsidP="00191B7B">
      <w:pPr>
        <w:snapToGrid w:val="0"/>
        <w:jc w:val="left"/>
        <w:rPr>
          <w:rFonts w:eastAsia="黑体"/>
          <w:sz w:val="24"/>
        </w:rPr>
      </w:pPr>
      <w:r w:rsidRPr="002852D0">
        <w:rPr>
          <w:rFonts w:eastAsia="黑体"/>
          <w:sz w:val="24"/>
        </w:rPr>
        <w:t xml:space="preserve">        }</w:t>
      </w:r>
    </w:p>
    <w:p w14:paraId="75952197" w14:textId="77777777" w:rsidR="00191B7B" w:rsidRPr="002852D0" w:rsidRDefault="00191B7B" w:rsidP="00191B7B">
      <w:pPr>
        <w:snapToGrid w:val="0"/>
        <w:jc w:val="left"/>
        <w:rPr>
          <w:rFonts w:eastAsia="黑体"/>
          <w:sz w:val="24"/>
        </w:rPr>
      </w:pPr>
      <w:r w:rsidRPr="002852D0">
        <w:rPr>
          <w:rFonts w:eastAsia="黑体"/>
          <w:sz w:val="24"/>
        </w:rPr>
        <w:t xml:space="preserve">    }</w:t>
      </w:r>
    </w:p>
    <w:p w14:paraId="75369B0F" w14:textId="77777777" w:rsidR="00191B7B" w:rsidRPr="002852D0" w:rsidRDefault="00191B7B" w:rsidP="00191B7B">
      <w:pPr>
        <w:snapToGrid w:val="0"/>
        <w:jc w:val="left"/>
        <w:rPr>
          <w:rFonts w:eastAsia="黑体"/>
          <w:sz w:val="24"/>
        </w:rPr>
      </w:pPr>
      <w:r w:rsidRPr="002852D0">
        <w:rPr>
          <w:rFonts w:eastAsia="黑体"/>
          <w:sz w:val="24"/>
        </w:rPr>
        <w:t xml:space="preserve">    return 0;</w:t>
      </w:r>
    </w:p>
    <w:p w14:paraId="4AE77C5E" w14:textId="77777777" w:rsidR="00191B7B" w:rsidRDefault="00191B7B" w:rsidP="00191B7B">
      <w:pPr>
        <w:snapToGrid w:val="0"/>
        <w:jc w:val="left"/>
        <w:rPr>
          <w:rFonts w:eastAsia="黑体"/>
          <w:sz w:val="24"/>
        </w:rPr>
      </w:pPr>
      <w:r w:rsidRPr="002852D0">
        <w:rPr>
          <w:rFonts w:eastAsia="黑体"/>
          <w:sz w:val="24"/>
        </w:rPr>
        <w:t>}</w:t>
      </w:r>
    </w:p>
    <w:p w14:paraId="2D9B0DF9" w14:textId="77777777" w:rsidR="00191B7B" w:rsidRPr="00885843" w:rsidRDefault="00191B7B" w:rsidP="00191B7B">
      <w:pPr>
        <w:snapToGrid w:val="0"/>
        <w:spacing w:line="360" w:lineRule="auto"/>
        <w:rPr>
          <w:sz w:val="24"/>
        </w:rPr>
      </w:pPr>
      <w:r w:rsidRPr="00885843">
        <w:rPr>
          <w:sz w:val="24"/>
        </w:rPr>
        <w:t>3</w:t>
      </w:r>
      <w:r w:rsidRPr="00885843">
        <w:rPr>
          <w:rFonts w:hAnsi="宋体"/>
          <w:sz w:val="24"/>
        </w:rPr>
        <w:t>）测试</w:t>
      </w:r>
    </w:p>
    <w:p w14:paraId="3073CB8C"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65547547" w14:textId="77777777" w:rsidR="00191B7B" w:rsidRPr="00885843" w:rsidRDefault="00191B7B" w:rsidP="00191B7B">
      <w:pPr>
        <w:snapToGrid w:val="0"/>
        <w:spacing w:line="360" w:lineRule="auto"/>
        <w:ind w:firstLineChars="200" w:firstLine="480"/>
        <w:rPr>
          <w:sz w:val="24"/>
        </w:rPr>
      </w:pPr>
      <w:r w:rsidRPr="00885843">
        <w:rPr>
          <w:sz w:val="24"/>
        </w:rPr>
        <w:tab/>
        <w:t xml:space="preserve">  </w:t>
      </w:r>
      <w:r>
        <w:rPr>
          <w:sz w:val="24"/>
        </w:rPr>
        <w:t xml:space="preserve">1.a  b   c12   </w:t>
      </w:r>
      <w:r>
        <w:rPr>
          <w:rFonts w:hint="eastAsia"/>
          <w:sz w:val="24"/>
        </w:rPr>
        <w:t>2</w:t>
      </w:r>
      <w:r>
        <w:rPr>
          <w:sz w:val="24"/>
        </w:rPr>
        <w:t>.   Sc   d6</w:t>
      </w:r>
    </w:p>
    <w:p w14:paraId="74240034"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2428BBCF" w14:textId="77777777" w:rsidR="00191B7B" w:rsidRDefault="00191B7B" w:rsidP="00191B7B">
      <w:pPr>
        <w:snapToGrid w:val="0"/>
        <w:spacing w:line="360" w:lineRule="auto"/>
        <w:ind w:firstLineChars="200" w:firstLine="480"/>
        <w:rPr>
          <w:sz w:val="24"/>
        </w:rPr>
      </w:pPr>
      <w:r w:rsidRPr="00885843">
        <w:rPr>
          <w:sz w:val="24"/>
        </w:rPr>
        <w:t xml:space="preserve">  </w:t>
      </w:r>
      <w:r w:rsidRPr="00885843">
        <w:rPr>
          <w:sz w:val="24"/>
        </w:rPr>
        <w:tab/>
        <w:t xml:space="preserve"> </w:t>
      </w:r>
      <w:r w:rsidRPr="002852D0">
        <w:rPr>
          <w:noProof/>
          <w:sz w:val="24"/>
        </w:rPr>
        <w:drawing>
          <wp:inline distT="0" distB="0" distL="0" distR="0" wp14:anchorId="73E2E699" wp14:editId="7C8CF896">
            <wp:extent cx="4232909" cy="14943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549"/>
                    <a:stretch/>
                  </pic:blipFill>
                  <pic:spPr bwMode="auto">
                    <a:xfrm>
                      <a:off x="0" y="0"/>
                      <a:ext cx="4233277" cy="1494478"/>
                    </a:xfrm>
                    <a:prstGeom prst="rect">
                      <a:avLst/>
                    </a:prstGeom>
                    <a:ln>
                      <a:noFill/>
                    </a:ln>
                    <a:extLst>
                      <a:ext uri="{53640926-AAD7-44D8-BBD7-CCE9431645EC}">
                        <a14:shadowObscured xmlns:a14="http://schemas.microsoft.com/office/drawing/2010/main"/>
                      </a:ext>
                    </a:extLst>
                  </pic:spPr>
                </pic:pic>
              </a:graphicData>
            </a:graphic>
          </wp:inline>
        </w:drawing>
      </w:r>
    </w:p>
    <w:p w14:paraId="49B9C3D9" w14:textId="77777777" w:rsidR="00191B7B" w:rsidRDefault="00191B7B" w:rsidP="00191B7B">
      <w:pPr>
        <w:snapToGrid w:val="0"/>
        <w:jc w:val="center"/>
        <w:rPr>
          <w:rFonts w:eastAsia="黑体"/>
          <w:sz w:val="24"/>
        </w:rPr>
      </w:pPr>
      <w:r>
        <w:rPr>
          <w:rFonts w:eastAsia="黑体" w:hint="eastAsia"/>
          <w:sz w:val="24"/>
        </w:rPr>
        <w:t>图</w:t>
      </w:r>
      <w:r>
        <w:rPr>
          <w:rFonts w:eastAsia="黑体"/>
          <w:sz w:val="24"/>
        </w:rPr>
        <w:t>2-</w:t>
      </w:r>
      <w:r>
        <w:rPr>
          <w:rFonts w:eastAsia="黑体" w:hint="eastAsia"/>
          <w:sz w:val="24"/>
        </w:rPr>
        <w:t>8</w:t>
      </w:r>
      <w:r>
        <w:rPr>
          <w:rFonts w:eastAsia="黑体"/>
          <w:sz w:val="24"/>
        </w:rPr>
        <w:t xml:space="preserve"> </w:t>
      </w:r>
      <w:r>
        <w:rPr>
          <w:rFonts w:eastAsia="黑体" w:hint="eastAsia"/>
          <w:sz w:val="24"/>
        </w:rPr>
        <w:t>程序设计题</w:t>
      </w:r>
      <w:r>
        <w:rPr>
          <w:rFonts w:eastAsia="黑体" w:hint="eastAsia"/>
          <w:sz w:val="24"/>
        </w:rPr>
        <w:t>2</w:t>
      </w:r>
      <w:r>
        <w:rPr>
          <w:rFonts w:eastAsia="黑体" w:hint="eastAsia"/>
          <w:sz w:val="24"/>
        </w:rPr>
        <w:t>的运行结果</w:t>
      </w:r>
    </w:p>
    <w:p w14:paraId="769B38E4" w14:textId="77777777" w:rsidR="00191B7B" w:rsidRPr="005175A6" w:rsidRDefault="00191B7B" w:rsidP="00191B7B">
      <w:pPr>
        <w:snapToGrid w:val="0"/>
        <w:jc w:val="center"/>
        <w:rPr>
          <w:rFonts w:eastAsia="黑体"/>
          <w:sz w:val="24"/>
        </w:rPr>
      </w:pPr>
    </w:p>
    <w:p w14:paraId="3BE27399" w14:textId="77777777" w:rsidR="00191B7B" w:rsidRDefault="00191B7B" w:rsidP="00191B7B">
      <w:pPr>
        <w:rPr>
          <w:sz w:val="24"/>
        </w:rPr>
      </w:pPr>
      <w:r>
        <w:rPr>
          <w:rFonts w:hAnsi="宋体"/>
          <w:sz w:val="24"/>
        </w:rPr>
        <w:t>（</w:t>
      </w:r>
      <w:r>
        <w:rPr>
          <w:sz w:val="24"/>
        </w:rPr>
        <w:t>3</w:t>
      </w:r>
      <w:r>
        <w:rPr>
          <w:rFonts w:hAnsi="宋体"/>
          <w:sz w:val="24"/>
        </w:rPr>
        <w:t>）打印如下</w:t>
      </w:r>
      <w:r>
        <w:rPr>
          <w:rFonts w:hAnsi="宋体" w:hint="eastAsia"/>
          <w:sz w:val="24"/>
        </w:rPr>
        <w:t>的</w:t>
      </w:r>
      <w:r>
        <w:rPr>
          <w:rFonts w:hAnsi="宋体"/>
          <w:sz w:val="24"/>
        </w:rPr>
        <w:t>杨辉三角形。</w:t>
      </w:r>
    </w:p>
    <w:p w14:paraId="7979764A" w14:textId="77777777" w:rsidR="00191B7B" w:rsidRDefault="00191B7B" w:rsidP="00191B7B">
      <w:pPr>
        <w:rPr>
          <w:sz w:val="24"/>
        </w:rPr>
      </w:pPr>
      <w:r>
        <w:rPr>
          <w:sz w:val="24"/>
        </w:rPr>
        <w:t xml:space="preserve">                           1                    /*</w:t>
      </w:r>
      <w:r>
        <w:rPr>
          <w:rFonts w:hAnsi="宋体"/>
          <w:sz w:val="24"/>
        </w:rPr>
        <w:t>第</w:t>
      </w:r>
      <w:r>
        <w:rPr>
          <w:sz w:val="24"/>
        </w:rPr>
        <w:t>0</w:t>
      </w:r>
      <w:r>
        <w:rPr>
          <w:rFonts w:hAnsi="宋体"/>
          <w:sz w:val="24"/>
        </w:rPr>
        <w:t>行</w:t>
      </w:r>
      <w:r>
        <w:rPr>
          <w:sz w:val="24"/>
        </w:rPr>
        <w:t xml:space="preserve"> */ </w:t>
      </w:r>
    </w:p>
    <w:p w14:paraId="43BC008D" w14:textId="77777777" w:rsidR="00191B7B" w:rsidRDefault="00191B7B" w:rsidP="00191B7B">
      <w:pPr>
        <w:rPr>
          <w:sz w:val="24"/>
        </w:rPr>
      </w:pPr>
      <w:r>
        <w:rPr>
          <w:sz w:val="24"/>
        </w:rPr>
        <w:t xml:space="preserve">                         1   1                  </w:t>
      </w:r>
      <w:bookmarkStart w:id="20" w:name="OLE_LINK1"/>
      <w:r>
        <w:rPr>
          <w:sz w:val="24"/>
        </w:rPr>
        <w:t>/*</w:t>
      </w:r>
      <w:r>
        <w:rPr>
          <w:rFonts w:hAnsi="宋体"/>
          <w:sz w:val="24"/>
        </w:rPr>
        <w:t>第</w:t>
      </w:r>
      <w:r>
        <w:rPr>
          <w:sz w:val="24"/>
        </w:rPr>
        <w:t>1</w:t>
      </w:r>
      <w:r>
        <w:rPr>
          <w:rFonts w:hAnsi="宋体"/>
          <w:sz w:val="24"/>
        </w:rPr>
        <w:t>行</w:t>
      </w:r>
      <w:r>
        <w:rPr>
          <w:sz w:val="24"/>
        </w:rPr>
        <w:t xml:space="preserve"> */</w:t>
      </w:r>
      <w:bookmarkEnd w:id="20"/>
    </w:p>
    <w:p w14:paraId="1E6DEAE1" w14:textId="77777777" w:rsidR="00191B7B" w:rsidRDefault="00191B7B" w:rsidP="00191B7B">
      <w:pPr>
        <w:rPr>
          <w:sz w:val="24"/>
        </w:rPr>
      </w:pPr>
      <w:r>
        <w:rPr>
          <w:sz w:val="24"/>
        </w:rPr>
        <w:t xml:space="preserve">                       1   2   1                /*</w:t>
      </w:r>
      <w:r>
        <w:rPr>
          <w:rFonts w:hAnsi="宋体"/>
          <w:sz w:val="24"/>
        </w:rPr>
        <w:t>第</w:t>
      </w:r>
      <w:r>
        <w:rPr>
          <w:sz w:val="24"/>
        </w:rPr>
        <w:t>2</w:t>
      </w:r>
      <w:r>
        <w:rPr>
          <w:rFonts w:hAnsi="宋体"/>
          <w:sz w:val="24"/>
        </w:rPr>
        <w:t>行</w:t>
      </w:r>
      <w:r>
        <w:rPr>
          <w:sz w:val="24"/>
        </w:rPr>
        <w:t xml:space="preserve"> */</w:t>
      </w:r>
    </w:p>
    <w:p w14:paraId="79D8826A" w14:textId="77777777" w:rsidR="00191B7B" w:rsidRDefault="00191B7B" w:rsidP="00191B7B">
      <w:pPr>
        <w:rPr>
          <w:sz w:val="24"/>
        </w:rPr>
      </w:pPr>
      <w:r>
        <w:rPr>
          <w:sz w:val="24"/>
        </w:rPr>
        <w:t xml:space="preserve">                     1   3   3   1</w:t>
      </w:r>
    </w:p>
    <w:p w14:paraId="0210240F" w14:textId="77777777" w:rsidR="00191B7B" w:rsidRDefault="00191B7B" w:rsidP="00191B7B">
      <w:pPr>
        <w:rPr>
          <w:sz w:val="24"/>
        </w:rPr>
      </w:pPr>
      <w:r>
        <w:rPr>
          <w:sz w:val="24"/>
        </w:rPr>
        <w:t xml:space="preserve">                   1   4   6   4   1</w:t>
      </w:r>
    </w:p>
    <w:p w14:paraId="4043F731" w14:textId="77777777" w:rsidR="00191B7B" w:rsidRDefault="00191B7B" w:rsidP="00191B7B">
      <w:pPr>
        <w:rPr>
          <w:sz w:val="24"/>
        </w:rPr>
      </w:pPr>
      <w:r>
        <w:rPr>
          <w:sz w:val="24"/>
        </w:rPr>
        <w:t xml:space="preserve">                 1   5   10  10  5   1</w:t>
      </w:r>
    </w:p>
    <w:p w14:paraId="0A6EDEEF" w14:textId="77777777" w:rsidR="00191B7B" w:rsidRDefault="00191B7B" w:rsidP="00191B7B">
      <w:pPr>
        <w:rPr>
          <w:sz w:val="24"/>
        </w:rPr>
      </w:pPr>
      <w:r>
        <w:rPr>
          <w:sz w:val="24"/>
        </w:rPr>
        <w:t xml:space="preserve">               1   6   15  20  15  6   1</w:t>
      </w:r>
    </w:p>
    <w:p w14:paraId="5A6B2FEB" w14:textId="77777777" w:rsidR="00191B7B" w:rsidRDefault="00191B7B" w:rsidP="00191B7B">
      <w:pPr>
        <w:rPr>
          <w:sz w:val="24"/>
        </w:rPr>
      </w:pPr>
      <w:r>
        <w:rPr>
          <w:sz w:val="24"/>
        </w:rPr>
        <w:t xml:space="preserve">             1   7   21  35  35  21  7   1</w:t>
      </w:r>
    </w:p>
    <w:p w14:paraId="5D1A33F2" w14:textId="77777777" w:rsidR="00191B7B" w:rsidRDefault="00191B7B" w:rsidP="00191B7B">
      <w:pPr>
        <w:rPr>
          <w:sz w:val="24"/>
        </w:rPr>
      </w:pPr>
      <w:r>
        <w:rPr>
          <w:sz w:val="24"/>
        </w:rPr>
        <w:t xml:space="preserve">           1   8   28  56  70  56  28  8   1</w:t>
      </w:r>
    </w:p>
    <w:p w14:paraId="5147A221" w14:textId="77777777" w:rsidR="00191B7B" w:rsidRDefault="00191B7B" w:rsidP="00191B7B">
      <w:pPr>
        <w:rPr>
          <w:sz w:val="24"/>
        </w:rPr>
      </w:pPr>
      <w:r>
        <w:rPr>
          <w:sz w:val="24"/>
        </w:rPr>
        <w:t xml:space="preserve">         1   9   36  84  126 126 84  36 </w:t>
      </w:r>
      <w:r>
        <w:rPr>
          <w:rFonts w:hint="eastAsia"/>
          <w:sz w:val="24"/>
        </w:rPr>
        <w:t xml:space="preserve"> </w:t>
      </w:r>
      <w:r>
        <w:rPr>
          <w:sz w:val="24"/>
        </w:rPr>
        <w:t xml:space="preserve"> 9   1</w:t>
      </w:r>
    </w:p>
    <w:p w14:paraId="4423B650" w14:textId="77777777" w:rsidR="00191B7B" w:rsidRDefault="00191B7B" w:rsidP="00191B7B">
      <w:pPr>
        <w:spacing w:line="360" w:lineRule="auto"/>
        <w:ind w:firstLine="420"/>
        <w:rPr>
          <w:rFonts w:ascii="宋体" w:hAnsi="宋体"/>
          <w:sz w:val="24"/>
        </w:rPr>
      </w:pPr>
      <w:r>
        <w:rPr>
          <w:rFonts w:ascii="宋体" w:hAnsi="宋体"/>
          <w:sz w:val="24"/>
        </w:rPr>
        <w:t>第</w:t>
      </w:r>
      <w:proofErr w:type="spellStart"/>
      <w:r>
        <w:rPr>
          <w:rFonts w:ascii="宋体" w:hAnsi="宋体"/>
          <w:sz w:val="24"/>
        </w:rPr>
        <w:t>i</w:t>
      </w:r>
      <w:proofErr w:type="spellEnd"/>
      <w:proofErr w:type="gramStart"/>
      <w:r>
        <w:rPr>
          <w:rFonts w:ascii="宋体" w:hAnsi="宋体"/>
          <w:sz w:val="24"/>
        </w:rPr>
        <w:t>行第j列位置</w:t>
      </w:r>
      <w:proofErr w:type="gramEnd"/>
      <w:r>
        <w:rPr>
          <w:rFonts w:ascii="宋体" w:hAnsi="宋体"/>
          <w:sz w:val="24"/>
        </w:rPr>
        <w:t>的数据值可以由组合</w:t>
      </w:r>
      <w:r>
        <w:rPr>
          <w:rFonts w:ascii="宋体" w:hAnsi="宋体"/>
          <w:position w:val="-12"/>
          <w:sz w:val="24"/>
        </w:rPr>
        <w:object w:dxaOrig="339" w:dyaOrig="379" w14:anchorId="3F3685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16.3pt;height:19.4pt;mso-position-horizontal-relative:page;mso-position-vertical-relative:page" o:ole="">
            <v:imagedata r:id="rId28" o:title=""/>
          </v:shape>
          <o:OLEObject Type="Embed" ProgID="Equation.3" ShapeID="对象 1" DrawAspect="Content" ObjectID="_1731524787" r:id="rId29"/>
        </w:object>
      </w:r>
      <w:r>
        <w:rPr>
          <w:rFonts w:ascii="宋体" w:hAnsi="宋体" w:hint="eastAsia"/>
          <w:sz w:val="24"/>
        </w:rPr>
        <w:t>表示，</w:t>
      </w:r>
      <w:r>
        <w:rPr>
          <w:rFonts w:ascii="宋体" w:hAnsi="宋体"/>
          <w:sz w:val="24"/>
        </w:rPr>
        <w:t>而</w:t>
      </w:r>
      <w:r>
        <w:rPr>
          <w:rFonts w:ascii="宋体" w:hAnsi="宋体"/>
          <w:position w:val="-12"/>
          <w:sz w:val="24"/>
        </w:rPr>
        <w:object w:dxaOrig="339" w:dyaOrig="379" w14:anchorId="29AFF44F">
          <v:shape id="对象 3" o:spid="_x0000_i1026" type="#_x0000_t75" style="width:16.3pt;height:19.4pt;mso-position-horizontal-relative:page;mso-position-vertical-relative:page" o:ole="">
            <v:imagedata r:id="rId30" o:title=""/>
          </v:shape>
          <o:OLEObject Type="Embed" ProgID="Equation.3" ShapeID="对象 3" DrawAspect="Content" ObjectID="_1731524788" r:id="rId31"/>
        </w:object>
      </w:r>
      <w:r>
        <w:rPr>
          <w:rFonts w:ascii="宋体" w:hAnsi="宋体"/>
          <w:sz w:val="24"/>
        </w:rPr>
        <w:t>的计算如下：</w:t>
      </w:r>
    </w:p>
    <w:tbl>
      <w:tblPr>
        <w:tblW w:w="0" w:type="auto"/>
        <w:jc w:val="center"/>
        <w:tblLook w:val="0000" w:firstRow="0" w:lastRow="0" w:firstColumn="0" w:lastColumn="0" w:noHBand="0" w:noVBand="0"/>
      </w:tblPr>
      <w:tblGrid>
        <w:gridCol w:w="2891"/>
        <w:gridCol w:w="2833"/>
      </w:tblGrid>
      <w:tr w:rsidR="00191B7B" w14:paraId="77BE0559" w14:textId="77777777" w:rsidTr="00FE008A">
        <w:trPr>
          <w:trHeight w:val="666"/>
          <w:jc w:val="center"/>
        </w:trPr>
        <w:tc>
          <w:tcPr>
            <w:tcW w:w="2891" w:type="dxa"/>
          </w:tcPr>
          <w:p w14:paraId="2915EB3D" w14:textId="77777777" w:rsidR="00191B7B" w:rsidRDefault="00191B7B" w:rsidP="00FE008A">
            <w:pPr>
              <w:spacing w:line="360" w:lineRule="auto"/>
              <w:rPr>
                <w:rFonts w:ascii="宋体" w:hAnsi="宋体"/>
                <w:sz w:val="24"/>
              </w:rPr>
            </w:pPr>
            <w:r>
              <w:rPr>
                <w:position w:val="-12"/>
                <w:sz w:val="24"/>
              </w:rPr>
              <w:object w:dxaOrig="699" w:dyaOrig="379" w14:anchorId="5E3C373D">
                <v:shape id="对象 2" o:spid="_x0000_i1027" type="#_x0000_t75" style="width:35.7pt;height:19.4pt;mso-position-horizontal-relative:page;mso-position-vertical-relative:page" o:ole="">
                  <v:imagedata r:id="rId32" o:title=""/>
                </v:shape>
                <o:OLEObject Type="Embed" ProgID="Equation.3" ShapeID="对象 2" DrawAspect="Content" ObjectID="_1731524789" r:id="rId33"/>
              </w:object>
            </w:r>
          </w:p>
        </w:tc>
        <w:tc>
          <w:tcPr>
            <w:tcW w:w="2833" w:type="dxa"/>
          </w:tcPr>
          <w:p w14:paraId="48EE4446" w14:textId="77777777" w:rsidR="00191B7B" w:rsidRDefault="00191B7B" w:rsidP="00FE008A">
            <w:pPr>
              <w:spacing w:line="360" w:lineRule="auto"/>
              <w:rPr>
                <w:rFonts w:ascii="宋体" w:hAnsi="宋体"/>
                <w:sz w:val="24"/>
              </w:rPr>
            </w:pPr>
            <w:r>
              <w:rPr>
                <w:sz w:val="24"/>
              </w:rPr>
              <w:t>(</w:t>
            </w:r>
            <w:proofErr w:type="spellStart"/>
            <w:r>
              <w:rPr>
                <w:sz w:val="24"/>
              </w:rPr>
              <w:t>i</w:t>
            </w:r>
            <w:proofErr w:type="spellEnd"/>
            <w:r>
              <w:rPr>
                <w:sz w:val="24"/>
              </w:rPr>
              <w:t>=0,1,2,…)</w:t>
            </w:r>
          </w:p>
        </w:tc>
      </w:tr>
      <w:tr w:rsidR="00191B7B" w14:paraId="27067BCD" w14:textId="77777777" w:rsidTr="00FE008A">
        <w:trPr>
          <w:trHeight w:val="666"/>
          <w:jc w:val="center"/>
        </w:trPr>
        <w:tc>
          <w:tcPr>
            <w:tcW w:w="2891" w:type="dxa"/>
          </w:tcPr>
          <w:p w14:paraId="4FE011F4" w14:textId="77777777" w:rsidR="00191B7B" w:rsidRDefault="00191B7B" w:rsidP="00FE008A">
            <w:pPr>
              <w:spacing w:line="360" w:lineRule="auto"/>
              <w:rPr>
                <w:rFonts w:ascii="宋体" w:hAnsi="宋体"/>
                <w:sz w:val="24"/>
              </w:rPr>
            </w:pPr>
            <w:r>
              <w:rPr>
                <w:position w:val="-12"/>
                <w:sz w:val="24"/>
              </w:rPr>
              <w:object w:dxaOrig="2278" w:dyaOrig="379" w14:anchorId="4720165F">
                <v:shape id="对象 4" o:spid="_x0000_i1028" type="#_x0000_t75" style="width:114.55pt;height:19.4pt;mso-position-horizontal-relative:page;mso-position-vertical-relative:page" o:ole="">
                  <v:imagedata r:id="rId34" o:title=""/>
                </v:shape>
                <o:OLEObject Type="Embed" ProgID="Equation.3" ShapeID="对象 4" DrawAspect="Content" ObjectID="_1731524790" r:id="rId35"/>
              </w:object>
            </w:r>
          </w:p>
        </w:tc>
        <w:tc>
          <w:tcPr>
            <w:tcW w:w="2833" w:type="dxa"/>
          </w:tcPr>
          <w:p w14:paraId="621DA9C3" w14:textId="77777777" w:rsidR="00191B7B" w:rsidRDefault="00191B7B" w:rsidP="00FE008A">
            <w:pPr>
              <w:spacing w:line="360" w:lineRule="auto"/>
              <w:rPr>
                <w:rFonts w:ascii="宋体" w:hAnsi="宋体"/>
                <w:sz w:val="24"/>
              </w:rPr>
            </w:pPr>
            <w:r>
              <w:rPr>
                <w:sz w:val="24"/>
              </w:rPr>
              <w:t>(j=0,1,2,3,…,</w:t>
            </w:r>
            <w:proofErr w:type="spellStart"/>
            <w:r>
              <w:rPr>
                <w:sz w:val="24"/>
              </w:rPr>
              <w:t>i</w:t>
            </w:r>
            <w:proofErr w:type="spellEnd"/>
            <w:r>
              <w:rPr>
                <w:sz w:val="24"/>
              </w:rPr>
              <w:t>)</w:t>
            </w:r>
          </w:p>
        </w:tc>
      </w:tr>
    </w:tbl>
    <w:p w14:paraId="3EC838C5" w14:textId="77777777" w:rsidR="00191B7B" w:rsidRDefault="00191B7B" w:rsidP="00191B7B">
      <w:pPr>
        <w:rPr>
          <w:sz w:val="24"/>
        </w:rPr>
      </w:pPr>
    </w:p>
    <w:p w14:paraId="2236BA7B" w14:textId="77777777" w:rsidR="00191B7B" w:rsidRDefault="00191B7B" w:rsidP="00191B7B">
      <w:pPr>
        <w:spacing w:line="360" w:lineRule="auto"/>
        <w:rPr>
          <w:rFonts w:hAnsi="宋体"/>
          <w:sz w:val="24"/>
        </w:rPr>
      </w:pPr>
      <w:r>
        <w:rPr>
          <w:rFonts w:hAnsi="宋体" w:hint="eastAsia"/>
          <w:sz w:val="24"/>
        </w:rPr>
        <w:tab/>
      </w:r>
      <w:r>
        <w:rPr>
          <w:rFonts w:hAnsi="宋体" w:hint="eastAsia"/>
          <w:sz w:val="24"/>
        </w:rPr>
        <w:t>根据以上公式，采用顺推法编程，输出</w:t>
      </w:r>
      <w:r>
        <w:rPr>
          <w:rFonts w:hAnsi="宋体"/>
          <w:sz w:val="24"/>
        </w:rPr>
        <w:t>金字塔效果</w:t>
      </w:r>
      <w:r>
        <w:rPr>
          <w:rFonts w:hAnsi="宋体" w:hint="eastAsia"/>
          <w:sz w:val="24"/>
        </w:rPr>
        <w:t>的杨辉三角形。特别</w:t>
      </w:r>
      <w:r>
        <w:rPr>
          <w:rFonts w:hAnsi="宋体"/>
          <w:sz w:val="24"/>
        </w:rPr>
        <w:t>要注意空格的数目</w:t>
      </w:r>
      <w:r>
        <w:rPr>
          <w:rFonts w:hAnsi="宋体" w:hint="eastAsia"/>
          <w:sz w:val="24"/>
        </w:rPr>
        <w:t>，</w:t>
      </w:r>
      <w:r>
        <w:rPr>
          <w:rFonts w:hAnsi="宋体"/>
          <w:sz w:val="24"/>
        </w:rPr>
        <w:t>一位数之间是</w:t>
      </w:r>
      <w:r>
        <w:rPr>
          <w:sz w:val="24"/>
        </w:rPr>
        <w:t>3</w:t>
      </w:r>
      <w:r>
        <w:rPr>
          <w:rFonts w:hAnsi="宋体"/>
          <w:sz w:val="24"/>
        </w:rPr>
        <w:t>个空格，两位数之间有</w:t>
      </w:r>
      <w:r>
        <w:rPr>
          <w:sz w:val="24"/>
        </w:rPr>
        <w:t>2</w:t>
      </w:r>
      <w:r>
        <w:rPr>
          <w:rFonts w:hAnsi="宋体"/>
          <w:sz w:val="24"/>
        </w:rPr>
        <w:t>个空格，</w:t>
      </w:r>
      <w:r>
        <w:rPr>
          <w:sz w:val="24"/>
        </w:rPr>
        <w:t>3</w:t>
      </w:r>
      <w:r>
        <w:rPr>
          <w:rFonts w:hAnsi="宋体"/>
          <w:sz w:val="24"/>
        </w:rPr>
        <w:t>位数之间只有一个空格。</w:t>
      </w:r>
    </w:p>
    <w:p w14:paraId="289CBD27" w14:textId="77777777" w:rsidR="00191B7B" w:rsidRPr="002852D0" w:rsidRDefault="00191B7B" w:rsidP="00191B7B">
      <w:pPr>
        <w:pStyle w:val="af6"/>
        <w:numPr>
          <w:ilvl w:val="0"/>
          <w:numId w:val="2"/>
        </w:numPr>
        <w:spacing w:line="360" w:lineRule="auto"/>
        <w:ind w:firstLineChars="0"/>
        <w:rPr>
          <w:rFonts w:hAnsi="宋体"/>
          <w:sz w:val="24"/>
        </w:rPr>
      </w:pPr>
      <w:r w:rsidRPr="002852D0">
        <w:rPr>
          <w:rFonts w:hAnsi="宋体"/>
          <w:sz w:val="24"/>
        </w:rPr>
        <w:lastRenderedPageBreak/>
        <w:t>算法流程如</w:t>
      </w:r>
      <w:r w:rsidRPr="002852D0">
        <w:rPr>
          <w:rFonts w:hAnsi="宋体" w:hint="eastAsia"/>
          <w:sz w:val="24"/>
        </w:rPr>
        <w:t>下</w:t>
      </w:r>
      <w:r w:rsidRPr="002852D0">
        <w:rPr>
          <w:rFonts w:hAnsi="宋体"/>
          <w:sz w:val="24"/>
        </w:rPr>
        <w:t>所示。</w:t>
      </w:r>
    </w:p>
    <w:p w14:paraId="20114B0D" w14:textId="77777777" w:rsidR="00191B7B" w:rsidRDefault="00191B7B" w:rsidP="00191B7B">
      <w:pPr>
        <w:pStyle w:val="af6"/>
        <w:numPr>
          <w:ilvl w:val="0"/>
          <w:numId w:val="3"/>
        </w:numPr>
        <w:spacing w:line="360" w:lineRule="auto"/>
        <w:ind w:firstLineChars="0"/>
        <w:rPr>
          <w:sz w:val="24"/>
        </w:rPr>
      </w:pPr>
      <w:r>
        <w:rPr>
          <w:rFonts w:hint="eastAsia"/>
          <w:sz w:val="24"/>
        </w:rPr>
        <w:t>输入需要输出的行数</w:t>
      </w:r>
    </w:p>
    <w:p w14:paraId="5278E8F2" w14:textId="77777777" w:rsidR="00191B7B" w:rsidRDefault="00191B7B" w:rsidP="00191B7B">
      <w:pPr>
        <w:pStyle w:val="af6"/>
        <w:numPr>
          <w:ilvl w:val="0"/>
          <w:numId w:val="3"/>
        </w:numPr>
        <w:spacing w:line="360" w:lineRule="auto"/>
        <w:ind w:firstLineChars="0"/>
        <w:rPr>
          <w:sz w:val="24"/>
        </w:rPr>
      </w:pPr>
      <w:r>
        <w:rPr>
          <w:rFonts w:hint="eastAsia"/>
          <w:sz w:val="24"/>
        </w:rPr>
        <w:t>每一层开头输出行数减去几个数字</w:t>
      </w:r>
      <w:r>
        <w:rPr>
          <w:rFonts w:hint="eastAsia"/>
          <w:sz w:val="24"/>
        </w:rPr>
        <w:t>+1</w:t>
      </w:r>
    </w:p>
    <w:p w14:paraId="038D60BD" w14:textId="77777777" w:rsidR="00191B7B" w:rsidRDefault="00191B7B" w:rsidP="00191B7B">
      <w:pPr>
        <w:pStyle w:val="af6"/>
        <w:numPr>
          <w:ilvl w:val="0"/>
          <w:numId w:val="3"/>
        </w:numPr>
        <w:spacing w:line="360" w:lineRule="auto"/>
        <w:ind w:firstLineChars="0"/>
        <w:rPr>
          <w:sz w:val="24"/>
        </w:rPr>
      </w:pPr>
      <w:r>
        <w:rPr>
          <w:rFonts w:hint="eastAsia"/>
          <w:sz w:val="24"/>
        </w:rPr>
        <w:t>调用获取值的函数</w:t>
      </w:r>
      <w:r>
        <w:rPr>
          <w:rFonts w:hint="eastAsia"/>
          <w:sz w:val="24"/>
        </w:rPr>
        <w:t>,</w:t>
      </w:r>
      <w:r>
        <w:rPr>
          <w:rFonts w:hint="eastAsia"/>
          <w:sz w:val="24"/>
        </w:rPr>
        <w:t>四格向左对齐输出</w:t>
      </w:r>
    </w:p>
    <w:p w14:paraId="61C4D773" w14:textId="77777777" w:rsidR="00191B7B" w:rsidRPr="002852D0" w:rsidRDefault="00191B7B" w:rsidP="00191B7B">
      <w:pPr>
        <w:pStyle w:val="af6"/>
        <w:numPr>
          <w:ilvl w:val="0"/>
          <w:numId w:val="2"/>
        </w:numPr>
        <w:snapToGrid w:val="0"/>
        <w:spacing w:line="360" w:lineRule="auto"/>
        <w:ind w:firstLineChars="0"/>
        <w:rPr>
          <w:sz w:val="24"/>
        </w:rPr>
      </w:pPr>
      <w:r w:rsidRPr="002852D0">
        <w:rPr>
          <w:rFonts w:hAnsi="宋体"/>
          <w:sz w:val="24"/>
        </w:rPr>
        <w:t>源程序清单</w:t>
      </w:r>
    </w:p>
    <w:p w14:paraId="578A37BC" w14:textId="77777777" w:rsidR="00191B7B" w:rsidRPr="002852D0" w:rsidRDefault="00191B7B" w:rsidP="00191B7B">
      <w:pPr>
        <w:snapToGrid w:val="0"/>
        <w:spacing w:line="360" w:lineRule="auto"/>
        <w:rPr>
          <w:sz w:val="24"/>
        </w:rPr>
      </w:pPr>
      <w:r w:rsidRPr="002852D0">
        <w:rPr>
          <w:sz w:val="24"/>
        </w:rPr>
        <w:t>#include&lt;stdio.h&gt;</w:t>
      </w:r>
    </w:p>
    <w:p w14:paraId="6C8902C8" w14:textId="77777777" w:rsidR="00191B7B" w:rsidRPr="002852D0" w:rsidRDefault="00191B7B" w:rsidP="00191B7B">
      <w:pPr>
        <w:snapToGrid w:val="0"/>
        <w:spacing w:line="360" w:lineRule="auto"/>
        <w:rPr>
          <w:sz w:val="24"/>
        </w:rPr>
      </w:pPr>
      <w:r w:rsidRPr="002852D0">
        <w:rPr>
          <w:sz w:val="24"/>
        </w:rPr>
        <w:t xml:space="preserve">int number(int </w:t>
      </w:r>
      <w:proofErr w:type="spellStart"/>
      <w:r w:rsidRPr="002852D0">
        <w:rPr>
          <w:sz w:val="24"/>
        </w:rPr>
        <w:t>i</w:t>
      </w:r>
      <w:proofErr w:type="spellEnd"/>
      <w:r w:rsidRPr="002852D0">
        <w:rPr>
          <w:sz w:val="24"/>
        </w:rPr>
        <w:t>, int j);</w:t>
      </w:r>
    </w:p>
    <w:p w14:paraId="5F3CAA8A" w14:textId="77777777" w:rsidR="00191B7B" w:rsidRPr="002852D0" w:rsidRDefault="00191B7B" w:rsidP="00191B7B">
      <w:pPr>
        <w:snapToGrid w:val="0"/>
        <w:spacing w:line="360" w:lineRule="auto"/>
        <w:rPr>
          <w:sz w:val="24"/>
        </w:rPr>
      </w:pPr>
      <w:r w:rsidRPr="002852D0">
        <w:rPr>
          <w:sz w:val="24"/>
        </w:rPr>
        <w:t>int main(void)</w:t>
      </w:r>
    </w:p>
    <w:p w14:paraId="356761F3" w14:textId="77777777" w:rsidR="00191B7B" w:rsidRPr="002852D0" w:rsidRDefault="00191B7B" w:rsidP="00191B7B">
      <w:pPr>
        <w:snapToGrid w:val="0"/>
        <w:spacing w:line="360" w:lineRule="auto"/>
        <w:rPr>
          <w:sz w:val="24"/>
        </w:rPr>
      </w:pPr>
      <w:r w:rsidRPr="002852D0">
        <w:rPr>
          <w:sz w:val="24"/>
        </w:rPr>
        <w:t>{</w:t>
      </w:r>
    </w:p>
    <w:p w14:paraId="5A257DBE" w14:textId="77777777" w:rsidR="00191B7B" w:rsidRPr="002852D0" w:rsidRDefault="00191B7B" w:rsidP="00191B7B">
      <w:pPr>
        <w:snapToGrid w:val="0"/>
        <w:spacing w:line="360" w:lineRule="auto"/>
        <w:rPr>
          <w:sz w:val="24"/>
        </w:rPr>
      </w:pPr>
      <w:r w:rsidRPr="002852D0">
        <w:rPr>
          <w:sz w:val="24"/>
        </w:rPr>
        <w:t xml:space="preserve">    int </w:t>
      </w:r>
      <w:proofErr w:type="spellStart"/>
      <w:r w:rsidRPr="002852D0">
        <w:rPr>
          <w:sz w:val="24"/>
        </w:rPr>
        <w:t>i</w:t>
      </w:r>
      <w:proofErr w:type="spellEnd"/>
      <w:r w:rsidRPr="002852D0">
        <w:rPr>
          <w:sz w:val="24"/>
        </w:rPr>
        <w:t>, j, m;</w:t>
      </w:r>
    </w:p>
    <w:p w14:paraId="6B55D363" w14:textId="77777777" w:rsidR="00191B7B" w:rsidRPr="002852D0" w:rsidRDefault="00191B7B" w:rsidP="00191B7B">
      <w:pPr>
        <w:snapToGrid w:val="0"/>
        <w:spacing w:line="360" w:lineRule="auto"/>
        <w:rPr>
          <w:sz w:val="24"/>
        </w:rPr>
      </w:pPr>
      <w:r w:rsidRPr="002852D0">
        <w:rPr>
          <w:sz w:val="24"/>
        </w:rPr>
        <w:t xml:space="preserve">    int </w:t>
      </w:r>
      <w:proofErr w:type="spellStart"/>
      <w:r w:rsidRPr="002852D0">
        <w:rPr>
          <w:sz w:val="24"/>
        </w:rPr>
        <w:t>howmany_lines</w:t>
      </w:r>
      <w:proofErr w:type="spellEnd"/>
      <w:r w:rsidRPr="002852D0">
        <w:rPr>
          <w:sz w:val="24"/>
        </w:rPr>
        <w:t>;</w:t>
      </w:r>
    </w:p>
    <w:p w14:paraId="569B7659" w14:textId="77777777" w:rsidR="00191B7B" w:rsidRPr="002852D0" w:rsidRDefault="00191B7B" w:rsidP="00191B7B">
      <w:pPr>
        <w:snapToGrid w:val="0"/>
        <w:spacing w:line="360" w:lineRule="auto"/>
        <w:rPr>
          <w:sz w:val="24"/>
        </w:rPr>
      </w:pPr>
      <w:r w:rsidRPr="002852D0">
        <w:rPr>
          <w:sz w:val="24"/>
        </w:rPr>
        <w:t xml:space="preserve">    </w:t>
      </w:r>
      <w:proofErr w:type="spellStart"/>
      <w:r w:rsidRPr="002852D0">
        <w:rPr>
          <w:sz w:val="24"/>
        </w:rPr>
        <w:t>scanf</w:t>
      </w:r>
      <w:proofErr w:type="spellEnd"/>
      <w:r w:rsidRPr="002852D0">
        <w:rPr>
          <w:sz w:val="24"/>
        </w:rPr>
        <w:t>("%d",&amp;</w:t>
      </w:r>
      <w:proofErr w:type="spellStart"/>
      <w:r w:rsidRPr="002852D0">
        <w:rPr>
          <w:sz w:val="24"/>
        </w:rPr>
        <w:t>howmany_lines</w:t>
      </w:r>
      <w:proofErr w:type="spellEnd"/>
      <w:r w:rsidRPr="002852D0">
        <w:rPr>
          <w:sz w:val="24"/>
        </w:rPr>
        <w:t>);</w:t>
      </w:r>
    </w:p>
    <w:p w14:paraId="25181810" w14:textId="77777777" w:rsidR="00191B7B" w:rsidRPr="002852D0" w:rsidRDefault="00191B7B" w:rsidP="00191B7B">
      <w:pPr>
        <w:snapToGrid w:val="0"/>
        <w:spacing w:line="360" w:lineRule="auto"/>
        <w:rPr>
          <w:sz w:val="24"/>
        </w:rPr>
      </w:pPr>
      <w:r w:rsidRPr="002852D0">
        <w:rPr>
          <w:sz w:val="24"/>
        </w:rPr>
        <w:t xml:space="preserve">    for(</w:t>
      </w:r>
      <w:proofErr w:type="spellStart"/>
      <w:r w:rsidRPr="002852D0">
        <w:rPr>
          <w:sz w:val="24"/>
        </w:rPr>
        <w:t>i</w:t>
      </w:r>
      <w:proofErr w:type="spellEnd"/>
      <w:r w:rsidRPr="002852D0">
        <w:rPr>
          <w:sz w:val="24"/>
        </w:rPr>
        <w:t xml:space="preserve"> = 0; </w:t>
      </w:r>
      <w:proofErr w:type="spellStart"/>
      <w:r w:rsidRPr="002852D0">
        <w:rPr>
          <w:sz w:val="24"/>
        </w:rPr>
        <w:t>i</w:t>
      </w:r>
      <w:proofErr w:type="spellEnd"/>
      <w:r w:rsidRPr="002852D0">
        <w:rPr>
          <w:sz w:val="24"/>
        </w:rPr>
        <w:t xml:space="preserve"> &lt; </w:t>
      </w:r>
      <w:proofErr w:type="spellStart"/>
      <w:r w:rsidRPr="002852D0">
        <w:rPr>
          <w:sz w:val="24"/>
        </w:rPr>
        <w:t>howmany_lines</w:t>
      </w:r>
      <w:proofErr w:type="spellEnd"/>
      <w:r w:rsidRPr="002852D0">
        <w:rPr>
          <w:sz w:val="24"/>
        </w:rPr>
        <w:t xml:space="preserve">; </w:t>
      </w:r>
      <w:proofErr w:type="spellStart"/>
      <w:r w:rsidRPr="002852D0">
        <w:rPr>
          <w:sz w:val="24"/>
        </w:rPr>
        <w:t>i</w:t>
      </w:r>
      <w:proofErr w:type="spellEnd"/>
      <w:r w:rsidRPr="002852D0">
        <w:rPr>
          <w:sz w:val="24"/>
        </w:rPr>
        <w:t>++)</w:t>
      </w:r>
    </w:p>
    <w:p w14:paraId="285FEE96" w14:textId="77777777" w:rsidR="00191B7B" w:rsidRPr="002852D0" w:rsidRDefault="00191B7B" w:rsidP="00191B7B">
      <w:pPr>
        <w:snapToGrid w:val="0"/>
        <w:spacing w:line="360" w:lineRule="auto"/>
        <w:rPr>
          <w:sz w:val="24"/>
        </w:rPr>
      </w:pPr>
      <w:r w:rsidRPr="002852D0">
        <w:rPr>
          <w:sz w:val="24"/>
        </w:rPr>
        <w:t xml:space="preserve">    {</w:t>
      </w:r>
    </w:p>
    <w:p w14:paraId="0350C2FE" w14:textId="77777777" w:rsidR="00191B7B" w:rsidRPr="002852D0" w:rsidRDefault="00191B7B" w:rsidP="00191B7B">
      <w:pPr>
        <w:snapToGrid w:val="0"/>
        <w:spacing w:line="360" w:lineRule="auto"/>
        <w:rPr>
          <w:sz w:val="24"/>
        </w:rPr>
      </w:pPr>
      <w:r w:rsidRPr="002852D0">
        <w:rPr>
          <w:sz w:val="24"/>
        </w:rPr>
        <w:t xml:space="preserve">        for(m = howmany_lines-i-1; m &gt; 0; m--)</w:t>
      </w:r>
    </w:p>
    <w:p w14:paraId="4C553D39" w14:textId="77777777" w:rsidR="00191B7B" w:rsidRPr="002852D0" w:rsidRDefault="00191B7B" w:rsidP="00191B7B">
      <w:pPr>
        <w:snapToGrid w:val="0"/>
        <w:spacing w:line="360" w:lineRule="auto"/>
        <w:rPr>
          <w:sz w:val="24"/>
        </w:rPr>
      </w:pPr>
      <w:r w:rsidRPr="002852D0">
        <w:rPr>
          <w:sz w:val="24"/>
        </w:rPr>
        <w:t xml:space="preserve">            </w:t>
      </w:r>
      <w:proofErr w:type="spellStart"/>
      <w:r w:rsidRPr="002852D0">
        <w:rPr>
          <w:sz w:val="24"/>
        </w:rPr>
        <w:t>printf</w:t>
      </w:r>
      <w:proofErr w:type="spellEnd"/>
      <w:r w:rsidRPr="002852D0">
        <w:rPr>
          <w:sz w:val="24"/>
        </w:rPr>
        <w:t>("  ");</w:t>
      </w:r>
    </w:p>
    <w:p w14:paraId="7D1AA153" w14:textId="77777777" w:rsidR="00191B7B" w:rsidRPr="002852D0" w:rsidRDefault="00191B7B" w:rsidP="00191B7B">
      <w:pPr>
        <w:snapToGrid w:val="0"/>
        <w:spacing w:line="360" w:lineRule="auto"/>
        <w:rPr>
          <w:sz w:val="24"/>
        </w:rPr>
      </w:pPr>
      <w:r w:rsidRPr="002852D0">
        <w:rPr>
          <w:sz w:val="24"/>
        </w:rPr>
        <w:t xml:space="preserve">        for(j = 0; j &lt;= </w:t>
      </w:r>
      <w:proofErr w:type="spellStart"/>
      <w:r w:rsidRPr="002852D0">
        <w:rPr>
          <w:sz w:val="24"/>
        </w:rPr>
        <w:t>i</w:t>
      </w:r>
      <w:proofErr w:type="spellEnd"/>
      <w:r w:rsidRPr="002852D0">
        <w:rPr>
          <w:sz w:val="24"/>
        </w:rPr>
        <w:t xml:space="preserve">; </w:t>
      </w:r>
      <w:proofErr w:type="spellStart"/>
      <w:r w:rsidRPr="002852D0">
        <w:rPr>
          <w:sz w:val="24"/>
        </w:rPr>
        <w:t>j++</w:t>
      </w:r>
      <w:proofErr w:type="spellEnd"/>
      <w:r w:rsidRPr="002852D0">
        <w:rPr>
          <w:sz w:val="24"/>
        </w:rPr>
        <w:t>)</w:t>
      </w:r>
    </w:p>
    <w:p w14:paraId="01ABFA65" w14:textId="77777777" w:rsidR="00191B7B" w:rsidRPr="002852D0" w:rsidRDefault="00191B7B" w:rsidP="00191B7B">
      <w:pPr>
        <w:snapToGrid w:val="0"/>
        <w:spacing w:line="360" w:lineRule="auto"/>
        <w:rPr>
          <w:sz w:val="24"/>
        </w:rPr>
      </w:pPr>
      <w:r w:rsidRPr="002852D0">
        <w:rPr>
          <w:sz w:val="24"/>
        </w:rPr>
        <w:t xml:space="preserve">            </w:t>
      </w:r>
      <w:proofErr w:type="spellStart"/>
      <w:r w:rsidRPr="002852D0">
        <w:rPr>
          <w:sz w:val="24"/>
        </w:rPr>
        <w:t>printf</w:t>
      </w:r>
      <w:proofErr w:type="spellEnd"/>
      <w:r w:rsidRPr="002852D0">
        <w:rPr>
          <w:sz w:val="24"/>
        </w:rPr>
        <w:t>("%-4d", number(</w:t>
      </w:r>
      <w:proofErr w:type="spellStart"/>
      <w:r w:rsidRPr="002852D0">
        <w:rPr>
          <w:sz w:val="24"/>
        </w:rPr>
        <w:t>i</w:t>
      </w:r>
      <w:proofErr w:type="spellEnd"/>
      <w:r w:rsidRPr="002852D0">
        <w:rPr>
          <w:sz w:val="24"/>
        </w:rPr>
        <w:t>, j));</w:t>
      </w:r>
    </w:p>
    <w:p w14:paraId="3DB1B74E" w14:textId="77777777" w:rsidR="00191B7B" w:rsidRPr="002852D0" w:rsidRDefault="00191B7B" w:rsidP="00191B7B">
      <w:pPr>
        <w:snapToGrid w:val="0"/>
        <w:spacing w:line="360" w:lineRule="auto"/>
        <w:rPr>
          <w:sz w:val="24"/>
        </w:rPr>
      </w:pPr>
      <w:r w:rsidRPr="002852D0">
        <w:rPr>
          <w:sz w:val="24"/>
        </w:rPr>
        <w:t xml:space="preserve">        </w:t>
      </w:r>
      <w:proofErr w:type="spellStart"/>
      <w:r w:rsidRPr="002852D0">
        <w:rPr>
          <w:sz w:val="24"/>
        </w:rPr>
        <w:t>printf</w:t>
      </w:r>
      <w:proofErr w:type="spellEnd"/>
      <w:r w:rsidRPr="002852D0">
        <w:rPr>
          <w:sz w:val="24"/>
        </w:rPr>
        <w:t>("\n");</w:t>
      </w:r>
    </w:p>
    <w:p w14:paraId="65D1F12B" w14:textId="77777777" w:rsidR="00191B7B" w:rsidRPr="002852D0" w:rsidRDefault="00191B7B" w:rsidP="00191B7B">
      <w:pPr>
        <w:snapToGrid w:val="0"/>
        <w:spacing w:line="360" w:lineRule="auto"/>
        <w:rPr>
          <w:sz w:val="24"/>
        </w:rPr>
      </w:pPr>
      <w:r w:rsidRPr="002852D0">
        <w:rPr>
          <w:sz w:val="24"/>
        </w:rPr>
        <w:t xml:space="preserve">    }</w:t>
      </w:r>
    </w:p>
    <w:p w14:paraId="421DFA8D" w14:textId="77777777" w:rsidR="00191B7B" w:rsidRPr="002852D0" w:rsidRDefault="00191B7B" w:rsidP="00191B7B">
      <w:pPr>
        <w:snapToGrid w:val="0"/>
        <w:spacing w:line="360" w:lineRule="auto"/>
        <w:rPr>
          <w:sz w:val="24"/>
        </w:rPr>
      </w:pPr>
      <w:r w:rsidRPr="002852D0">
        <w:rPr>
          <w:sz w:val="24"/>
        </w:rPr>
        <w:t xml:space="preserve">    return 0;</w:t>
      </w:r>
    </w:p>
    <w:p w14:paraId="1321DDB3" w14:textId="77777777" w:rsidR="00191B7B" w:rsidRPr="002852D0" w:rsidRDefault="00191B7B" w:rsidP="00191B7B">
      <w:pPr>
        <w:snapToGrid w:val="0"/>
        <w:spacing w:line="360" w:lineRule="auto"/>
        <w:rPr>
          <w:sz w:val="24"/>
        </w:rPr>
      </w:pPr>
      <w:r w:rsidRPr="002852D0">
        <w:rPr>
          <w:sz w:val="24"/>
        </w:rPr>
        <w:t>}</w:t>
      </w:r>
    </w:p>
    <w:p w14:paraId="1542D3C7" w14:textId="77777777" w:rsidR="00191B7B" w:rsidRPr="002852D0" w:rsidRDefault="00191B7B" w:rsidP="00191B7B">
      <w:pPr>
        <w:snapToGrid w:val="0"/>
        <w:spacing w:line="360" w:lineRule="auto"/>
        <w:rPr>
          <w:sz w:val="24"/>
        </w:rPr>
      </w:pPr>
      <w:r w:rsidRPr="002852D0">
        <w:rPr>
          <w:sz w:val="24"/>
        </w:rPr>
        <w:t xml:space="preserve">int number(int </w:t>
      </w:r>
      <w:proofErr w:type="spellStart"/>
      <w:r w:rsidRPr="002852D0">
        <w:rPr>
          <w:sz w:val="24"/>
        </w:rPr>
        <w:t>i</w:t>
      </w:r>
      <w:proofErr w:type="spellEnd"/>
      <w:r w:rsidRPr="002852D0">
        <w:rPr>
          <w:sz w:val="24"/>
        </w:rPr>
        <w:t>, int j)</w:t>
      </w:r>
    </w:p>
    <w:p w14:paraId="3FC3322A" w14:textId="77777777" w:rsidR="00191B7B" w:rsidRPr="002852D0" w:rsidRDefault="00191B7B" w:rsidP="00191B7B">
      <w:pPr>
        <w:snapToGrid w:val="0"/>
        <w:spacing w:line="360" w:lineRule="auto"/>
        <w:rPr>
          <w:sz w:val="24"/>
        </w:rPr>
      </w:pPr>
      <w:r w:rsidRPr="002852D0">
        <w:rPr>
          <w:sz w:val="24"/>
        </w:rPr>
        <w:t>{</w:t>
      </w:r>
    </w:p>
    <w:p w14:paraId="3E6849ED" w14:textId="77777777" w:rsidR="00191B7B" w:rsidRPr="002852D0" w:rsidRDefault="00191B7B" w:rsidP="00191B7B">
      <w:pPr>
        <w:snapToGrid w:val="0"/>
        <w:spacing w:line="360" w:lineRule="auto"/>
        <w:rPr>
          <w:sz w:val="24"/>
        </w:rPr>
      </w:pPr>
      <w:r w:rsidRPr="002852D0">
        <w:rPr>
          <w:sz w:val="24"/>
        </w:rPr>
        <w:t xml:space="preserve">    int sum;</w:t>
      </w:r>
    </w:p>
    <w:p w14:paraId="41E8ECAD" w14:textId="77777777" w:rsidR="00191B7B" w:rsidRPr="002852D0" w:rsidRDefault="00191B7B" w:rsidP="00191B7B">
      <w:pPr>
        <w:snapToGrid w:val="0"/>
        <w:spacing w:line="360" w:lineRule="auto"/>
        <w:rPr>
          <w:sz w:val="24"/>
        </w:rPr>
      </w:pPr>
      <w:r w:rsidRPr="002852D0">
        <w:rPr>
          <w:sz w:val="24"/>
        </w:rPr>
        <w:t xml:space="preserve">    if (j==0)</w:t>
      </w:r>
    </w:p>
    <w:p w14:paraId="1FCC920D" w14:textId="77777777" w:rsidR="00191B7B" w:rsidRPr="002852D0" w:rsidRDefault="00191B7B" w:rsidP="00191B7B">
      <w:pPr>
        <w:snapToGrid w:val="0"/>
        <w:spacing w:line="360" w:lineRule="auto"/>
        <w:rPr>
          <w:sz w:val="24"/>
        </w:rPr>
      </w:pPr>
      <w:r w:rsidRPr="002852D0">
        <w:rPr>
          <w:sz w:val="24"/>
        </w:rPr>
        <w:t xml:space="preserve">        sum = 1;</w:t>
      </w:r>
    </w:p>
    <w:p w14:paraId="060BB11A" w14:textId="77777777" w:rsidR="00191B7B" w:rsidRPr="002852D0" w:rsidRDefault="00191B7B" w:rsidP="00191B7B">
      <w:pPr>
        <w:snapToGrid w:val="0"/>
        <w:spacing w:line="360" w:lineRule="auto"/>
        <w:rPr>
          <w:sz w:val="24"/>
        </w:rPr>
      </w:pPr>
      <w:r w:rsidRPr="002852D0">
        <w:rPr>
          <w:sz w:val="24"/>
        </w:rPr>
        <w:t xml:space="preserve">    else</w:t>
      </w:r>
    </w:p>
    <w:p w14:paraId="0995E4A7" w14:textId="77777777" w:rsidR="00191B7B" w:rsidRPr="002852D0" w:rsidRDefault="00191B7B" w:rsidP="00191B7B">
      <w:pPr>
        <w:snapToGrid w:val="0"/>
        <w:spacing w:line="360" w:lineRule="auto"/>
        <w:rPr>
          <w:sz w:val="24"/>
        </w:rPr>
      </w:pPr>
      <w:r w:rsidRPr="002852D0">
        <w:rPr>
          <w:sz w:val="24"/>
        </w:rPr>
        <w:t xml:space="preserve">        sum = number(</w:t>
      </w:r>
      <w:proofErr w:type="spellStart"/>
      <w:r w:rsidRPr="002852D0">
        <w:rPr>
          <w:sz w:val="24"/>
        </w:rPr>
        <w:t>i</w:t>
      </w:r>
      <w:proofErr w:type="spellEnd"/>
      <w:r w:rsidRPr="002852D0">
        <w:rPr>
          <w:sz w:val="24"/>
        </w:rPr>
        <w:t>, j-1)*(</w:t>
      </w:r>
      <w:proofErr w:type="spellStart"/>
      <w:r w:rsidRPr="002852D0">
        <w:rPr>
          <w:sz w:val="24"/>
        </w:rPr>
        <w:t>i</w:t>
      </w:r>
      <w:proofErr w:type="spellEnd"/>
      <w:r w:rsidRPr="002852D0">
        <w:rPr>
          <w:sz w:val="24"/>
        </w:rPr>
        <w:t xml:space="preserve"> - j + 1)/j;</w:t>
      </w:r>
    </w:p>
    <w:p w14:paraId="5671829B" w14:textId="77777777" w:rsidR="00191B7B" w:rsidRPr="002852D0" w:rsidRDefault="00191B7B" w:rsidP="00191B7B">
      <w:pPr>
        <w:snapToGrid w:val="0"/>
        <w:spacing w:line="360" w:lineRule="auto"/>
        <w:rPr>
          <w:sz w:val="24"/>
        </w:rPr>
      </w:pPr>
      <w:r w:rsidRPr="002852D0">
        <w:rPr>
          <w:sz w:val="24"/>
        </w:rPr>
        <w:t xml:space="preserve">    return sum;</w:t>
      </w:r>
    </w:p>
    <w:p w14:paraId="5BAC4707" w14:textId="77777777" w:rsidR="00191B7B" w:rsidRDefault="00191B7B" w:rsidP="00191B7B">
      <w:pPr>
        <w:snapToGrid w:val="0"/>
        <w:spacing w:line="360" w:lineRule="auto"/>
        <w:rPr>
          <w:sz w:val="24"/>
        </w:rPr>
      </w:pPr>
      <w:r w:rsidRPr="002852D0">
        <w:rPr>
          <w:sz w:val="24"/>
        </w:rPr>
        <w:t>}</w:t>
      </w:r>
    </w:p>
    <w:p w14:paraId="7B2DC5C2" w14:textId="77777777" w:rsidR="00191B7B" w:rsidRPr="00885843" w:rsidRDefault="00191B7B" w:rsidP="00191B7B">
      <w:pPr>
        <w:snapToGrid w:val="0"/>
        <w:spacing w:line="360" w:lineRule="auto"/>
        <w:rPr>
          <w:sz w:val="24"/>
        </w:rPr>
      </w:pPr>
      <w:r w:rsidRPr="00885843">
        <w:rPr>
          <w:sz w:val="24"/>
        </w:rPr>
        <w:t>3</w:t>
      </w:r>
      <w:r w:rsidRPr="00885843">
        <w:rPr>
          <w:rFonts w:hAnsi="宋体"/>
          <w:sz w:val="24"/>
        </w:rPr>
        <w:t>）测试</w:t>
      </w:r>
    </w:p>
    <w:p w14:paraId="2608AB19"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3598AF3B" w14:textId="77777777" w:rsidR="00191B7B" w:rsidRPr="00885843" w:rsidRDefault="00191B7B" w:rsidP="00191B7B">
      <w:pPr>
        <w:snapToGrid w:val="0"/>
        <w:spacing w:line="360" w:lineRule="auto"/>
        <w:ind w:firstLineChars="200" w:firstLine="480"/>
        <w:rPr>
          <w:sz w:val="24"/>
        </w:rPr>
      </w:pPr>
      <w:r w:rsidRPr="00885843">
        <w:rPr>
          <w:sz w:val="24"/>
        </w:rPr>
        <w:lastRenderedPageBreak/>
        <w:tab/>
        <w:t xml:space="preserve">  </w:t>
      </w:r>
      <w:r>
        <w:rPr>
          <w:rFonts w:hint="eastAsia"/>
          <w:sz w:val="24"/>
        </w:rPr>
        <w:t>5,10</w:t>
      </w:r>
    </w:p>
    <w:p w14:paraId="3D873969" w14:textId="77777777" w:rsidR="00191B7B"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07B235DC" w14:textId="77777777" w:rsidR="00191B7B" w:rsidRDefault="00191B7B" w:rsidP="00191B7B">
      <w:pPr>
        <w:snapToGrid w:val="0"/>
        <w:spacing w:line="360" w:lineRule="auto"/>
        <w:ind w:firstLineChars="200" w:firstLine="480"/>
        <w:jc w:val="center"/>
        <w:rPr>
          <w:sz w:val="24"/>
        </w:rPr>
      </w:pPr>
      <w:r w:rsidRPr="002852D0">
        <w:rPr>
          <w:noProof/>
          <w:sz w:val="24"/>
        </w:rPr>
        <w:drawing>
          <wp:inline distT="0" distB="0" distL="0" distR="0" wp14:anchorId="677D1E36" wp14:editId="4D87E0DC">
            <wp:extent cx="4339589" cy="1700419"/>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661"/>
                    <a:stretch/>
                  </pic:blipFill>
                  <pic:spPr bwMode="auto">
                    <a:xfrm>
                      <a:off x="0" y="0"/>
                      <a:ext cx="4339966" cy="1700567"/>
                    </a:xfrm>
                    <a:prstGeom prst="rect">
                      <a:avLst/>
                    </a:prstGeom>
                    <a:ln>
                      <a:noFill/>
                    </a:ln>
                    <a:extLst>
                      <a:ext uri="{53640926-AAD7-44D8-BBD7-CCE9431645EC}">
                        <a14:shadowObscured xmlns:a14="http://schemas.microsoft.com/office/drawing/2010/main"/>
                      </a:ext>
                    </a:extLst>
                  </pic:spPr>
                </pic:pic>
              </a:graphicData>
            </a:graphic>
          </wp:inline>
        </w:drawing>
      </w:r>
    </w:p>
    <w:p w14:paraId="5AC8DBB0" w14:textId="77777777" w:rsidR="00191B7B" w:rsidRDefault="00191B7B" w:rsidP="00191B7B">
      <w:pPr>
        <w:snapToGrid w:val="0"/>
        <w:spacing w:line="360" w:lineRule="auto"/>
        <w:ind w:firstLineChars="200" w:firstLine="480"/>
        <w:jc w:val="center"/>
        <w:rPr>
          <w:sz w:val="24"/>
        </w:rPr>
      </w:pPr>
      <w:r w:rsidRPr="002852D0">
        <w:rPr>
          <w:noProof/>
          <w:sz w:val="24"/>
        </w:rPr>
        <w:drawing>
          <wp:inline distT="0" distB="0" distL="0" distR="0" wp14:anchorId="14F2DADA" wp14:editId="5591E764">
            <wp:extent cx="4312919" cy="240245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8482"/>
                    <a:stretch/>
                  </pic:blipFill>
                  <pic:spPr bwMode="auto">
                    <a:xfrm>
                      <a:off x="0" y="0"/>
                      <a:ext cx="4313294" cy="2402663"/>
                    </a:xfrm>
                    <a:prstGeom prst="rect">
                      <a:avLst/>
                    </a:prstGeom>
                    <a:ln>
                      <a:noFill/>
                    </a:ln>
                    <a:extLst>
                      <a:ext uri="{53640926-AAD7-44D8-BBD7-CCE9431645EC}">
                        <a14:shadowObscured xmlns:a14="http://schemas.microsoft.com/office/drawing/2010/main"/>
                      </a:ext>
                    </a:extLst>
                  </pic:spPr>
                </pic:pic>
              </a:graphicData>
            </a:graphic>
          </wp:inline>
        </w:drawing>
      </w:r>
    </w:p>
    <w:p w14:paraId="66A0D390" w14:textId="77777777" w:rsidR="00191B7B" w:rsidRDefault="00191B7B" w:rsidP="00191B7B">
      <w:pPr>
        <w:snapToGrid w:val="0"/>
        <w:jc w:val="center"/>
        <w:rPr>
          <w:rFonts w:eastAsia="黑体"/>
          <w:sz w:val="24"/>
        </w:rPr>
      </w:pPr>
      <w:r>
        <w:rPr>
          <w:rFonts w:eastAsia="黑体" w:hint="eastAsia"/>
          <w:sz w:val="24"/>
        </w:rPr>
        <w:t>图</w:t>
      </w:r>
      <w:r>
        <w:rPr>
          <w:rFonts w:eastAsia="黑体"/>
          <w:sz w:val="24"/>
        </w:rPr>
        <w:t>2-</w:t>
      </w:r>
      <w:r>
        <w:rPr>
          <w:rFonts w:eastAsia="黑体" w:hint="eastAsia"/>
          <w:sz w:val="24"/>
        </w:rPr>
        <w:t>9</w:t>
      </w:r>
      <w:r>
        <w:rPr>
          <w:rFonts w:eastAsia="黑体"/>
          <w:sz w:val="24"/>
        </w:rPr>
        <w:t xml:space="preserve"> </w:t>
      </w:r>
      <w:r>
        <w:rPr>
          <w:rFonts w:eastAsia="黑体" w:hint="eastAsia"/>
          <w:sz w:val="24"/>
        </w:rPr>
        <w:t>程序设计题</w:t>
      </w:r>
      <w:r>
        <w:rPr>
          <w:rFonts w:eastAsia="黑体" w:hint="eastAsia"/>
          <w:sz w:val="24"/>
        </w:rPr>
        <w:t>3</w:t>
      </w:r>
      <w:r>
        <w:rPr>
          <w:rFonts w:eastAsia="黑体" w:hint="eastAsia"/>
          <w:sz w:val="24"/>
        </w:rPr>
        <w:t>的运行结果</w:t>
      </w:r>
    </w:p>
    <w:p w14:paraId="42E13958" w14:textId="77777777" w:rsidR="00191B7B" w:rsidRPr="00A813FB" w:rsidRDefault="00191B7B" w:rsidP="00191B7B">
      <w:pPr>
        <w:snapToGrid w:val="0"/>
        <w:spacing w:line="360" w:lineRule="auto"/>
        <w:ind w:firstLineChars="200" w:firstLine="480"/>
        <w:jc w:val="center"/>
        <w:rPr>
          <w:sz w:val="24"/>
        </w:rPr>
      </w:pPr>
    </w:p>
    <w:p w14:paraId="5561AC60" w14:textId="77777777" w:rsidR="00191B7B" w:rsidRDefault="00191B7B" w:rsidP="00191B7B">
      <w:pPr>
        <w:spacing w:line="360" w:lineRule="auto"/>
        <w:ind w:firstLine="420"/>
        <w:rPr>
          <w:rFonts w:hAnsi="宋体"/>
          <w:sz w:val="24"/>
        </w:rPr>
      </w:pPr>
      <w:r>
        <w:rPr>
          <w:rFonts w:hAnsi="宋体"/>
          <w:sz w:val="24"/>
        </w:rPr>
        <w:t>（</w:t>
      </w:r>
      <w:r>
        <w:rPr>
          <w:sz w:val="24"/>
        </w:rPr>
        <w:t>4</w:t>
      </w:r>
      <w:r>
        <w:rPr>
          <w:rFonts w:hAnsi="宋体"/>
          <w:sz w:val="24"/>
        </w:rPr>
        <w:t>）</w:t>
      </w:r>
      <w:r>
        <w:rPr>
          <w:rFonts w:hAnsi="宋体" w:hint="eastAsia"/>
          <w:sz w:val="24"/>
        </w:rPr>
        <w:t>6</w:t>
      </w:r>
      <w:r>
        <w:rPr>
          <w:rFonts w:hAnsi="宋体"/>
          <w:sz w:val="24"/>
        </w:rPr>
        <w:t>25</w:t>
      </w:r>
      <w:r>
        <w:rPr>
          <w:rFonts w:hAnsi="宋体" w:hint="eastAsia"/>
          <w:sz w:val="24"/>
        </w:rPr>
        <w:t>这个数很特别，</w:t>
      </w:r>
      <w:r>
        <w:rPr>
          <w:rFonts w:hAnsi="宋体" w:hint="eastAsia"/>
          <w:sz w:val="24"/>
        </w:rPr>
        <w:t>6</w:t>
      </w:r>
      <w:r>
        <w:rPr>
          <w:rFonts w:hAnsi="宋体"/>
          <w:sz w:val="24"/>
        </w:rPr>
        <w:t>25</w:t>
      </w:r>
      <w:r>
        <w:rPr>
          <w:rFonts w:hAnsi="宋体" w:hint="eastAsia"/>
          <w:sz w:val="24"/>
        </w:rPr>
        <w:t>的平方等于</w:t>
      </w:r>
      <w:r>
        <w:rPr>
          <w:rFonts w:hAnsi="宋体" w:hint="eastAsia"/>
          <w:sz w:val="24"/>
        </w:rPr>
        <w:t>3</w:t>
      </w:r>
      <w:r>
        <w:rPr>
          <w:rFonts w:hAnsi="宋体"/>
          <w:sz w:val="24"/>
        </w:rPr>
        <w:t>90625</w:t>
      </w:r>
      <w:r>
        <w:rPr>
          <w:rFonts w:hAnsi="宋体" w:hint="eastAsia"/>
          <w:sz w:val="24"/>
        </w:rPr>
        <w:t>，其末</w:t>
      </w:r>
      <w:r>
        <w:rPr>
          <w:rFonts w:hAnsi="宋体"/>
          <w:sz w:val="24"/>
        </w:rPr>
        <w:t>3</w:t>
      </w:r>
      <w:r>
        <w:rPr>
          <w:rFonts w:hAnsi="宋体" w:hint="eastAsia"/>
          <w:sz w:val="24"/>
        </w:rPr>
        <w:t>位也是</w:t>
      </w:r>
      <w:r>
        <w:rPr>
          <w:rFonts w:hAnsi="宋体" w:hint="eastAsia"/>
          <w:sz w:val="24"/>
        </w:rPr>
        <w:t>6</w:t>
      </w:r>
      <w:r>
        <w:rPr>
          <w:rFonts w:hAnsi="宋体"/>
          <w:sz w:val="24"/>
        </w:rPr>
        <w:t>25</w:t>
      </w:r>
      <w:r>
        <w:rPr>
          <w:rFonts w:hAnsi="宋体" w:hint="eastAsia"/>
          <w:sz w:val="24"/>
        </w:rPr>
        <w:t>。请编程输出所有这样的</w:t>
      </w:r>
      <w:r>
        <w:rPr>
          <w:rFonts w:hAnsi="宋体" w:hint="eastAsia"/>
          <w:sz w:val="24"/>
        </w:rPr>
        <w:t>3</w:t>
      </w:r>
      <w:r>
        <w:rPr>
          <w:rFonts w:hAnsi="宋体" w:hint="eastAsia"/>
          <w:sz w:val="24"/>
        </w:rPr>
        <w:t>位数：它的平方的末</w:t>
      </w:r>
      <w:r>
        <w:rPr>
          <w:rFonts w:hAnsi="宋体"/>
          <w:sz w:val="24"/>
        </w:rPr>
        <w:t>3</w:t>
      </w:r>
      <w:r>
        <w:rPr>
          <w:rFonts w:hAnsi="宋体" w:hint="eastAsia"/>
          <w:sz w:val="24"/>
        </w:rPr>
        <w:t>位是这个数本身。</w:t>
      </w:r>
    </w:p>
    <w:p w14:paraId="1F1EBCB0" w14:textId="77777777" w:rsidR="00191B7B" w:rsidRDefault="00191B7B" w:rsidP="00191B7B">
      <w:pPr>
        <w:snapToGrid w:val="0"/>
        <w:spacing w:line="360" w:lineRule="auto"/>
        <w:rPr>
          <w:rFonts w:hAnsi="宋体"/>
          <w:sz w:val="24"/>
        </w:rPr>
      </w:pPr>
      <w:r w:rsidRPr="00885843">
        <w:rPr>
          <w:sz w:val="24"/>
        </w:rPr>
        <w:tab/>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4.1</w:t>
      </w:r>
      <w:r w:rsidRPr="00885843">
        <w:rPr>
          <w:rFonts w:hAnsi="宋体"/>
          <w:sz w:val="24"/>
        </w:rPr>
        <w:t>所示。</w:t>
      </w:r>
    </w:p>
    <w:p w14:paraId="79396F4B" w14:textId="77777777" w:rsidR="00191B7B" w:rsidRPr="00885843" w:rsidRDefault="00191B7B" w:rsidP="00191B7B">
      <w:pPr>
        <w:snapToGrid w:val="0"/>
        <w:spacing w:line="360" w:lineRule="auto"/>
        <w:jc w:val="center"/>
        <w:rPr>
          <w:sz w:val="24"/>
        </w:rPr>
      </w:pPr>
      <w:r>
        <w:rPr>
          <w:rFonts w:hAnsi="宋体"/>
          <w:noProof/>
          <w:sz w:val="24"/>
        </w:rPr>
        <w:lastRenderedPageBreak/>
        <w:drawing>
          <wp:inline distT="0" distB="0" distL="0" distR="0" wp14:anchorId="1D512456" wp14:editId="4CEBB3A2">
            <wp:extent cx="2405341" cy="60274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1716" cy="6043394"/>
                    </a:xfrm>
                    <a:prstGeom prst="rect">
                      <a:avLst/>
                    </a:prstGeom>
                    <a:noFill/>
                    <a:ln>
                      <a:noFill/>
                    </a:ln>
                  </pic:spPr>
                </pic:pic>
              </a:graphicData>
            </a:graphic>
          </wp:inline>
        </w:drawing>
      </w:r>
    </w:p>
    <w:p w14:paraId="2B6F9BC4" w14:textId="77777777" w:rsidR="00191B7B" w:rsidRPr="00CF43E2" w:rsidRDefault="00191B7B" w:rsidP="00191B7B">
      <w:pPr>
        <w:snapToGrid w:val="0"/>
        <w:jc w:val="center"/>
        <w:rPr>
          <w:rFonts w:eastAsia="黑体"/>
          <w:sz w:val="24"/>
        </w:rPr>
      </w:pPr>
      <w:r w:rsidRPr="00885843">
        <w:rPr>
          <w:rFonts w:eastAsia="黑体"/>
          <w:sz w:val="24"/>
        </w:rPr>
        <w:t>图</w:t>
      </w:r>
      <w:r>
        <w:rPr>
          <w:rFonts w:eastAsia="黑体" w:hint="eastAsia"/>
          <w:sz w:val="24"/>
        </w:rPr>
        <w:t>2-10</w:t>
      </w:r>
      <w:r w:rsidRPr="00885843">
        <w:rPr>
          <w:rFonts w:eastAsia="黑体"/>
          <w:sz w:val="24"/>
        </w:rPr>
        <w:t xml:space="preserve"> </w:t>
      </w:r>
      <w:r>
        <w:rPr>
          <w:rFonts w:eastAsia="黑体" w:hint="eastAsia"/>
          <w:sz w:val="24"/>
        </w:rPr>
        <w:t>程序设计</w:t>
      </w:r>
      <w:r w:rsidRPr="00885843">
        <w:rPr>
          <w:rFonts w:eastAsia="黑体"/>
          <w:sz w:val="24"/>
        </w:rPr>
        <w:t>题</w:t>
      </w:r>
      <w:r>
        <w:rPr>
          <w:rFonts w:eastAsia="黑体" w:hint="eastAsia"/>
          <w:sz w:val="24"/>
        </w:rPr>
        <w:t>4</w:t>
      </w:r>
      <w:r w:rsidRPr="00885843">
        <w:rPr>
          <w:rFonts w:eastAsia="黑体"/>
          <w:sz w:val="24"/>
        </w:rPr>
        <w:t>的程序流程图</w:t>
      </w:r>
    </w:p>
    <w:p w14:paraId="73B76A11" w14:textId="77777777" w:rsidR="00191B7B" w:rsidRDefault="00191B7B" w:rsidP="00191B7B">
      <w:pPr>
        <w:snapToGrid w:val="0"/>
        <w:spacing w:line="360" w:lineRule="auto"/>
        <w:ind w:firstLineChars="200" w:firstLine="480"/>
        <w:rPr>
          <w:rFonts w:hAnsi="宋体"/>
          <w:sz w:val="24"/>
        </w:rPr>
      </w:pPr>
      <w:r w:rsidRPr="00885843">
        <w:rPr>
          <w:sz w:val="24"/>
        </w:rPr>
        <w:t>2</w:t>
      </w:r>
      <w:r w:rsidRPr="00885843">
        <w:rPr>
          <w:rFonts w:hAnsi="宋体"/>
          <w:sz w:val="24"/>
        </w:rPr>
        <w:t>）源程序清单</w:t>
      </w:r>
    </w:p>
    <w:p w14:paraId="5E6D1366" w14:textId="77777777" w:rsidR="00191B7B" w:rsidRPr="00CF43E2" w:rsidRDefault="00191B7B" w:rsidP="00191B7B">
      <w:pPr>
        <w:snapToGrid w:val="0"/>
        <w:spacing w:line="360" w:lineRule="auto"/>
        <w:ind w:firstLineChars="200" w:firstLine="480"/>
        <w:rPr>
          <w:sz w:val="24"/>
        </w:rPr>
      </w:pPr>
      <w:r w:rsidRPr="00CF43E2">
        <w:rPr>
          <w:sz w:val="24"/>
        </w:rPr>
        <w:t>#include&lt;stdio.h&gt;</w:t>
      </w:r>
    </w:p>
    <w:p w14:paraId="198E0866" w14:textId="77777777" w:rsidR="00191B7B" w:rsidRPr="00CF43E2" w:rsidRDefault="00191B7B" w:rsidP="00191B7B">
      <w:pPr>
        <w:snapToGrid w:val="0"/>
        <w:spacing w:line="360" w:lineRule="auto"/>
        <w:ind w:firstLineChars="200" w:firstLine="480"/>
        <w:rPr>
          <w:sz w:val="24"/>
        </w:rPr>
      </w:pPr>
      <w:r w:rsidRPr="00CF43E2">
        <w:rPr>
          <w:sz w:val="24"/>
        </w:rPr>
        <w:t>int main()</w:t>
      </w:r>
    </w:p>
    <w:p w14:paraId="78E4EA72" w14:textId="77777777" w:rsidR="00191B7B" w:rsidRPr="00CF43E2" w:rsidRDefault="00191B7B" w:rsidP="00191B7B">
      <w:pPr>
        <w:snapToGrid w:val="0"/>
        <w:spacing w:line="360" w:lineRule="auto"/>
        <w:ind w:firstLineChars="200" w:firstLine="480"/>
        <w:rPr>
          <w:sz w:val="24"/>
        </w:rPr>
      </w:pPr>
      <w:r w:rsidRPr="00CF43E2">
        <w:rPr>
          <w:sz w:val="24"/>
        </w:rPr>
        <w:t>{</w:t>
      </w:r>
    </w:p>
    <w:p w14:paraId="01031CDE" w14:textId="77777777" w:rsidR="00191B7B" w:rsidRPr="00CF43E2" w:rsidRDefault="00191B7B" w:rsidP="00191B7B">
      <w:pPr>
        <w:snapToGrid w:val="0"/>
        <w:spacing w:line="360" w:lineRule="auto"/>
        <w:ind w:firstLineChars="200" w:firstLine="480"/>
        <w:rPr>
          <w:sz w:val="24"/>
        </w:rPr>
      </w:pPr>
      <w:r w:rsidRPr="00CF43E2">
        <w:rPr>
          <w:sz w:val="24"/>
        </w:rPr>
        <w:t xml:space="preserve">    int </w:t>
      </w:r>
      <w:proofErr w:type="spellStart"/>
      <w:r w:rsidRPr="00CF43E2">
        <w:rPr>
          <w:sz w:val="24"/>
        </w:rPr>
        <w:t>i</w:t>
      </w:r>
      <w:proofErr w:type="spellEnd"/>
      <w:r w:rsidRPr="00CF43E2">
        <w:rPr>
          <w:sz w:val="24"/>
        </w:rPr>
        <w:t>, i_2, last_3;</w:t>
      </w:r>
    </w:p>
    <w:p w14:paraId="6F771117" w14:textId="77777777" w:rsidR="00191B7B" w:rsidRPr="00CF43E2" w:rsidRDefault="00191B7B" w:rsidP="00191B7B">
      <w:pPr>
        <w:snapToGrid w:val="0"/>
        <w:spacing w:line="360" w:lineRule="auto"/>
        <w:ind w:firstLineChars="200" w:firstLine="480"/>
        <w:rPr>
          <w:sz w:val="24"/>
        </w:rPr>
      </w:pPr>
      <w:r w:rsidRPr="00CF43E2">
        <w:rPr>
          <w:sz w:val="24"/>
        </w:rPr>
        <w:t xml:space="preserve">    for (</w:t>
      </w:r>
      <w:proofErr w:type="spellStart"/>
      <w:r w:rsidRPr="00CF43E2">
        <w:rPr>
          <w:sz w:val="24"/>
        </w:rPr>
        <w:t>i</w:t>
      </w:r>
      <w:proofErr w:type="spellEnd"/>
      <w:r w:rsidRPr="00CF43E2">
        <w:rPr>
          <w:sz w:val="24"/>
        </w:rPr>
        <w:t>=100;i&lt;1000;i++)</w:t>
      </w:r>
    </w:p>
    <w:p w14:paraId="45D79226" w14:textId="77777777" w:rsidR="00191B7B" w:rsidRPr="00CF43E2" w:rsidRDefault="00191B7B" w:rsidP="00191B7B">
      <w:pPr>
        <w:snapToGrid w:val="0"/>
        <w:spacing w:line="360" w:lineRule="auto"/>
        <w:ind w:firstLineChars="200" w:firstLine="480"/>
        <w:rPr>
          <w:sz w:val="24"/>
        </w:rPr>
      </w:pPr>
      <w:r w:rsidRPr="00CF43E2">
        <w:rPr>
          <w:sz w:val="24"/>
        </w:rPr>
        <w:t xml:space="preserve">    {</w:t>
      </w:r>
    </w:p>
    <w:p w14:paraId="7A0E854E" w14:textId="77777777" w:rsidR="00191B7B" w:rsidRPr="00CF43E2" w:rsidRDefault="00191B7B" w:rsidP="00191B7B">
      <w:pPr>
        <w:snapToGrid w:val="0"/>
        <w:spacing w:line="360" w:lineRule="auto"/>
        <w:ind w:firstLineChars="200" w:firstLine="480"/>
        <w:rPr>
          <w:sz w:val="24"/>
        </w:rPr>
      </w:pPr>
      <w:r w:rsidRPr="00CF43E2">
        <w:rPr>
          <w:sz w:val="24"/>
        </w:rPr>
        <w:t xml:space="preserve">        i_2=</w:t>
      </w:r>
      <w:proofErr w:type="spellStart"/>
      <w:r w:rsidRPr="00CF43E2">
        <w:rPr>
          <w:sz w:val="24"/>
        </w:rPr>
        <w:t>i</w:t>
      </w:r>
      <w:proofErr w:type="spellEnd"/>
      <w:r w:rsidRPr="00CF43E2">
        <w:rPr>
          <w:sz w:val="24"/>
        </w:rPr>
        <w:t>*</w:t>
      </w:r>
      <w:proofErr w:type="spellStart"/>
      <w:r w:rsidRPr="00CF43E2">
        <w:rPr>
          <w:sz w:val="24"/>
        </w:rPr>
        <w:t>i</w:t>
      </w:r>
      <w:proofErr w:type="spellEnd"/>
      <w:r w:rsidRPr="00CF43E2">
        <w:rPr>
          <w:sz w:val="24"/>
        </w:rPr>
        <w:t>;</w:t>
      </w:r>
    </w:p>
    <w:p w14:paraId="1A1D08CF" w14:textId="77777777" w:rsidR="00191B7B" w:rsidRPr="00CF43E2" w:rsidRDefault="00191B7B" w:rsidP="00191B7B">
      <w:pPr>
        <w:snapToGrid w:val="0"/>
        <w:spacing w:line="360" w:lineRule="auto"/>
        <w:ind w:firstLineChars="200" w:firstLine="480"/>
        <w:rPr>
          <w:sz w:val="24"/>
        </w:rPr>
      </w:pPr>
      <w:r w:rsidRPr="00CF43E2">
        <w:rPr>
          <w:sz w:val="24"/>
        </w:rPr>
        <w:t xml:space="preserve">        last_3=i_2%1000;</w:t>
      </w:r>
    </w:p>
    <w:p w14:paraId="66E7B042" w14:textId="77777777" w:rsidR="00191B7B" w:rsidRPr="00CF43E2" w:rsidRDefault="00191B7B" w:rsidP="00191B7B">
      <w:pPr>
        <w:snapToGrid w:val="0"/>
        <w:spacing w:line="360" w:lineRule="auto"/>
        <w:ind w:firstLineChars="200" w:firstLine="480"/>
        <w:rPr>
          <w:sz w:val="24"/>
        </w:rPr>
      </w:pPr>
      <w:r w:rsidRPr="00CF43E2">
        <w:rPr>
          <w:sz w:val="24"/>
        </w:rPr>
        <w:lastRenderedPageBreak/>
        <w:t xml:space="preserve">        if(last_3==</w:t>
      </w:r>
      <w:proofErr w:type="spellStart"/>
      <w:r w:rsidRPr="00CF43E2">
        <w:rPr>
          <w:sz w:val="24"/>
        </w:rPr>
        <w:t>i</w:t>
      </w:r>
      <w:proofErr w:type="spellEnd"/>
      <w:r w:rsidRPr="00CF43E2">
        <w:rPr>
          <w:sz w:val="24"/>
        </w:rPr>
        <w:t>)</w:t>
      </w:r>
    </w:p>
    <w:p w14:paraId="6161C39E" w14:textId="77777777" w:rsidR="00191B7B" w:rsidRPr="00CF43E2" w:rsidRDefault="00191B7B" w:rsidP="00191B7B">
      <w:pPr>
        <w:snapToGrid w:val="0"/>
        <w:spacing w:line="360" w:lineRule="auto"/>
        <w:ind w:firstLineChars="200" w:firstLine="480"/>
        <w:rPr>
          <w:sz w:val="24"/>
        </w:rPr>
      </w:pPr>
      <w:r w:rsidRPr="00CF43E2">
        <w:rPr>
          <w:sz w:val="24"/>
        </w:rPr>
        <w:t xml:space="preserve">            </w:t>
      </w:r>
      <w:proofErr w:type="spellStart"/>
      <w:r w:rsidRPr="00CF43E2">
        <w:rPr>
          <w:sz w:val="24"/>
        </w:rPr>
        <w:t>printf</w:t>
      </w:r>
      <w:proofErr w:type="spellEnd"/>
      <w:r w:rsidRPr="00CF43E2">
        <w:rPr>
          <w:sz w:val="24"/>
        </w:rPr>
        <w:t>("%d\n",</w:t>
      </w:r>
      <w:proofErr w:type="spellStart"/>
      <w:r w:rsidRPr="00CF43E2">
        <w:rPr>
          <w:sz w:val="24"/>
        </w:rPr>
        <w:t>i</w:t>
      </w:r>
      <w:proofErr w:type="spellEnd"/>
      <w:r w:rsidRPr="00CF43E2">
        <w:rPr>
          <w:sz w:val="24"/>
        </w:rPr>
        <w:t>);</w:t>
      </w:r>
    </w:p>
    <w:p w14:paraId="7E9A76F6" w14:textId="77777777" w:rsidR="00191B7B" w:rsidRPr="00CF43E2" w:rsidRDefault="00191B7B" w:rsidP="00191B7B">
      <w:pPr>
        <w:snapToGrid w:val="0"/>
        <w:spacing w:line="360" w:lineRule="auto"/>
        <w:ind w:firstLineChars="200" w:firstLine="480"/>
        <w:rPr>
          <w:sz w:val="24"/>
        </w:rPr>
      </w:pPr>
      <w:r w:rsidRPr="00CF43E2">
        <w:rPr>
          <w:sz w:val="24"/>
        </w:rPr>
        <w:t xml:space="preserve">    }</w:t>
      </w:r>
    </w:p>
    <w:p w14:paraId="06D2B129" w14:textId="77777777" w:rsidR="00191B7B" w:rsidRPr="00CF43E2" w:rsidRDefault="00191B7B" w:rsidP="00191B7B">
      <w:pPr>
        <w:snapToGrid w:val="0"/>
        <w:spacing w:line="360" w:lineRule="auto"/>
        <w:ind w:firstLineChars="200" w:firstLine="480"/>
        <w:rPr>
          <w:sz w:val="24"/>
        </w:rPr>
      </w:pPr>
      <w:r w:rsidRPr="00CF43E2">
        <w:rPr>
          <w:sz w:val="24"/>
        </w:rPr>
        <w:t xml:space="preserve">    return 0;</w:t>
      </w:r>
    </w:p>
    <w:p w14:paraId="5BE313B0" w14:textId="77777777" w:rsidR="00191B7B" w:rsidRDefault="00191B7B" w:rsidP="00191B7B">
      <w:pPr>
        <w:snapToGrid w:val="0"/>
        <w:spacing w:line="360" w:lineRule="auto"/>
        <w:ind w:firstLineChars="200" w:firstLine="480"/>
        <w:rPr>
          <w:sz w:val="24"/>
        </w:rPr>
      </w:pPr>
      <w:r w:rsidRPr="00CF43E2">
        <w:rPr>
          <w:sz w:val="24"/>
        </w:rPr>
        <w:t>}</w:t>
      </w:r>
    </w:p>
    <w:p w14:paraId="31771DB5" w14:textId="77777777" w:rsidR="00191B7B" w:rsidRPr="00885843" w:rsidRDefault="00191B7B" w:rsidP="00191B7B">
      <w:pPr>
        <w:snapToGrid w:val="0"/>
        <w:spacing w:line="360" w:lineRule="auto"/>
        <w:ind w:firstLineChars="200" w:firstLine="480"/>
        <w:rPr>
          <w:sz w:val="24"/>
        </w:rPr>
      </w:pPr>
      <w:r w:rsidRPr="00885843">
        <w:rPr>
          <w:sz w:val="24"/>
        </w:rPr>
        <w:t>3</w:t>
      </w:r>
      <w:r w:rsidRPr="00885843">
        <w:rPr>
          <w:rFonts w:hAnsi="宋体"/>
          <w:sz w:val="24"/>
        </w:rPr>
        <w:t>）测试</w:t>
      </w:r>
    </w:p>
    <w:p w14:paraId="41BB6944" w14:textId="77777777" w:rsidR="00191B7B" w:rsidRDefault="00191B7B" w:rsidP="00191B7B">
      <w:pPr>
        <w:snapToGrid w:val="0"/>
        <w:spacing w:line="360" w:lineRule="auto"/>
        <w:ind w:firstLineChars="200" w:firstLine="480"/>
        <w:jc w:val="center"/>
        <w:rPr>
          <w:sz w:val="24"/>
        </w:rPr>
      </w:pPr>
      <w:r w:rsidRPr="00CF43E2">
        <w:rPr>
          <w:noProof/>
          <w:sz w:val="24"/>
        </w:rPr>
        <w:drawing>
          <wp:inline distT="0" distB="0" distL="0" distR="0" wp14:anchorId="09573721" wp14:editId="2E89A8A1">
            <wp:extent cx="4400549" cy="1046094"/>
            <wp:effectExtent l="0" t="0" r="63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7548"/>
                    <a:stretch/>
                  </pic:blipFill>
                  <pic:spPr bwMode="auto">
                    <a:xfrm>
                      <a:off x="0" y="0"/>
                      <a:ext cx="4400931" cy="1046185"/>
                    </a:xfrm>
                    <a:prstGeom prst="rect">
                      <a:avLst/>
                    </a:prstGeom>
                    <a:ln>
                      <a:noFill/>
                    </a:ln>
                    <a:extLst>
                      <a:ext uri="{53640926-AAD7-44D8-BBD7-CCE9431645EC}">
                        <a14:shadowObscured xmlns:a14="http://schemas.microsoft.com/office/drawing/2010/main"/>
                      </a:ext>
                    </a:extLst>
                  </pic:spPr>
                </pic:pic>
              </a:graphicData>
            </a:graphic>
          </wp:inline>
        </w:drawing>
      </w:r>
    </w:p>
    <w:p w14:paraId="4DC23E9A" w14:textId="77777777" w:rsidR="00191B7B" w:rsidRPr="00F4299A" w:rsidRDefault="00191B7B" w:rsidP="00191B7B">
      <w:pPr>
        <w:snapToGrid w:val="0"/>
        <w:jc w:val="center"/>
        <w:rPr>
          <w:rFonts w:eastAsia="黑体"/>
          <w:sz w:val="24"/>
        </w:rPr>
      </w:pPr>
      <w:r>
        <w:rPr>
          <w:rFonts w:eastAsia="黑体" w:hint="eastAsia"/>
          <w:sz w:val="24"/>
        </w:rPr>
        <w:t>图</w:t>
      </w:r>
      <w:r>
        <w:rPr>
          <w:rFonts w:eastAsia="黑体"/>
          <w:sz w:val="24"/>
        </w:rPr>
        <w:t>2-</w:t>
      </w:r>
      <w:r>
        <w:rPr>
          <w:rFonts w:eastAsia="黑体" w:hint="eastAsia"/>
          <w:sz w:val="24"/>
        </w:rPr>
        <w:t>11</w:t>
      </w:r>
      <w:r>
        <w:rPr>
          <w:rFonts w:eastAsia="黑体"/>
          <w:sz w:val="24"/>
        </w:rPr>
        <w:t xml:space="preserve"> </w:t>
      </w:r>
      <w:r>
        <w:rPr>
          <w:rFonts w:eastAsia="黑体" w:hint="eastAsia"/>
          <w:sz w:val="24"/>
        </w:rPr>
        <w:t>程序设计题</w:t>
      </w:r>
      <w:r>
        <w:rPr>
          <w:rFonts w:eastAsia="黑体" w:hint="eastAsia"/>
          <w:sz w:val="24"/>
        </w:rPr>
        <w:t>4</w:t>
      </w:r>
      <w:r>
        <w:rPr>
          <w:rFonts w:eastAsia="黑体" w:hint="eastAsia"/>
          <w:sz w:val="24"/>
        </w:rPr>
        <w:t>的运行结果</w:t>
      </w:r>
    </w:p>
    <w:p w14:paraId="2FE87F2D" w14:textId="77777777" w:rsidR="00191B7B" w:rsidRPr="00885843" w:rsidRDefault="00191B7B" w:rsidP="00191B7B">
      <w:pPr>
        <w:pStyle w:val="2"/>
        <w:rPr>
          <w:rFonts w:ascii="Times New Roman" w:eastAsiaTheme="majorEastAsia" w:hAnsi="Times New Roman"/>
          <w:sz w:val="28"/>
          <w:szCs w:val="28"/>
        </w:rPr>
      </w:pPr>
      <w:bookmarkStart w:id="21" w:name="_Toc60159257"/>
      <w:r>
        <w:rPr>
          <w:rFonts w:ascii="Times New Roman" w:eastAsiaTheme="majorEastAsia" w:hAnsi="Times New Roman" w:hint="eastAsia"/>
          <w:sz w:val="28"/>
          <w:szCs w:val="28"/>
        </w:rPr>
        <w:t>2</w:t>
      </w:r>
      <w:r>
        <w:rPr>
          <w:rFonts w:ascii="Times New Roman" w:eastAsiaTheme="majorEastAsia" w:hAnsi="Times New Roman"/>
          <w:sz w:val="28"/>
          <w:szCs w:val="28"/>
        </w:rPr>
        <w:t>.</w:t>
      </w:r>
      <w:r>
        <w:rPr>
          <w:rFonts w:ascii="Times New Roman" w:eastAsiaTheme="majorEastAsia" w:hAnsi="Times New Roman" w:hint="eastAsia"/>
          <w:sz w:val="28"/>
          <w:szCs w:val="28"/>
        </w:rPr>
        <w:t>3</w:t>
      </w:r>
      <w:r w:rsidRPr="00885843">
        <w:rPr>
          <w:rFonts w:ascii="Times New Roman" w:eastAsiaTheme="majorEastAsia" w:hAnsi="Times New Roman"/>
          <w:sz w:val="28"/>
          <w:szCs w:val="28"/>
        </w:rPr>
        <w:t xml:space="preserve"> </w:t>
      </w:r>
      <w:r w:rsidRPr="00885843">
        <w:rPr>
          <w:rFonts w:ascii="Times New Roman" w:eastAsiaTheme="majorEastAsia" w:hAnsiTheme="majorEastAsia"/>
          <w:sz w:val="28"/>
          <w:szCs w:val="28"/>
        </w:rPr>
        <w:t>实验小结</w:t>
      </w:r>
      <w:bookmarkEnd w:id="21"/>
    </w:p>
    <w:p w14:paraId="0563A40A" w14:textId="77777777" w:rsidR="00191B7B" w:rsidRPr="00944D53" w:rsidRDefault="00191B7B" w:rsidP="00191B7B">
      <w:pPr>
        <w:snapToGrid w:val="0"/>
        <w:spacing w:line="360" w:lineRule="auto"/>
        <w:rPr>
          <w:sz w:val="24"/>
        </w:rPr>
      </w:pPr>
      <w:r w:rsidRPr="00885843">
        <w:t xml:space="preserve">   </w:t>
      </w:r>
      <w:r w:rsidRPr="00944D53">
        <w:rPr>
          <w:sz w:val="24"/>
        </w:rPr>
        <w:t xml:space="preserve"> </w:t>
      </w:r>
      <w:r>
        <w:rPr>
          <w:rFonts w:hAnsi="宋体" w:hint="eastAsia"/>
          <w:sz w:val="24"/>
        </w:rPr>
        <w:t>实验中很多地方的算法有累赘或者效率低的地方</w:t>
      </w:r>
      <w:r>
        <w:rPr>
          <w:rFonts w:hAnsi="宋体" w:hint="eastAsia"/>
          <w:sz w:val="24"/>
        </w:rPr>
        <w:t>,</w:t>
      </w:r>
      <w:r>
        <w:rPr>
          <w:rFonts w:hAnsi="宋体" w:hint="eastAsia"/>
          <w:sz w:val="24"/>
        </w:rPr>
        <w:t>修修补补才弄好。</w:t>
      </w:r>
    </w:p>
    <w:p w14:paraId="5A98BA12" w14:textId="77777777" w:rsidR="00191B7B" w:rsidRDefault="00191B7B" w:rsidP="00191B7B">
      <w:r>
        <w:rPr>
          <w:rFonts w:hint="eastAsia"/>
          <w:sz w:val="24"/>
        </w:rPr>
        <w:t>这提醒了我今后写代码要提前做好规划，不要边想边写，这样会产生很多不必要的空间和时间浪费。</w:t>
      </w:r>
    </w:p>
    <w:p w14:paraId="30272559" w14:textId="77777777" w:rsidR="00191B7B" w:rsidRDefault="00191B7B" w:rsidP="00191B7B"/>
    <w:p w14:paraId="68D094E1" w14:textId="77777777" w:rsidR="00191B7B" w:rsidRDefault="00191B7B" w:rsidP="00191B7B">
      <w:pPr>
        <w:widowControl/>
        <w:jc w:val="left"/>
      </w:pPr>
      <w:r>
        <w:br w:type="page"/>
      </w:r>
    </w:p>
    <w:p w14:paraId="24EC7BDE" w14:textId="77777777" w:rsidR="00191B7B" w:rsidRPr="00885843" w:rsidRDefault="00191B7B" w:rsidP="00191B7B">
      <w:pPr>
        <w:pStyle w:val="1"/>
        <w:spacing w:beforeLines="50" w:before="156" w:afterLines="50" w:after="156"/>
        <w:jc w:val="center"/>
        <w:rPr>
          <w:rFonts w:eastAsiaTheme="minorEastAsia"/>
        </w:rPr>
      </w:pPr>
      <w:bookmarkStart w:id="22" w:name="_Toc60159258"/>
      <w:r>
        <w:rPr>
          <w:rFonts w:eastAsia="黑体"/>
          <w:kern w:val="0"/>
          <w:sz w:val="36"/>
          <w:szCs w:val="36"/>
        </w:rPr>
        <w:lastRenderedPageBreak/>
        <w:t>3</w:t>
      </w:r>
      <w:r w:rsidRPr="00885843">
        <w:rPr>
          <w:rFonts w:eastAsia="黑体"/>
          <w:kern w:val="0"/>
          <w:sz w:val="36"/>
          <w:szCs w:val="36"/>
        </w:rPr>
        <w:t xml:space="preserve">  </w:t>
      </w:r>
      <w:r w:rsidRPr="00426A2A">
        <w:rPr>
          <w:rFonts w:eastAsia="黑体"/>
          <w:kern w:val="0"/>
          <w:sz w:val="36"/>
          <w:szCs w:val="36"/>
        </w:rPr>
        <w:t>函数与程序结构实验</w:t>
      </w:r>
      <w:bookmarkEnd w:id="22"/>
    </w:p>
    <w:p w14:paraId="1F58BE5B" w14:textId="77777777" w:rsidR="00191B7B" w:rsidRPr="00885843" w:rsidRDefault="00191B7B" w:rsidP="00191B7B">
      <w:pPr>
        <w:pStyle w:val="2"/>
        <w:spacing w:beforeLines="50" w:before="156" w:afterLines="50" w:after="156"/>
        <w:rPr>
          <w:rFonts w:ascii="Times New Roman" w:hAnsi="Times New Roman"/>
          <w:b w:val="0"/>
          <w:sz w:val="28"/>
          <w:szCs w:val="28"/>
        </w:rPr>
      </w:pPr>
      <w:bookmarkStart w:id="23" w:name="_Toc60159259"/>
      <w:r>
        <w:rPr>
          <w:rFonts w:ascii="Times New Roman" w:hAnsi="Times New Roman"/>
          <w:sz w:val="28"/>
          <w:szCs w:val="28"/>
        </w:rPr>
        <w:t>3</w:t>
      </w:r>
      <w:r w:rsidRPr="00885843">
        <w:rPr>
          <w:rFonts w:ascii="Times New Roman" w:hAnsi="Times New Roman"/>
          <w:sz w:val="28"/>
          <w:szCs w:val="28"/>
        </w:rPr>
        <w:t xml:space="preserve">.1 </w:t>
      </w:r>
      <w:r w:rsidRPr="00885843">
        <w:rPr>
          <w:rFonts w:ascii="Times New Roman" w:hAnsi="Times New Roman"/>
          <w:sz w:val="28"/>
          <w:szCs w:val="28"/>
        </w:rPr>
        <w:t>实验目的</w:t>
      </w:r>
      <w:bookmarkEnd w:id="23"/>
      <w:r w:rsidRPr="00885843">
        <w:rPr>
          <w:rFonts w:ascii="Times New Roman" w:hAnsi="Times New Roman"/>
          <w:sz w:val="28"/>
          <w:szCs w:val="28"/>
        </w:rPr>
        <w:t xml:space="preserve"> </w:t>
      </w:r>
    </w:p>
    <w:p w14:paraId="2A8B6035" w14:textId="77777777" w:rsidR="00191B7B" w:rsidRDefault="00191B7B" w:rsidP="00191B7B">
      <w:pPr>
        <w:spacing w:line="360" w:lineRule="auto"/>
        <w:rPr>
          <w:sz w:val="24"/>
        </w:rPr>
      </w:pPr>
      <w:r>
        <w:rPr>
          <w:sz w:val="24"/>
        </w:rPr>
        <w:t>（</w:t>
      </w:r>
      <w:r>
        <w:rPr>
          <w:sz w:val="24"/>
        </w:rPr>
        <w:t>1</w:t>
      </w:r>
      <w:r>
        <w:rPr>
          <w:sz w:val="24"/>
        </w:rPr>
        <w:t>）熟悉和掌握函数的定义、声明；函数调用与参数传递，函数返回值类型的定义和返回值使用。</w:t>
      </w:r>
    </w:p>
    <w:p w14:paraId="3FF69F1B" w14:textId="77777777" w:rsidR="00191B7B" w:rsidRDefault="00191B7B" w:rsidP="00191B7B">
      <w:pPr>
        <w:spacing w:line="360" w:lineRule="auto"/>
        <w:rPr>
          <w:sz w:val="24"/>
        </w:rPr>
      </w:pPr>
      <w:r>
        <w:rPr>
          <w:sz w:val="24"/>
        </w:rPr>
        <w:t>（</w:t>
      </w:r>
      <w:r>
        <w:rPr>
          <w:sz w:val="24"/>
        </w:rPr>
        <w:t>2</w:t>
      </w:r>
      <w:r>
        <w:rPr>
          <w:sz w:val="24"/>
        </w:rPr>
        <w:t>）熟悉和掌握不同存储类型变量的使用。</w:t>
      </w:r>
    </w:p>
    <w:p w14:paraId="73429E14" w14:textId="77777777" w:rsidR="00191B7B" w:rsidRDefault="00191B7B" w:rsidP="00191B7B">
      <w:pPr>
        <w:spacing w:line="360" w:lineRule="auto"/>
        <w:rPr>
          <w:sz w:val="24"/>
        </w:rPr>
      </w:pPr>
      <w:r>
        <w:rPr>
          <w:sz w:val="24"/>
        </w:rPr>
        <w:t>（</w:t>
      </w:r>
      <w:r>
        <w:rPr>
          <w:sz w:val="24"/>
        </w:rPr>
        <w:t>3</w:t>
      </w:r>
      <w:r>
        <w:rPr>
          <w:sz w:val="24"/>
        </w:rPr>
        <w:t>）练习使用集成开发环境中的调试功能：单步执行、设置断点、观察变量值。</w:t>
      </w:r>
    </w:p>
    <w:p w14:paraId="5DB76C36" w14:textId="77777777" w:rsidR="00191B7B" w:rsidRPr="00885843" w:rsidRDefault="00191B7B" w:rsidP="00191B7B">
      <w:pPr>
        <w:pStyle w:val="2"/>
        <w:spacing w:beforeLines="50" w:before="156" w:afterLines="50" w:after="156"/>
        <w:rPr>
          <w:rFonts w:ascii="Times New Roman" w:hAnsi="Times New Roman"/>
          <w:sz w:val="28"/>
          <w:szCs w:val="28"/>
        </w:rPr>
      </w:pPr>
      <w:bookmarkStart w:id="24" w:name="_Toc60159260"/>
      <w:r>
        <w:rPr>
          <w:rFonts w:ascii="Times New Roman" w:hAnsi="Times New Roman"/>
          <w:sz w:val="28"/>
          <w:szCs w:val="28"/>
        </w:rPr>
        <w:t>3</w:t>
      </w:r>
      <w:r w:rsidRPr="00885843">
        <w:rPr>
          <w:rFonts w:ascii="Times New Roman" w:eastAsiaTheme="minorEastAsia" w:hAnsi="Times New Roman"/>
          <w:sz w:val="28"/>
          <w:szCs w:val="28"/>
        </w:rPr>
        <w:t xml:space="preserve">.2 </w:t>
      </w:r>
      <w:r w:rsidRPr="00885843">
        <w:rPr>
          <w:rFonts w:ascii="Times New Roman" w:eastAsiaTheme="minorEastAsia" w:hAnsiTheme="minorEastAsia"/>
          <w:sz w:val="28"/>
          <w:szCs w:val="28"/>
        </w:rPr>
        <w:t>实验内容</w:t>
      </w:r>
      <w:bookmarkEnd w:id="24"/>
    </w:p>
    <w:p w14:paraId="60BF32B3" w14:textId="77777777" w:rsidR="00191B7B" w:rsidRPr="00885843" w:rsidRDefault="00191B7B" w:rsidP="00191B7B">
      <w:pPr>
        <w:snapToGrid w:val="0"/>
        <w:spacing w:afterLines="25" w:after="78"/>
        <w:rPr>
          <w:color w:val="FF0000"/>
          <w:sz w:val="24"/>
        </w:rPr>
      </w:pPr>
      <w:r>
        <w:rPr>
          <w:b/>
          <w:sz w:val="24"/>
        </w:rPr>
        <w:t>3</w:t>
      </w:r>
      <w:r w:rsidRPr="00885843">
        <w:rPr>
          <w:b/>
          <w:sz w:val="24"/>
        </w:rPr>
        <w:t xml:space="preserve">.2.1  </w:t>
      </w:r>
      <w:r w:rsidRPr="00885843">
        <w:rPr>
          <w:rFonts w:hAnsi="宋体"/>
          <w:b/>
          <w:sz w:val="24"/>
        </w:rPr>
        <w:t>程序改错</w:t>
      </w:r>
      <w:r>
        <w:rPr>
          <w:rFonts w:hAnsi="宋体" w:hint="eastAsia"/>
          <w:b/>
          <w:sz w:val="24"/>
        </w:rPr>
        <w:t>题</w:t>
      </w:r>
      <w:r w:rsidRPr="00885843">
        <w:rPr>
          <w:b/>
          <w:sz w:val="24"/>
        </w:rPr>
        <w:t xml:space="preserve"> </w:t>
      </w:r>
    </w:p>
    <w:p w14:paraId="2208EA20" w14:textId="77777777" w:rsidR="00191B7B" w:rsidRDefault="00191B7B" w:rsidP="00191B7B">
      <w:pPr>
        <w:spacing w:line="360" w:lineRule="auto"/>
        <w:ind w:firstLineChars="200" w:firstLine="480"/>
        <w:rPr>
          <w:sz w:val="24"/>
        </w:rPr>
      </w:pPr>
      <w:r>
        <w:rPr>
          <w:sz w:val="24"/>
        </w:rPr>
        <w:t>下面是计算</w:t>
      </w:r>
      <w:r>
        <w:rPr>
          <w:sz w:val="24"/>
        </w:rPr>
        <w:t>s=1!+2!+3!+…+n!</w:t>
      </w:r>
      <w:r>
        <w:rPr>
          <w:sz w:val="24"/>
        </w:rPr>
        <w:t>的源程序</w:t>
      </w:r>
      <w:r>
        <w:rPr>
          <w:sz w:val="24"/>
        </w:rPr>
        <w:t>(n&lt;20)</w:t>
      </w:r>
      <w:r>
        <w:rPr>
          <w:sz w:val="24"/>
        </w:rPr>
        <w:t>。在这个源程序中存在若干语法和逻辑错误。要求对该程序进行调试修改，使之能够输出如下结果：</w:t>
      </w:r>
    </w:p>
    <w:p w14:paraId="4B0A9315" w14:textId="77777777" w:rsidR="00191B7B" w:rsidRDefault="00191B7B" w:rsidP="00191B7B">
      <w:pPr>
        <w:spacing w:line="360" w:lineRule="auto"/>
        <w:rPr>
          <w:sz w:val="24"/>
        </w:rPr>
      </w:pPr>
      <w:r>
        <w:rPr>
          <w:sz w:val="24"/>
        </w:rPr>
        <w:t>k=1</w:t>
      </w:r>
      <w:r>
        <w:rPr>
          <w:sz w:val="24"/>
        </w:rPr>
        <w:tab/>
      </w:r>
      <w:r>
        <w:rPr>
          <w:sz w:val="24"/>
        </w:rPr>
        <w:tab/>
        <w:t>the sum is 1</w:t>
      </w:r>
    </w:p>
    <w:p w14:paraId="6FB97514" w14:textId="77777777" w:rsidR="00191B7B" w:rsidRDefault="00191B7B" w:rsidP="00191B7B">
      <w:pPr>
        <w:spacing w:line="360" w:lineRule="auto"/>
        <w:rPr>
          <w:sz w:val="24"/>
        </w:rPr>
      </w:pPr>
      <w:r>
        <w:rPr>
          <w:sz w:val="24"/>
        </w:rPr>
        <w:t>k=2</w:t>
      </w:r>
      <w:r>
        <w:rPr>
          <w:sz w:val="24"/>
        </w:rPr>
        <w:tab/>
      </w:r>
      <w:r>
        <w:rPr>
          <w:sz w:val="24"/>
        </w:rPr>
        <w:tab/>
        <w:t>the sum is 3</w:t>
      </w:r>
    </w:p>
    <w:p w14:paraId="38CD620C" w14:textId="77777777" w:rsidR="00191B7B" w:rsidRDefault="00191B7B" w:rsidP="00191B7B">
      <w:pPr>
        <w:spacing w:line="360" w:lineRule="auto"/>
        <w:rPr>
          <w:sz w:val="24"/>
        </w:rPr>
      </w:pPr>
      <w:r>
        <w:rPr>
          <w:sz w:val="24"/>
        </w:rPr>
        <w:t>k=3</w:t>
      </w:r>
      <w:r>
        <w:rPr>
          <w:sz w:val="24"/>
        </w:rPr>
        <w:tab/>
      </w:r>
      <w:r>
        <w:rPr>
          <w:sz w:val="24"/>
        </w:rPr>
        <w:tab/>
        <w:t>the sum is 9</w:t>
      </w:r>
    </w:p>
    <w:p w14:paraId="3A3741D9" w14:textId="77777777" w:rsidR="00191B7B" w:rsidRDefault="00191B7B" w:rsidP="00191B7B">
      <w:pPr>
        <w:spacing w:line="360" w:lineRule="auto"/>
        <w:rPr>
          <w:sz w:val="24"/>
        </w:rPr>
      </w:pPr>
      <w:r>
        <w:rPr>
          <w:sz w:val="24"/>
        </w:rPr>
        <w:t>……</w:t>
      </w:r>
    </w:p>
    <w:p w14:paraId="74E5F35A" w14:textId="77777777" w:rsidR="00191B7B" w:rsidRDefault="00191B7B" w:rsidP="00191B7B">
      <w:pPr>
        <w:spacing w:line="360" w:lineRule="auto"/>
        <w:rPr>
          <w:sz w:val="24"/>
        </w:rPr>
      </w:pPr>
      <w:r>
        <w:rPr>
          <w:sz w:val="24"/>
        </w:rPr>
        <w:t>k=20</w:t>
      </w:r>
      <w:r>
        <w:rPr>
          <w:sz w:val="24"/>
        </w:rPr>
        <w:tab/>
        <w:t>the sum is 2561327494111820313</w:t>
      </w:r>
    </w:p>
    <w:p w14:paraId="34B5B583" w14:textId="77777777" w:rsidR="00191B7B" w:rsidRDefault="00191B7B" w:rsidP="00191B7B">
      <w:pPr>
        <w:spacing w:line="360" w:lineRule="auto"/>
        <w:rPr>
          <w:sz w:val="24"/>
        </w:rPr>
      </w:pPr>
      <w:r>
        <w:rPr>
          <w:sz w:val="24"/>
        </w:rPr>
        <w:t>/*</w:t>
      </w:r>
      <w:r>
        <w:rPr>
          <w:sz w:val="24"/>
        </w:rPr>
        <w:t>实验</w:t>
      </w:r>
      <w:r>
        <w:rPr>
          <w:sz w:val="24"/>
        </w:rPr>
        <w:t>3-1</w:t>
      </w:r>
      <w:r>
        <w:rPr>
          <w:sz w:val="24"/>
        </w:rPr>
        <w:t>改错题程序：计算</w:t>
      </w:r>
      <w:r>
        <w:rPr>
          <w:sz w:val="24"/>
        </w:rPr>
        <w:t>s=1!+2!+3!+…+n!*/</w:t>
      </w:r>
    </w:p>
    <w:p w14:paraId="3A013922" w14:textId="77777777" w:rsidR="00191B7B" w:rsidRDefault="00191B7B" w:rsidP="00191B7B">
      <w:pPr>
        <w:autoSpaceDE w:val="0"/>
        <w:autoSpaceDN w:val="0"/>
        <w:adjustRightInd w:val="0"/>
        <w:spacing w:line="360" w:lineRule="auto"/>
        <w:jc w:val="left"/>
        <w:rPr>
          <w:sz w:val="24"/>
        </w:rPr>
      </w:pPr>
      <w:r>
        <w:rPr>
          <w:sz w:val="24"/>
        </w:rPr>
        <w:t>1  #include &lt;</w:t>
      </w:r>
      <w:proofErr w:type="spellStart"/>
      <w:r>
        <w:rPr>
          <w:sz w:val="24"/>
        </w:rPr>
        <w:t>stdio.h</w:t>
      </w:r>
      <w:proofErr w:type="spellEnd"/>
      <w:r>
        <w:rPr>
          <w:sz w:val="24"/>
        </w:rPr>
        <w:t>&gt;</w:t>
      </w:r>
    </w:p>
    <w:p w14:paraId="5BF99F52" w14:textId="77777777" w:rsidR="00191B7B" w:rsidRDefault="00191B7B" w:rsidP="00191B7B">
      <w:pPr>
        <w:autoSpaceDE w:val="0"/>
        <w:autoSpaceDN w:val="0"/>
        <w:adjustRightInd w:val="0"/>
        <w:spacing w:line="360" w:lineRule="auto"/>
        <w:jc w:val="left"/>
        <w:rPr>
          <w:sz w:val="24"/>
        </w:rPr>
      </w:pPr>
      <w:r>
        <w:rPr>
          <w:sz w:val="24"/>
        </w:rPr>
        <w:t>2  int main(void)</w:t>
      </w:r>
    </w:p>
    <w:p w14:paraId="1262020E" w14:textId="77777777" w:rsidR="00191B7B" w:rsidRDefault="00191B7B" w:rsidP="00191B7B">
      <w:pPr>
        <w:autoSpaceDE w:val="0"/>
        <w:autoSpaceDN w:val="0"/>
        <w:adjustRightInd w:val="0"/>
        <w:spacing w:line="360" w:lineRule="auto"/>
        <w:jc w:val="left"/>
        <w:rPr>
          <w:sz w:val="24"/>
        </w:rPr>
      </w:pPr>
      <w:r>
        <w:rPr>
          <w:sz w:val="24"/>
        </w:rPr>
        <w:t>3  {</w:t>
      </w:r>
    </w:p>
    <w:p w14:paraId="54F590D3" w14:textId="77777777" w:rsidR="00191B7B" w:rsidRDefault="00191B7B" w:rsidP="00191B7B">
      <w:pPr>
        <w:autoSpaceDE w:val="0"/>
        <w:autoSpaceDN w:val="0"/>
        <w:adjustRightInd w:val="0"/>
        <w:spacing w:line="360" w:lineRule="auto"/>
        <w:jc w:val="left"/>
        <w:rPr>
          <w:sz w:val="24"/>
        </w:rPr>
      </w:pPr>
      <w:r>
        <w:rPr>
          <w:sz w:val="24"/>
        </w:rPr>
        <w:t>4      int k;</w:t>
      </w:r>
    </w:p>
    <w:p w14:paraId="6BC1E244" w14:textId="77777777" w:rsidR="00191B7B" w:rsidRDefault="00191B7B" w:rsidP="00191B7B">
      <w:pPr>
        <w:autoSpaceDE w:val="0"/>
        <w:autoSpaceDN w:val="0"/>
        <w:adjustRightInd w:val="0"/>
        <w:spacing w:line="360" w:lineRule="auto"/>
        <w:jc w:val="left"/>
        <w:rPr>
          <w:sz w:val="24"/>
        </w:rPr>
      </w:pPr>
      <w:r>
        <w:rPr>
          <w:sz w:val="24"/>
        </w:rPr>
        <w:t>5      for(k=1;k&lt;=20;k++)</w:t>
      </w:r>
    </w:p>
    <w:p w14:paraId="08122EF6" w14:textId="77777777" w:rsidR="00191B7B" w:rsidRDefault="00191B7B" w:rsidP="00191B7B">
      <w:pPr>
        <w:autoSpaceDE w:val="0"/>
        <w:autoSpaceDN w:val="0"/>
        <w:adjustRightInd w:val="0"/>
        <w:spacing w:line="360" w:lineRule="auto"/>
        <w:jc w:val="left"/>
        <w:rPr>
          <w:sz w:val="24"/>
        </w:rPr>
      </w:pPr>
      <w:r>
        <w:rPr>
          <w:sz w:val="24"/>
        </w:rPr>
        <w:t xml:space="preserve">6           </w:t>
      </w:r>
      <w:proofErr w:type="spellStart"/>
      <w:r>
        <w:rPr>
          <w:sz w:val="24"/>
        </w:rPr>
        <w:t>printf</w:t>
      </w:r>
      <w:proofErr w:type="spellEnd"/>
      <w:r>
        <w:rPr>
          <w:sz w:val="24"/>
        </w:rPr>
        <w:t>("k=%d\</w:t>
      </w:r>
      <w:proofErr w:type="spellStart"/>
      <w:r>
        <w:rPr>
          <w:sz w:val="24"/>
        </w:rPr>
        <w:t>tthe</w:t>
      </w:r>
      <w:proofErr w:type="spellEnd"/>
      <w:r>
        <w:rPr>
          <w:sz w:val="24"/>
        </w:rPr>
        <w:t xml:space="preserve"> sum is %</w:t>
      </w:r>
      <w:proofErr w:type="spellStart"/>
      <w:r>
        <w:rPr>
          <w:sz w:val="24"/>
        </w:rPr>
        <w:t>ld</w:t>
      </w:r>
      <w:proofErr w:type="spellEnd"/>
      <w:r>
        <w:rPr>
          <w:sz w:val="24"/>
        </w:rPr>
        <w:t>\n",</w:t>
      </w:r>
      <w:proofErr w:type="spellStart"/>
      <w:r>
        <w:rPr>
          <w:sz w:val="24"/>
        </w:rPr>
        <w:t>k,sum_fac</w:t>
      </w:r>
      <w:proofErr w:type="spellEnd"/>
      <w:r>
        <w:rPr>
          <w:sz w:val="24"/>
        </w:rPr>
        <w:t>(k));</w:t>
      </w:r>
    </w:p>
    <w:p w14:paraId="3CA04858" w14:textId="77777777" w:rsidR="00191B7B" w:rsidRDefault="00191B7B" w:rsidP="00191B7B">
      <w:pPr>
        <w:autoSpaceDE w:val="0"/>
        <w:autoSpaceDN w:val="0"/>
        <w:adjustRightInd w:val="0"/>
        <w:spacing w:line="360" w:lineRule="auto"/>
        <w:jc w:val="left"/>
        <w:rPr>
          <w:sz w:val="24"/>
        </w:rPr>
      </w:pPr>
      <w:r>
        <w:rPr>
          <w:sz w:val="24"/>
        </w:rPr>
        <w:t>7      return 0;</w:t>
      </w:r>
    </w:p>
    <w:p w14:paraId="6C041B8D" w14:textId="77777777" w:rsidR="00191B7B" w:rsidRDefault="00191B7B" w:rsidP="00191B7B">
      <w:pPr>
        <w:autoSpaceDE w:val="0"/>
        <w:autoSpaceDN w:val="0"/>
        <w:adjustRightInd w:val="0"/>
        <w:spacing w:line="360" w:lineRule="auto"/>
        <w:jc w:val="left"/>
        <w:rPr>
          <w:sz w:val="24"/>
        </w:rPr>
      </w:pPr>
      <w:r>
        <w:rPr>
          <w:sz w:val="24"/>
        </w:rPr>
        <w:t>8  }</w:t>
      </w:r>
    </w:p>
    <w:p w14:paraId="74A1EA47" w14:textId="77777777" w:rsidR="00191B7B" w:rsidRDefault="00191B7B" w:rsidP="00191B7B">
      <w:pPr>
        <w:autoSpaceDE w:val="0"/>
        <w:autoSpaceDN w:val="0"/>
        <w:adjustRightInd w:val="0"/>
        <w:spacing w:line="360" w:lineRule="auto"/>
        <w:jc w:val="left"/>
        <w:rPr>
          <w:sz w:val="24"/>
        </w:rPr>
      </w:pPr>
      <w:r>
        <w:rPr>
          <w:sz w:val="24"/>
        </w:rPr>
        <w:t xml:space="preserve">9  long </w:t>
      </w:r>
      <w:proofErr w:type="spellStart"/>
      <w:r>
        <w:rPr>
          <w:sz w:val="24"/>
        </w:rPr>
        <w:t>sum_fac</w:t>
      </w:r>
      <w:proofErr w:type="spellEnd"/>
      <w:r>
        <w:rPr>
          <w:sz w:val="24"/>
        </w:rPr>
        <w:t>(int n)</w:t>
      </w:r>
    </w:p>
    <w:p w14:paraId="02A5A1F4" w14:textId="77777777" w:rsidR="00191B7B" w:rsidRDefault="00191B7B" w:rsidP="00191B7B">
      <w:pPr>
        <w:autoSpaceDE w:val="0"/>
        <w:autoSpaceDN w:val="0"/>
        <w:adjustRightInd w:val="0"/>
        <w:spacing w:line="360" w:lineRule="auto"/>
        <w:jc w:val="left"/>
        <w:rPr>
          <w:sz w:val="24"/>
        </w:rPr>
      </w:pPr>
      <w:r>
        <w:rPr>
          <w:sz w:val="24"/>
        </w:rPr>
        <w:t>10  {</w:t>
      </w:r>
    </w:p>
    <w:p w14:paraId="2742C05E" w14:textId="77777777" w:rsidR="00191B7B" w:rsidRDefault="00191B7B" w:rsidP="00191B7B">
      <w:pPr>
        <w:autoSpaceDE w:val="0"/>
        <w:autoSpaceDN w:val="0"/>
        <w:adjustRightInd w:val="0"/>
        <w:spacing w:line="360" w:lineRule="auto"/>
        <w:jc w:val="left"/>
        <w:rPr>
          <w:sz w:val="24"/>
        </w:rPr>
      </w:pPr>
      <w:r>
        <w:rPr>
          <w:sz w:val="24"/>
        </w:rPr>
        <w:t>11      long s=0;</w:t>
      </w:r>
    </w:p>
    <w:p w14:paraId="46DAAEDE" w14:textId="77777777" w:rsidR="00191B7B" w:rsidRDefault="00191B7B" w:rsidP="00191B7B">
      <w:pPr>
        <w:autoSpaceDE w:val="0"/>
        <w:autoSpaceDN w:val="0"/>
        <w:adjustRightInd w:val="0"/>
        <w:spacing w:line="360" w:lineRule="auto"/>
        <w:jc w:val="left"/>
        <w:rPr>
          <w:sz w:val="24"/>
        </w:rPr>
      </w:pPr>
      <w:r>
        <w:rPr>
          <w:sz w:val="24"/>
        </w:rPr>
        <w:lastRenderedPageBreak/>
        <w:t xml:space="preserve">12      int </w:t>
      </w:r>
      <w:proofErr w:type="spellStart"/>
      <w:r>
        <w:rPr>
          <w:sz w:val="24"/>
        </w:rPr>
        <w:t>i,fac</w:t>
      </w:r>
      <w:proofErr w:type="spellEnd"/>
      <w:r>
        <w:rPr>
          <w:sz w:val="24"/>
        </w:rPr>
        <w:t>;</w:t>
      </w:r>
    </w:p>
    <w:p w14:paraId="4E734786" w14:textId="77777777" w:rsidR="00191B7B" w:rsidRDefault="00191B7B" w:rsidP="00191B7B">
      <w:pPr>
        <w:autoSpaceDE w:val="0"/>
        <w:autoSpaceDN w:val="0"/>
        <w:adjustRightInd w:val="0"/>
        <w:spacing w:line="360" w:lineRule="auto"/>
        <w:jc w:val="left"/>
        <w:rPr>
          <w:sz w:val="24"/>
        </w:rPr>
      </w:pPr>
      <w:r>
        <w:rPr>
          <w:sz w:val="24"/>
        </w:rPr>
        <w:t>13     for(</w:t>
      </w:r>
      <w:proofErr w:type="spellStart"/>
      <w:r>
        <w:rPr>
          <w:sz w:val="24"/>
        </w:rPr>
        <w:t>i</w:t>
      </w:r>
      <w:proofErr w:type="spellEnd"/>
      <w:r>
        <w:rPr>
          <w:sz w:val="24"/>
        </w:rPr>
        <w:t>=1;i&lt;=</w:t>
      </w:r>
      <w:proofErr w:type="spellStart"/>
      <w:r>
        <w:rPr>
          <w:sz w:val="24"/>
        </w:rPr>
        <w:t>n;i</w:t>
      </w:r>
      <w:proofErr w:type="spellEnd"/>
      <w:r>
        <w:rPr>
          <w:sz w:val="24"/>
        </w:rPr>
        <w:t>++)</w:t>
      </w:r>
    </w:p>
    <w:p w14:paraId="378BC775" w14:textId="77777777" w:rsidR="00191B7B" w:rsidRDefault="00191B7B" w:rsidP="00191B7B">
      <w:pPr>
        <w:autoSpaceDE w:val="0"/>
        <w:autoSpaceDN w:val="0"/>
        <w:adjustRightInd w:val="0"/>
        <w:spacing w:line="360" w:lineRule="auto"/>
        <w:jc w:val="left"/>
        <w:rPr>
          <w:sz w:val="24"/>
        </w:rPr>
      </w:pPr>
      <w:r>
        <w:rPr>
          <w:sz w:val="24"/>
        </w:rPr>
        <w:t>14          fac*=</w:t>
      </w:r>
      <w:proofErr w:type="spellStart"/>
      <w:r>
        <w:rPr>
          <w:sz w:val="24"/>
        </w:rPr>
        <w:t>i</w:t>
      </w:r>
      <w:proofErr w:type="spellEnd"/>
      <w:r>
        <w:rPr>
          <w:sz w:val="24"/>
        </w:rPr>
        <w:t>;</w:t>
      </w:r>
    </w:p>
    <w:p w14:paraId="086F9CF0" w14:textId="77777777" w:rsidR="00191B7B" w:rsidRDefault="00191B7B" w:rsidP="00191B7B">
      <w:pPr>
        <w:autoSpaceDE w:val="0"/>
        <w:autoSpaceDN w:val="0"/>
        <w:adjustRightInd w:val="0"/>
        <w:spacing w:line="360" w:lineRule="auto"/>
        <w:jc w:val="left"/>
        <w:rPr>
          <w:sz w:val="24"/>
        </w:rPr>
      </w:pPr>
      <w:r>
        <w:rPr>
          <w:sz w:val="24"/>
        </w:rPr>
        <w:t>15      s+=fac;</w:t>
      </w:r>
    </w:p>
    <w:p w14:paraId="3CE456F7" w14:textId="77777777" w:rsidR="00191B7B" w:rsidRDefault="00191B7B" w:rsidP="00191B7B">
      <w:pPr>
        <w:autoSpaceDE w:val="0"/>
        <w:autoSpaceDN w:val="0"/>
        <w:adjustRightInd w:val="0"/>
        <w:spacing w:line="360" w:lineRule="auto"/>
        <w:jc w:val="left"/>
        <w:rPr>
          <w:sz w:val="24"/>
        </w:rPr>
      </w:pPr>
      <w:r>
        <w:rPr>
          <w:sz w:val="24"/>
        </w:rPr>
        <w:t>16      return s;</w:t>
      </w:r>
    </w:p>
    <w:p w14:paraId="1EE908EA" w14:textId="77777777" w:rsidR="00191B7B" w:rsidRDefault="00191B7B" w:rsidP="00191B7B">
      <w:pPr>
        <w:autoSpaceDE w:val="0"/>
        <w:autoSpaceDN w:val="0"/>
        <w:adjustRightInd w:val="0"/>
        <w:spacing w:line="360" w:lineRule="auto"/>
        <w:jc w:val="left"/>
        <w:rPr>
          <w:sz w:val="24"/>
        </w:rPr>
      </w:pPr>
      <w:r>
        <w:rPr>
          <w:sz w:val="24"/>
        </w:rPr>
        <w:t>17  }</w:t>
      </w:r>
    </w:p>
    <w:p w14:paraId="6D07C1E9" w14:textId="77777777" w:rsidR="00191B7B" w:rsidRPr="00885843" w:rsidRDefault="00191B7B" w:rsidP="00191B7B">
      <w:pPr>
        <w:snapToGrid w:val="0"/>
        <w:spacing w:line="360" w:lineRule="auto"/>
        <w:rPr>
          <w:b/>
          <w:sz w:val="24"/>
        </w:rPr>
      </w:pPr>
      <w:r w:rsidRPr="00885843">
        <w:rPr>
          <w:rFonts w:hAnsi="宋体"/>
          <w:b/>
          <w:sz w:val="24"/>
        </w:rPr>
        <w:t>解答：</w:t>
      </w:r>
    </w:p>
    <w:p w14:paraId="5DA6FDBB" w14:textId="77777777" w:rsidR="00191B7B" w:rsidRPr="00885843" w:rsidRDefault="00191B7B" w:rsidP="00191B7B">
      <w:pPr>
        <w:snapToGrid w:val="0"/>
        <w:spacing w:line="360" w:lineRule="auto"/>
        <w:rPr>
          <w:sz w:val="24"/>
        </w:rPr>
      </w:pPr>
      <w:r w:rsidRPr="00885843">
        <w:rPr>
          <w:sz w:val="24"/>
        </w:rPr>
        <w:t xml:space="preserve">  </w:t>
      </w:r>
      <w:r w:rsidRPr="00885843">
        <w:rPr>
          <w:rFonts w:hAnsi="宋体"/>
          <w:sz w:val="24"/>
        </w:rPr>
        <w:t>（</w:t>
      </w:r>
      <w:r w:rsidRPr="00885843">
        <w:rPr>
          <w:sz w:val="24"/>
        </w:rPr>
        <w:t>1</w:t>
      </w:r>
      <w:r w:rsidRPr="00885843">
        <w:rPr>
          <w:rFonts w:hAnsi="宋体"/>
          <w:sz w:val="24"/>
        </w:rPr>
        <w:t>）错误修改：</w:t>
      </w:r>
    </w:p>
    <w:p w14:paraId="6A60D2F6" w14:textId="77777777" w:rsidR="00191B7B" w:rsidRPr="00885843" w:rsidRDefault="00191B7B" w:rsidP="00191B7B">
      <w:pPr>
        <w:snapToGrid w:val="0"/>
        <w:spacing w:line="360" w:lineRule="auto"/>
        <w:rPr>
          <w:sz w:val="24"/>
        </w:rPr>
      </w:pPr>
      <w:r w:rsidRPr="00885843">
        <w:rPr>
          <w:sz w:val="24"/>
        </w:rPr>
        <w:t xml:space="preserve">      1) </w:t>
      </w:r>
      <w:r w:rsidRPr="00885843">
        <w:rPr>
          <w:rFonts w:hAnsi="宋体"/>
          <w:sz w:val="24"/>
        </w:rPr>
        <w:t>第</w:t>
      </w:r>
      <w:r>
        <w:rPr>
          <w:rFonts w:hint="eastAsia"/>
          <w:sz w:val="24"/>
        </w:rPr>
        <w:t>6</w:t>
      </w:r>
      <w:r w:rsidRPr="00885843">
        <w:rPr>
          <w:rFonts w:hAnsi="宋体"/>
          <w:sz w:val="24"/>
        </w:rPr>
        <w:t>行的</w:t>
      </w:r>
      <w:r>
        <w:rPr>
          <w:rFonts w:hAnsi="宋体" w:hint="eastAsia"/>
          <w:sz w:val="24"/>
        </w:rPr>
        <w:t>函数使用前应该先声明</w:t>
      </w:r>
      <w:r w:rsidRPr="00885843">
        <w:rPr>
          <w:rFonts w:hAnsi="宋体"/>
          <w:sz w:val="24"/>
        </w:rPr>
        <w:t>，正确形式为</w:t>
      </w:r>
      <w:r>
        <w:rPr>
          <w:rFonts w:hAnsi="宋体" w:hint="eastAsia"/>
          <w:sz w:val="24"/>
        </w:rPr>
        <w:t>在开头添加</w:t>
      </w:r>
      <w:r w:rsidRPr="00885843">
        <w:rPr>
          <w:rFonts w:hAnsi="宋体"/>
          <w:sz w:val="24"/>
        </w:rPr>
        <w:t>：</w:t>
      </w:r>
    </w:p>
    <w:p w14:paraId="1F8A1404" w14:textId="77777777" w:rsidR="00191B7B" w:rsidRDefault="00191B7B" w:rsidP="00191B7B">
      <w:pPr>
        <w:snapToGrid w:val="0"/>
        <w:spacing w:line="360" w:lineRule="auto"/>
        <w:rPr>
          <w:sz w:val="24"/>
        </w:rPr>
      </w:pPr>
      <w:r w:rsidRPr="00885843">
        <w:rPr>
          <w:sz w:val="24"/>
        </w:rPr>
        <w:tab/>
      </w:r>
      <w:r w:rsidRPr="00885843">
        <w:rPr>
          <w:sz w:val="24"/>
        </w:rPr>
        <w:tab/>
      </w:r>
      <w:r w:rsidRPr="00C51D94">
        <w:rPr>
          <w:sz w:val="24"/>
        </w:rPr>
        <w:t xml:space="preserve">long </w:t>
      </w:r>
      <w:proofErr w:type="spellStart"/>
      <w:r w:rsidRPr="00C51D94">
        <w:rPr>
          <w:sz w:val="24"/>
        </w:rPr>
        <w:t>long</w:t>
      </w:r>
      <w:proofErr w:type="spellEnd"/>
      <w:r w:rsidRPr="00C51D94">
        <w:rPr>
          <w:sz w:val="24"/>
        </w:rPr>
        <w:t xml:space="preserve"> </w:t>
      </w:r>
      <w:proofErr w:type="spellStart"/>
      <w:r w:rsidRPr="00C51D94">
        <w:rPr>
          <w:sz w:val="24"/>
        </w:rPr>
        <w:t>sum_fac</w:t>
      </w:r>
      <w:proofErr w:type="spellEnd"/>
      <w:r w:rsidRPr="00C51D94">
        <w:rPr>
          <w:sz w:val="24"/>
        </w:rPr>
        <w:t>(int n);</w:t>
      </w:r>
    </w:p>
    <w:p w14:paraId="0F2E9F78" w14:textId="77777777" w:rsidR="00191B7B" w:rsidRPr="00885843" w:rsidRDefault="00191B7B" w:rsidP="00191B7B">
      <w:pPr>
        <w:snapToGrid w:val="0"/>
        <w:spacing w:line="360" w:lineRule="auto"/>
        <w:rPr>
          <w:sz w:val="24"/>
        </w:rPr>
      </w:pPr>
      <w:r w:rsidRPr="00885843">
        <w:rPr>
          <w:sz w:val="24"/>
        </w:rPr>
        <w:t xml:space="preserve">      2) </w:t>
      </w:r>
      <w:r w:rsidRPr="00885843">
        <w:rPr>
          <w:rFonts w:hAnsi="宋体"/>
          <w:sz w:val="24"/>
        </w:rPr>
        <w:t>第</w:t>
      </w:r>
      <w:r>
        <w:rPr>
          <w:rFonts w:hint="eastAsia"/>
          <w:sz w:val="24"/>
        </w:rPr>
        <w:t>9</w:t>
      </w:r>
      <w:r w:rsidRPr="00885843">
        <w:rPr>
          <w:rFonts w:hAnsi="宋体"/>
          <w:sz w:val="24"/>
        </w:rPr>
        <w:t>行的</w:t>
      </w:r>
      <w:r>
        <w:rPr>
          <w:rFonts w:hint="eastAsia"/>
          <w:sz w:val="24"/>
        </w:rPr>
        <w:t>函数数字过大应该用</w:t>
      </w:r>
      <w:r>
        <w:rPr>
          <w:rFonts w:hint="eastAsia"/>
          <w:sz w:val="24"/>
        </w:rPr>
        <w:t>long</w:t>
      </w:r>
      <w:r>
        <w:rPr>
          <w:sz w:val="24"/>
        </w:rPr>
        <w:t xml:space="preserve"> </w:t>
      </w:r>
      <w:proofErr w:type="spellStart"/>
      <w:r>
        <w:rPr>
          <w:rFonts w:hint="eastAsia"/>
          <w:sz w:val="24"/>
        </w:rPr>
        <w:t>long</w:t>
      </w:r>
      <w:proofErr w:type="spellEnd"/>
      <w:r w:rsidRPr="00885843">
        <w:rPr>
          <w:rFonts w:hAnsi="宋体"/>
          <w:sz w:val="24"/>
        </w:rPr>
        <w:t>，正确形式为：</w:t>
      </w:r>
    </w:p>
    <w:p w14:paraId="0AA8730C" w14:textId="77777777" w:rsidR="00191B7B" w:rsidRDefault="00191B7B" w:rsidP="00191B7B">
      <w:pPr>
        <w:snapToGrid w:val="0"/>
        <w:spacing w:line="360" w:lineRule="auto"/>
        <w:rPr>
          <w:sz w:val="24"/>
        </w:rPr>
      </w:pPr>
      <w:r w:rsidRPr="00885843">
        <w:rPr>
          <w:sz w:val="24"/>
        </w:rPr>
        <w:tab/>
      </w:r>
      <w:r w:rsidRPr="00885843">
        <w:rPr>
          <w:sz w:val="24"/>
        </w:rPr>
        <w:tab/>
      </w:r>
      <w:r w:rsidRPr="00C51D94">
        <w:rPr>
          <w:sz w:val="24"/>
        </w:rPr>
        <w:t xml:space="preserve">long </w:t>
      </w:r>
      <w:proofErr w:type="spellStart"/>
      <w:r w:rsidRPr="00C51D94">
        <w:rPr>
          <w:sz w:val="24"/>
        </w:rPr>
        <w:t>long</w:t>
      </w:r>
      <w:proofErr w:type="spellEnd"/>
      <w:r w:rsidRPr="00C51D94">
        <w:rPr>
          <w:sz w:val="24"/>
        </w:rPr>
        <w:t xml:space="preserve"> </w:t>
      </w:r>
      <w:proofErr w:type="spellStart"/>
      <w:r w:rsidRPr="00C51D94">
        <w:rPr>
          <w:sz w:val="24"/>
        </w:rPr>
        <w:t>sum_fac</w:t>
      </w:r>
      <w:proofErr w:type="spellEnd"/>
      <w:r w:rsidRPr="00C51D94">
        <w:rPr>
          <w:sz w:val="24"/>
        </w:rPr>
        <w:t>(int n)</w:t>
      </w:r>
    </w:p>
    <w:p w14:paraId="7B524C87" w14:textId="77777777" w:rsidR="00191B7B" w:rsidRPr="00885843" w:rsidRDefault="00191B7B" w:rsidP="00191B7B">
      <w:pPr>
        <w:snapToGrid w:val="0"/>
        <w:spacing w:line="360" w:lineRule="auto"/>
        <w:ind w:firstLineChars="300" w:firstLine="720"/>
        <w:rPr>
          <w:sz w:val="24"/>
        </w:rPr>
      </w:pPr>
      <w:r>
        <w:rPr>
          <w:rFonts w:hint="eastAsia"/>
          <w:sz w:val="24"/>
        </w:rPr>
        <w:t>3</w:t>
      </w:r>
      <w:r w:rsidRPr="00885843">
        <w:rPr>
          <w:sz w:val="24"/>
        </w:rPr>
        <w:t xml:space="preserve">) </w:t>
      </w:r>
      <w:r w:rsidRPr="00885843">
        <w:rPr>
          <w:rFonts w:hAnsi="宋体"/>
          <w:sz w:val="24"/>
        </w:rPr>
        <w:t>第</w:t>
      </w:r>
      <w:r>
        <w:rPr>
          <w:rFonts w:hint="eastAsia"/>
          <w:sz w:val="24"/>
        </w:rPr>
        <w:t>14</w:t>
      </w:r>
      <w:r w:rsidRPr="00885843">
        <w:rPr>
          <w:rFonts w:hAnsi="宋体"/>
          <w:sz w:val="24"/>
        </w:rPr>
        <w:t>行的</w:t>
      </w:r>
      <w:r>
        <w:rPr>
          <w:rFonts w:hAnsi="宋体" w:hint="eastAsia"/>
          <w:sz w:val="24"/>
        </w:rPr>
        <w:t>fac</w:t>
      </w:r>
      <w:r>
        <w:rPr>
          <w:rFonts w:hAnsi="宋体" w:hint="eastAsia"/>
          <w:sz w:val="24"/>
        </w:rPr>
        <w:t>变量应该先初始化为</w:t>
      </w:r>
      <w:r>
        <w:rPr>
          <w:rFonts w:hAnsi="宋体" w:hint="eastAsia"/>
          <w:sz w:val="24"/>
        </w:rPr>
        <w:t>1</w:t>
      </w:r>
      <w:r w:rsidRPr="00885843">
        <w:rPr>
          <w:rFonts w:hAnsi="宋体"/>
          <w:sz w:val="24"/>
        </w:rPr>
        <w:t>，正确形式为</w:t>
      </w:r>
      <w:r>
        <w:rPr>
          <w:rFonts w:hAnsi="宋体" w:hint="eastAsia"/>
          <w:sz w:val="24"/>
        </w:rPr>
        <w:t>在循环前添加</w:t>
      </w:r>
      <w:r w:rsidRPr="00885843">
        <w:rPr>
          <w:rFonts w:hAnsi="宋体"/>
          <w:sz w:val="24"/>
        </w:rPr>
        <w:t>：</w:t>
      </w:r>
    </w:p>
    <w:p w14:paraId="1F4EC796" w14:textId="77777777" w:rsidR="00191B7B" w:rsidRDefault="00191B7B" w:rsidP="00191B7B">
      <w:pPr>
        <w:snapToGrid w:val="0"/>
        <w:spacing w:line="360" w:lineRule="auto"/>
        <w:rPr>
          <w:sz w:val="24"/>
        </w:rPr>
      </w:pPr>
      <w:r w:rsidRPr="00885843">
        <w:rPr>
          <w:sz w:val="24"/>
        </w:rPr>
        <w:tab/>
      </w:r>
      <w:r w:rsidRPr="00885843">
        <w:rPr>
          <w:sz w:val="24"/>
        </w:rPr>
        <w:tab/>
      </w:r>
      <w:r w:rsidRPr="00C51D94">
        <w:rPr>
          <w:sz w:val="24"/>
        </w:rPr>
        <w:t xml:space="preserve">fac = 1; </w:t>
      </w:r>
    </w:p>
    <w:p w14:paraId="2C4B98BD" w14:textId="77777777" w:rsidR="00191B7B" w:rsidRPr="00885843" w:rsidRDefault="00191B7B" w:rsidP="00191B7B">
      <w:pPr>
        <w:snapToGrid w:val="0"/>
        <w:spacing w:line="360" w:lineRule="auto"/>
        <w:ind w:firstLineChars="300" w:firstLine="720"/>
        <w:rPr>
          <w:sz w:val="24"/>
        </w:rPr>
      </w:pPr>
      <w:r>
        <w:rPr>
          <w:rFonts w:hint="eastAsia"/>
          <w:sz w:val="24"/>
        </w:rPr>
        <w:t>4</w:t>
      </w:r>
      <w:r w:rsidRPr="00885843">
        <w:rPr>
          <w:sz w:val="24"/>
        </w:rPr>
        <w:t xml:space="preserve">) </w:t>
      </w:r>
      <w:r w:rsidRPr="00885843">
        <w:rPr>
          <w:rFonts w:hAnsi="宋体"/>
          <w:sz w:val="24"/>
        </w:rPr>
        <w:t>第</w:t>
      </w:r>
      <w:r>
        <w:rPr>
          <w:rFonts w:hint="eastAsia"/>
          <w:sz w:val="24"/>
        </w:rPr>
        <w:t>15</w:t>
      </w:r>
      <w:r w:rsidRPr="00885843">
        <w:rPr>
          <w:rFonts w:hAnsi="宋体"/>
          <w:sz w:val="24"/>
        </w:rPr>
        <w:t>行的</w:t>
      </w:r>
      <w:r w:rsidRPr="00C51D94">
        <w:rPr>
          <w:rFonts w:hAnsi="宋体"/>
          <w:sz w:val="24"/>
        </w:rPr>
        <w:t>s+=fac;</w:t>
      </w:r>
      <w:r>
        <w:rPr>
          <w:rFonts w:hAnsi="宋体" w:hint="eastAsia"/>
          <w:sz w:val="24"/>
        </w:rPr>
        <w:t>应该放在循环内部</w:t>
      </w:r>
      <w:r w:rsidRPr="00885843">
        <w:rPr>
          <w:rFonts w:hAnsi="宋体"/>
          <w:sz w:val="24"/>
        </w:rPr>
        <w:t>，正确形式为</w:t>
      </w:r>
      <w:r>
        <w:rPr>
          <w:rFonts w:hAnsi="宋体" w:hint="eastAsia"/>
          <w:sz w:val="24"/>
        </w:rPr>
        <w:t>在循环内添加</w:t>
      </w:r>
      <w:r w:rsidRPr="00885843">
        <w:rPr>
          <w:rFonts w:hAnsi="宋体"/>
          <w:sz w:val="24"/>
        </w:rPr>
        <w:t>：</w:t>
      </w:r>
    </w:p>
    <w:p w14:paraId="6B2F5CEE" w14:textId="77777777" w:rsidR="00191B7B" w:rsidRPr="00C51D94" w:rsidRDefault="00191B7B" w:rsidP="00191B7B">
      <w:pPr>
        <w:snapToGrid w:val="0"/>
        <w:spacing w:line="360" w:lineRule="auto"/>
        <w:rPr>
          <w:sz w:val="24"/>
        </w:rPr>
      </w:pPr>
      <w:r w:rsidRPr="00885843">
        <w:rPr>
          <w:sz w:val="24"/>
        </w:rPr>
        <w:tab/>
      </w:r>
      <w:r w:rsidRPr="00885843">
        <w:rPr>
          <w:sz w:val="24"/>
        </w:rPr>
        <w:tab/>
      </w:r>
      <w:r w:rsidRPr="00C51D94">
        <w:rPr>
          <w:sz w:val="24"/>
        </w:rPr>
        <w:t>s+=fac;</w:t>
      </w:r>
    </w:p>
    <w:p w14:paraId="130D013D" w14:textId="77777777" w:rsidR="00191B7B" w:rsidRPr="00885843" w:rsidRDefault="00191B7B" w:rsidP="00191B7B">
      <w:pPr>
        <w:snapToGrid w:val="0"/>
        <w:spacing w:line="360" w:lineRule="auto"/>
        <w:rPr>
          <w:sz w:val="24"/>
        </w:rPr>
      </w:pPr>
      <w:r w:rsidRPr="00885843">
        <w:rPr>
          <w:sz w:val="24"/>
        </w:rPr>
        <w:t xml:space="preserve">  </w:t>
      </w:r>
      <w:r w:rsidRPr="00885843">
        <w:rPr>
          <w:rFonts w:hAnsi="宋体"/>
          <w:sz w:val="24"/>
        </w:rPr>
        <w:t>（</w:t>
      </w:r>
      <w:r w:rsidRPr="00885843">
        <w:rPr>
          <w:sz w:val="24"/>
        </w:rPr>
        <w:t>2</w:t>
      </w:r>
      <w:r w:rsidRPr="00885843">
        <w:rPr>
          <w:rFonts w:hAnsi="宋体"/>
          <w:sz w:val="24"/>
        </w:rPr>
        <w:t>）错误修改后运行结果：</w:t>
      </w:r>
    </w:p>
    <w:p w14:paraId="74F52E7D" w14:textId="77777777" w:rsidR="00191B7B" w:rsidRDefault="00191B7B" w:rsidP="00191B7B">
      <w:pPr>
        <w:snapToGrid w:val="0"/>
        <w:jc w:val="center"/>
        <w:rPr>
          <w:b/>
          <w:sz w:val="24"/>
        </w:rPr>
      </w:pPr>
      <w:r w:rsidRPr="00C51D94">
        <w:rPr>
          <w:noProof/>
          <w:sz w:val="24"/>
        </w:rPr>
        <w:drawing>
          <wp:inline distT="0" distB="0" distL="0" distR="0" wp14:anchorId="52489953" wp14:editId="0EAC31D8">
            <wp:extent cx="3447375" cy="2887345"/>
            <wp:effectExtent l="0" t="0" r="127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957"/>
                    <a:stretch/>
                  </pic:blipFill>
                  <pic:spPr bwMode="auto">
                    <a:xfrm>
                      <a:off x="0" y="0"/>
                      <a:ext cx="3472144" cy="2908090"/>
                    </a:xfrm>
                    <a:prstGeom prst="rect">
                      <a:avLst/>
                    </a:prstGeom>
                    <a:ln>
                      <a:noFill/>
                    </a:ln>
                    <a:extLst>
                      <a:ext uri="{53640926-AAD7-44D8-BBD7-CCE9431645EC}">
                        <a14:shadowObscured xmlns:a14="http://schemas.microsoft.com/office/drawing/2010/main"/>
                      </a:ext>
                    </a:extLst>
                  </pic:spPr>
                </pic:pic>
              </a:graphicData>
            </a:graphic>
          </wp:inline>
        </w:drawing>
      </w:r>
    </w:p>
    <w:p w14:paraId="7D056D7D" w14:textId="77777777" w:rsidR="00191B7B" w:rsidRPr="00F3454D" w:rsidRDefault="00191B7B" w:rsidP="00191B7B">
      <w:pPr>
        <w:snapToGrid w:val="0"/>
        <w:jc w:val="center"/>
        <w:rPr>
          <w:rFonts w:eastAsia="黑体"/>
          <w:sz w:val="24"/>
        </w:rPr>
      </w:pPr>
      <w:r w:rsidRPr="00885843">
        <w:rPr>
          <w:rFonts w:eastAsia="黑体"/>
          <w:sz w:val="24"/>
        </w:rPr>
        <w:t>图</w:t>
      </w:r>
      <w:r>
        <w:rPr>
          <w:rFonts w:eastAsia="黑体" w:hint="eastAsia"/>
          <w:sz w:val="24"/>
        </w:rPr>
        <w:t>3</w:t>
      </w:r>
      <w:r w:rsidRPr="00885843">
        <w:rPr>
          <w:rFonts w:eastAsia="黑体"/>
          <w:sz w:val="24"/>
        </w:rPr>
        <w:t xml:space="preserve">-1 </w:t>
      </w:r>
      <w:r>
        <w:rPr>
          <w:rFonts w:eastAsia="黑体" w:hint="eastAsia"/>
          <w:sz w:val="24"/>
        </w:rPr>
        <w:t>改错</w:t>
      </w:r>
      <w:r w:rsidRPr="00885843">
        <w:rPr>
          <w:rFonts w:eastAsia="黑体"/>
          <w:sz w:val="24"/>
        </w:rPr>
        <w:t>题</w:t>
      </w:r>
      <w:r w:rsidRPr="00885843">
        <w:rPr>
          <w:rFonts w:eastAsia="黑体"/>
          <w:sz w:val="24"/>
        </w:rPr>
        <w:t>1</w:t>
      </w:r>
      <w:r w:rsidRPr="00885843">
        <w:rPr>
          <w:rFonts w:eastAsia="黑体"/>
          <w:sz w:val="24"/>
        </w:rPr>
        <w:t>的</w:t>
      </w:r>
      <w:r>
        <w:rPr>
          <w:rFonts w:eastAsia="黑体" w:hint="eastAsia"/>
          <w:sz w:val="24"/>
        </w:rPr>
        <w:t>运行结果</w:t>
      </w:r>
    </w:p>
    <w:p w14:paraId="54464CD2" w14:textId="77777777" w:rsidR="00191B7B" w:rsidRPr="00885843" w:rsidRDefault="00191B7B" w:rsidP="00191B7B">
      <w:pPr>
        <w:snapToGrid w:val="0"/>
        <w:spacing w:afterLines="25" w:after="78" w:line="360" w:lineRule="auto"/>
        <w:rPr>
          <w:b/>
          <w:sz w:val="24"/>
        </w:rPr>
      </w:pPr>
      <w:r>
        <w:rPr>
          <w:rFonts w:hint="eastAsia"/>
          <w:b/>
          <w:sz w:val="24"/>
        </w:rPr>
        <w:t>3</w:t>
      </w:r>
      <w:r w:rsidRPr="00885843">
        <w:rPr>
          <w:b/>
          <w:sz w:val="24"/>
        </w:rPr>
        <w:t xml:space="preserve">.2.2 </w:t>
      </w:r>
      <w:r w:rsidRPr="00885843">
        <w:rPr>
          <w:rFonts w:hAnsi="宋体"/>
          <w:b/>
          <w:sz w:val="24"/>
        </w:rPr>
        <w:t>程序修改替换</w:t>
      </w:r>
      <w:r>
        <w:rPr>
          <w:rFonts w:hAnsi="宋体" w:hint="eastAsia"/>
          <w:b/>
          <w:sz w:val="24"/>
        </w:rPr>
        <w:t>题</w:t>
      </w:r>
    </w:p>
    <w:p w14:paraId="27FDEA3C" w14:textId="77777777" w:rsidR="00191B7B" w:rsidRDefault="00191B7B" w:rsidP="00191B7B">
      <w:pPr>
        <w:spacing w:line="360" w:lineRule="auto"/>
      </w:pPr>
      <w:r>
        <w:rPr>
          <w:sz w:val="24"/>
        </w:rPr>
        <w:lastRenderedPageBreak/>
        <w:t>（</w:t>
      </w:r>
      <w:r>
        <w:rPr>
          <w:sz w:val="24"/>
        </w:rPr>
        <w:t>1</w:t>
      </w:r>
      <w:r>
        <w:rPr>
          <w:sz w:val="24"/>
        </w:rPr>
        <w:t>）根据</w:t>
      </w:r>
      <w:r>
        <w:rPr>
          <w:position w:val="-28"/>
        </w:rPr>
        <w:object w:dxaOrig="2120" w:dyaOrig="699" w14:anchorId="350713FA">
          <v:shape id="_x0000_i1029" type="#_x0000_t75" style="width:105.8pt;height:35.05pt;mso-wrap-style:square;mso-position-horizontal-relative:page;mso-position-vertical-relative:page" o:ole="">
            <v:imagedata r:id="rId41" o:title=""/>
          </v:shape>
          <o:OLEObject Type="Embed" ProgID="Equation.DSMT4" ShapeID="_x0000_i1029" DrawAspect="Content" ObjectID="_1731524791" r:id="rId42"/>
        </w:object>
      </w:r>
      <w:r>
        <w:rPr>
          <w:sz w:val="24"/>
        </w:rPr>
        <w:t>将实验</w:t>
      </w:r>
      <w:r>
        <w:rPr>
          <w:sz w:val="24"/>
        </w:rPr>
        <w:t>3-1</w:t>
      </w:r>
      <w:r>
        <w:rPr>
          <w:sz w:val="24"/>
        </w:rPr>
        <w:t>改错</w:t>
      </w:r>
      <w:proofErr w:type="gramStart"/>
      <w:r>
        <w:rPr>
          <w:sz w:val="24"/>
        </w:rPr>
        <w:t>题程序</w:t>
      </w:r>
      <w:proofErr w:type="gramEnd"/>
      <w:r>
        <w:rPr>
          <w:sz w:val="24"/>
        </w:rPr>
        <w:t>中</w:t>
      </w:r>
      <w:proofErr w:type="spellStart"/>
      <w:r>
        <w:rPr>
          <w:sz w:val="24"/>
        </w:rPr>
        <w:t>sum_fac</w:t>
      </w:r>
      <w:proofErr w:type="spellEnd"/>
      <w:r>
        <w:rPr>
          <w:sz w:val="24"/>
        </w:rPr>
        <w:t>函数修改为一个递归函数，用递归的方式计算</w:t>
      </w:r>
      <w:r>
        <w:rPr>
          <w:position w:val="-28"/>
        </w:rPr>
        <w:object w:dxaOrig="619" w:dyaOrig="699" w14:anchorId="6B963303">
          <v:shape id="_x0000_i1030" type="#_x0000_t75" style="width:31.3pt;height:35.05pt;mso-wrap-style:square;mso-position-horizontal-relative:page;mso-position-vertical-relative:page" o:ole="">
            <v:imagedata r:id="rId43" o:title=""/>
          </v:shape>
          <o:OLEObject Type="Embed" ProgID="Equation.DSMT4" ShapeID="_x0000_i1030" DrawAspect="Content" ObjectID="_1731524792" r:id="rId44"/>
        </w:object>
      </w:r>
      <w:r>
        <w:t>。</w:t>
      </w:r>
    </w:p>
    <w:p w14:paraId="530FC062" w14:textId="77777777" w:rsidR="00191B7B" w:rsidRPr="00885843" w:rsidRDefault="00191B7B" w:rsidP="00191B7B">
      <w:pPr>
        <w:snapToGrid w:val="0"/>
        <w:spacing w:line="360" w:lineRule="auto"/>
        <w:rPr>
          <w:b/>
          <w:sz w:val="24"/>
        </w:rPr>
      </w:pPr>
      <w:r w:rsidRPr="00885843">
        <w:rPr>
          <w:rFonts w:hAnsi="宋体"/>
          <w:b/>
          <w:sz w:val="24"/>
        </w:rPr>
        <w:t>解答：</w:t>
      </w:r>
    </w:p>
    <w:p w14:paraId="1E545F79" w14:textId="77777777" w:rsidR="00191B7B" w:rsidRPr="00885843" w:rsidRDefault="00191B7B" w:rsidP="00191B7B">
      <w:pPr>
        <w:snapToGrid w:val="0"/>
        <w:spacing w:line="360" w:lineRule="auto"/>
        <w:rPr>
          <w:sz w:val="24"/>
        </w:rPr>
      </w:pPr>
      <w:r w:rsidRPr="00885843">
        <w:rPr>
          <w:rFonts w:hAnsi="宋体"/>
          <w:sz w:val="24"/>
        </w:rPr>
        <w:t>替换后的程序如下所示：</w:t>
      </w:r>
    </w:p>
    <w:p w14:paraId="25DF5FB4" w14:textId="77777777" w:rsidR="00191B7B" w:rsidRPr="002F41A9" w:rsidRDefault="00191B7B" w:rsidP="00191B7B">
      <w:pPr>
        <w:snapToGrid w:val="0"/>
        <w:spacing w:line="360" w:lineRule="auto"/>
        <w:rPr>
          <w:sz w:val="24"/>
        </w:rPr>
      </w:pPr>
      <w:r w:rsidRPr="002F41A9">
        <w:rPr>
          <w:sz w:val="24"/>
        </w:rPr>
        <w:t>#include &lt;</w:t>
      </w:r>
      <w:proofErr w:type="spellStart"/>
      <w:r w:rsidRPr="002F41A9">
        <w:rPr>
          <w:sz w:val="24"/>
        </w:rPr>
        <w:t>stdio.h</w:t>
      </w:r>
      <w:proofErr w:type="spellEnd"/>
      <w:r w:rsidRPr="002F41A9">
        <w:rPr>
          <w:sz w:val="24"/>
        </w:rPr>
        <w:t>&gt;</w:t>
      </w:r>
    </w:p>
    <w:p w14:paraId="05673F75" w14:textId="77777777" w:rsidR="00191B7B" w:rsidRPr="002F41A9" w:rsidRDefault="00191B7B" w:rsidP="00191B7B">
      <w:pPr>
        <w:snapToGrid w:val="0"/>
        <w:spacing w:line="360" w:lineRule="auto"/>
        <w:rPr>
          <w:sz w:val="24"/>
        </w:rPr>
      </w:pPr>
      <w:r w:rsidRPr="002F41A9">
        <w:rPr>
          <w:sz w:val="24"/>
        </w:rPr>
        <w:t xml:space="preserve">long </w:t>
      </w:r>
      <w:proofErr w:type="spellStart"/>
      <w:r w:rsidRPr="002F41A9">
        <w:rPr>
          <w:sz w:val="24"/>
        </w:rPr>
        <w:t>long</w:t>
      </w:r>
      <w:proofErr w:type="spellEnd"/>
      <w:r w:rsidRPr="002F41A9">
        <w:rPr>
          <w:sz w:val="24"/>
        </w:rPr>
        <w:t xml:space="preserve"> </w:t>
      </w:r>
      <w:proofErr w:type="spellStart"/>
      <w:r w:rsidRPr="002F41A9">
        <w:rPr>
          <w:sz w:val="24"/>
        </w:rPr>
        <w:t>sum_fac</w:t>
      </w:r>
      <w:proofErr w:type="spellEnd"/>
      <w:r w:rsidRPr="002F41A9">
        <w:rPr>
          <w:sz w:val="24"/>
        </w:rPr>
        <w:t xml:space="preserve">(int); </w:t>
      </w:r>
    </w:p>
    <w:p w14:paraId="64FA0E6B" w14:textId="77777777" w:rsidR="00191B7B" w:rsidRPr="002F41A9" w:rsidRDefault="00191B7B" w:rsidP="00191B7B">
      <w:pPr>
        <w:snapToGrid w:val="0"/>
        <w:spacing w:line="360" w:lineRule="auto"/>
        <w:rPr>
          <w:sz w:val="24"/>
        </w:rPr>
      </w:pPr>
      <w:r w:rsidRPr="002F41A9">
        <w:rPr>
          <w:sz w:val="24"/>
        </w:rPr>
        <w:t>int main()</w:t>
      </w:r>
    </w:p>
    <w:p w14:paraId="6808116F" w14:textId="77777777" w:rsidR="00191B7B" w:rsidRPr="002F41A9" w:rsidRDefault="00191B7B" w:rsidP="00191B7B">
      <w:pPr>
        <w:snapToGrid w:val="0"/>
        <w:spacing w:line="360" w:lineRule="auto"/>
        <w:rPr>
          <w:sz w:val="24"/>
        </w:rPr>
      </w:pPr>
      <w:r w:rsidRPr="002F41A9">
        <w:rPr>
          <w:sz w:val="24"/>
        </w:rPr>
        <w:t>{</w:t>
      </w:r>
    </w:p>
    <w:p w14:paraId="1891C51D" w14:textId="77777777" w:rsidR="00191B7B" w:rsidRPr="002F41A9" w:rsidRDefault="00191B7B" w:rsidP="00191B7B">
      <w:pPr>
        <w:snapToGrid w:val="0"/>
        <w:spacing w:line="360" w:lineRule="auto"/>
        <w:rPr>
          <w:sz w:val="24"/>
        </w:rPr>
      </w:pPr>
      <w:r w:rsidRPr="002F41A9">
        <w:rPr>
          <w:sz w:val="24"/>
        </w:rPr>
        <w:t xml:space="preserve">    int k;</w:t>
      </w:r>
    </w:p>
    <w:p w14:paraId="2B43B1B1" w14:textId="77777777" w:rsidR="00191B7B" w:rsidRPr="002F41A9" w:rsidRDefault="00191B7B" w:rsidP="00191B7B">
      <w:pPr>
        <w:snapToGrid w:val="0"/>
        <w:spacing w:line="360" w:lineRule="auto"/>
        <w:rPr>
          <w:sz w:val="24"/>
        </w:rPr>
      </w:pPr>
      <w:r w:rsidRPr="002F41A9">
        <w:rPr>
          <w:sz w:val="24"/>
        </w:rPr>
        <w:t xml:space="preserve">    for(k=1;k&lt;=20;k++)</w:t>
      </w:r>
    </w:p>
    <w:p w14:paraId="5F04AA11" w14:textId="77777777" w:rsidR="00191B7B" w:rsidRPr="002F41A9" w:rsidRDefault="00191B7B" w:rsidP="00191B7B">
      <w:pPr>
        <w:snapToGrid w:val="0"/>
        <w:spacing w:line="360" w:lineRule="auto"/>
        <w:rPr>
          <w:sz w:val="24"/>
        </w:rPr>
      </w:pPr>
      <w:r w:rsidRPr="002F41A9">
        <w:rPr>
          <w:sz w:val="24"/>
        </w:rPr>
        <w:t xml:space="preserve">        </w:t>
      </w:r>
      <w:proofErr w:type="spellStart"/>
      <w:r w:rsidRPr="002F41A9">
        <w:rPr>
          <w:sz w:val="24"/>
        </w:rPr>
        <w:t>printf</w:t>
      </w:r>
      <w:proofErr w:type="spellEnd"/>
      <w:r w:rsidRPr="002F41A9">
        <w:rPr>
          <w:sz w:val="24"/>
        </w:rPr>
        <w:t>("k=%d\</w:t>
      </w:r>
      <w:proofErr w:type="spellStart"/>
      <w:r w:rsidRPr="002F41A9">
        <w:rPr>
          <w:sz w:val="24"/>
        </w:rPr>
        <w:t>tthe</w:t>
      </w:r>
      <w:proofErr w:type="spellEnd"/>
      <w:r w:rsidRPr="002F41A9">
        <w:rPr>
          <w:sz w:val="24"/>
        </w:rPr>
        <w:t xml:space="preserve"> sum is %</w:t>
      </w:r>
      <w:proofErr w:type="spellStart"/>
      <w:r w:rsidRPr="002F41A9">
        <w:rPr>
          <w:sz w:val="24"/>
        </w:rPr>
        <w:t>lld</w:t>
      </w:r>
      <w:proofErr w:type="spellEnd"/>
      <w:r w:rsidRPr="002F41A9">
        <w:rPr>
          <w:sz w:val="24"/>
        </w:rPr>
        <w:t>\n",</w:t>
      </w:r>
      <w:proofErr w:type="spellStart"/>
      <w:r w:rsidRPr="002F41A9">
        <w:rPr>
          <w:sz w:val="24"/>
        </w:rPr>
        <w:t>k,sum_fac</w:t>
      </w:r>
      <w:proofErr w:type="spellEnd"/>
      <w:r w:rsidRPr="002F41A9">
        <w:rPr>
          <w:sz w:val="24"/>
        </w:rPr>
        <w:t>(k));</w:t>
      </w:r>
    </w:p>
    <w:p w14:paraId="50FD350D" w14:textId="77777777" w:rsidR="00191B7B" w:rsidRPr="002F41A9" w:rsidRDefault="00191B7B" w:rsidP="00191B7B">
      <w:pPr>
        <w:snapToGrid w:val="0"/>
        <w:spacing w:line="360" w:lineRule="auto"/>
        <w:rPr>
          <w:sz w:val="24"/>
        </w:rPr>
      </w:pPr>
      <w:r w:rsidRPr="002F41A9">
        <w:rPr>
          <w:sz w:val="24"/>
        </w:rPr>
        <w:t xml:space="preserve">    return 0;</w:t>
      </w:r>
    </w:p>
    <w:p w14:paraId="1CE91CA0" w14:textId="77777777" w:rsidR="00191B7B" w:rsidRPr="002F41A9" w:rsidRDefault="00191B7B" w:rsidP="00191B7B">
      <w:pPr>
        <w:snapToGrid w:val="0"/>
        <w:spacing w:line="360" w:lineRule="auto"/>
        <w:rPr>
          <w:sz w:val="24"/>
        </w:rPr>
      </w:pPr>
      <w:r w:rsidRPr="002F41A9">
        <w:rPr>
          <w:sz w:val="24"/>
        </w:rPr>
        <w:t>}</w:t>
      </w:r>
    </w:p>
    <w:p w14:paraId="35FBE4FE" w14:textId="77777777" w:rsidR="00191B7B" w:rsidRPr="002F41A9" w:rsidRDefault="00191B7B" w:rsidP="00191B7B">
      <w:pPr>
        <w:snapToGrid w:val="0"/>
        <w:spacing w:line="360" w:lineRule="auto"/>
        <w:rPr>
          <w:sz w:val="24"/>
        </w:rPr>
      </w:pPr>
      <w:r w:rsidRPr="002F41A9">
        <w:rPr>
          <w:sz w:val="24"/>
        </w:rPr>
        <w:t xml:space="preserve">long </w:t>
      </w:r>
      <w:proofErr w:type="spellStart"/>
      <w:r w:rsidRPr="002F41A9">
        <w:rPr>
          <w:sz w:val="24"/>
        </w:rPr>
        <w:t>long</w:t>
      </w:r>
      <w:proofErr w:type="spellEnd"/>
      <w:r w:rsidRPr="002F41A9">
        <w:rPr>
          <w:sz w:val="24"/>
        </w:rPr>
        <w:t xml:space="preserve"> </w:t>
      </w:r>
      <w:proofErr w:type="spellStart"/>
      <w:r w:rsidRPr="002F41A9">
        <w:rPr>
          <w:sz w:val="24"/>
        </w:rPr>
        <w:t>sum_fac</w:t>
      </w:r>
      <w:proofErr w:type="spellEnd"/>
      <w:r w:rsidRPr="002F41A9">
        <w:rPr>
          <w:sz w:val="24"/>
        </w:rPr>
        <w:t>(int n)</w:t>
      </w:r>
    </w:p>
    <w:p w14:paraId="1B8CA6F6" w14:textId="77777777" w:rsidR="00191B7B" w:rsidRPr="002F41A9" w:rsidRDefault="00191B7B" w:rsidP="00191B7B">
      <w:pPr>
        <w:snapToGrid w:val="0"/>
        <w:spacing w:line="360" w:lineRule="auto"/>
        <w:rPr>
          <w:sz w:val="24"/>
        </w:rPr>
      </w:pPr>
      <w:r w:rsidRPr="002F41A9">
        <w:rPr>
          <w:sz w:val="24"/>
        </w:rPr>
        <w:t>{</w:t>
      </w:r>
    </w:p>
    <w:p w14:paraId="7DEDF82A" w14:textId="77777777" w:rsidR="00191B7B" w:rsidRPr="002F41A9" w:rsidRDefault="00191B7B" w:rsidP="00191B7B">
      <w:pPr>
        <w:snapToGrid w:val="0"/>
        <w:spacing w:line="360" w:lineRule="auto"/>
        <w:rPr>
          <w:sz w:val="24"/>
        </w:rPr>
      </w:pPr>
      <w:r w:rsidRPr="002F41A9">
        <w:rPr>
          <w:sz w:val="24"/>
        </w:rPr>
        <w:t xml:space="preserve">    long </w:t>
      </w:r>
      <w:proofErr w:type="spellStart"/>
      <w:r w:rsidRPr="002F41A9">
        <w:rPr>
          <w:sz w:val="24"/>
        </w:rPr>
        <w:t>long</w:t>
      </w:r>
      <w:proofErr w:type="spellEnd"/>
      <w:r w:rsidRPr="002F41A9">
        <w:rPr>
          <w:sz w:val="24"/>
        </w:rPr>
        <w:t xml:space="preserve"> s=0;</w:t>
      </w:r>
    </w:p>
    <w:p w14:paraId="2D566A6E" w14:textId="77777777" w:rsidR="00191B7B" w:rsidRPr="002F41A9" w:rsidRDefault="00191B7B" w:rsidP="00191B7B">
      <w:pPr>
        <w:snapToGrid w:val="0"/>
        <w:spacing w:line="360" w:lineRule="auto"/>
        <w:rPr>
          <w:sz w:val="24"/>
        </w:rPr>
      </w:pPr>
      <w:r w:rsidRPr="002F41A9">
        <w:rPr>
          <w:sz w:val="24"/>
        </w:rPr>
        <w:t xml:space="preserve">    long </w:t>
      </w:r>
      <w:proofErr w:type="spellStart"/>
      <w:r w:rsidRPr="002F41A9">
        <w:rPr>
          <w:sz w:val="24"/>
        </w:rPr>
        <w:t>long</w:t>
      </w:r>
      <w:proofErr w:type="spellEnd"/>
      <w:r w:rsidRPr="002F41A9">
        <w:rPr>
          <w:sz w:val="24"/>
        </w:rPr>
        <w:t xml:space="preserve"> fac;</w:t>
      </w:r>
    </w:p>
    <w:p w14:paraId="673DCB82" w14:textId="77777777" w:rsidR="00191B7B" w:rsidRPr="002F41A9" w:rsidRDefault="00191B7B" w:rsidP="00191B7B">
      <w:pPr>
        <w:snapToGrid w:val="0"/>
        <w:spacing w:line="360" w:lineRule="auto"/>
        <w:rPr>
          <w:sz w:val="24"/>
        </w:rPr>
      </w:pPr>
      <w:r w:rsidRPr="002F41A9">
        <w:rPr>
          <w:sz w:val="24"/>
        </w:rPr>
        <w:t xml:space="preserve">    int </w:t>
      </w:r>
      <w:proofErr w:type="spellStart"/>
      <w:r w:rsidRPr="002F41A9">
        <w:rPr>
          <w:sz w:val="24"/>
        </w:rPr>
        <w:t>i</w:t>
      </w:r>
      <w:proofErr w:type="spellEnd"/>
      <w:r w:rsidRPr="002F41A9">
        <w:rPr>
          <w:sz w:val="24"/>
        </w:rPr>
        <w:t>;</w:t>
      </w:r>
    </w:p>
    <w:p w14:paraId="48B53A5B" w14:textId="77777777" w:rsidR="00191B7B" w:rsidRPr="002F41A9" w:rsidRDefault="00191B7B" w:rsidP="00191B7B">
      <w:pPr>
        <w:snapToGrid w:val="0"/>
        <w:spacing w:line="360" w:lineRule="auto"/>
        <w:rPr>
          <w:sz w:val="24"/>
        </w:rPr>
      </w:pPr>
      <w:r w:rsidRPr="002F41A9">
        <w:rPr>
          <w:sz w:val="24"/>
        </w:rPr>
        <w:t xml:space="preserve">    fac = 1; </w:t>
      </w:r>
    </w:p>
    <w:p w14:paraId="6B8C7FC3" w14:textId="77777777" w:rsidR="00191B7B" w:rsidRPr="002F41A9" w:rsidRDefault="00191B7B" w:rsidP="00191B7B">
      <w:pPr>
        <w:snapToGrid w:val="0"/>
        <w:spacing w:line="360" w:lineRule="auto"/>
        <w:rPr>
          <w:sz w:val="24"/>
        </w:rPr>
      </w:pPr>
      <w:r w:rsidRPr="002F41A9">
        <w:rPr>
          <w:sz w:val="24"/>
        </w:rPr>
        <w:t xml:space="preserve">    for(</w:t>
      </w:r>
      <w:proofErr w:type="spellStart"/>
      <w:r w:rsidRPr="002F41A9">
        <w:rPr>
          <w:sz w:val="24"/>
        </w:rPr>
        <w:t>i</w:t>
      </w:r>
      <w:proofErr w:type="spellEnd"/>
      <w:r w:rsidRPr="002F41A9">
        <w:rPr>
          <w:sz w:val="24"/>
        </w:rPr>
        <w:t>=1;i&lt;=</w:t>
      </w:r>
      <w:proofErr w:type="spellStart"/>
      <w:r w:rsidRPr="002F41A9">
        <w:rPr>
          <w:sz w:val="24"/>
        </w:rPr>
        <w:t>n;i</w:t>
      </w:r>
      <w:proofErr w:type="spellEnd"/>
      <w:r w:rsidRPr="002F41A9">
        <w:rPr>
          <w:sz w:val="24"/>
        </w:rPr>
        <w:t>++)</w:t>
      </w:r>
    </w:p>
    <w:p w14:paraId="080E395B" w14:textId="77777777" w:rsidR="00191B7B" w:rsidRPr="002F41A9" w:rsidRDefault="00191B7B" w:rsidP="00191B7B">
      <w:pPr>
        <w:snapToGrid w:val="0"/>
        <w:spacing w:line="360" w:lineRule="auto"/>
        <w:rPr>
          <w:sz w:val="24"/>
        </w:rPr>
      </w:pPr>
      <w:r w:rsidRPr="002F41A9">
        <w:rPr>
          <w:sz w:val="24"/>
        </w:rPr>
        <w:t xml:space="preserve">    {</w:t>
      </w:r>
      <w:r w:rsidRPr="002F41A9">
        <w:rPr>
          <w:sz w:val="24"/>
        </w:rPr>
        <w:tab/>
      </w:r>
    </w:p>
    <w:p w14:paraId="24BAFF8C" w14:textId="77777777" w:rsidR="00191B7B" w:rsidRPr="002F41A9" w:rsidRDefault="00191B7B" w:rsidP="00191B7B">
      <w:pPr>
        <w:snapToGrid w:val="0"/>
        <w:spacing w:line="360" w:lineRule="auto"/>
        <w:rPr>
          <w:sz w:val="24"/>
        </w:rPr>
      </w:pPr>
      <w:r w:rsidRPr="002F41A9">
        <w:rPr>
          <w:sz w:val="24"/>
        </w:rPr>
        <w:tab/>
      </w:r>
      <w:r w:rsidRPr="002F41A9">
        <w:rPr>
          <w:sz w:val="24"/>
        </w:rPr>
        <w:tab/>
        <w:t>fac *=</w:t>
      </w:r>
      <w:proofErr w:type="spellStart"/>
      <w:r w:rsidRPr="002F41A9">
        <w:rPr>
          <w:sz w:val="24"/>
        </w:rPr>
        <w:t>i</w:t>
      </w:r>
      <w:proofErr w:type="spellEnd"/>
      <w:r w:rsidRPr="002F41A9">
        <w:rPr>
          <w:sz w:val="24"/>
        </w:rPr>
        <w:t xml:space="preserve">; </w:t>
      </w:r>
    </w:p>
    <w:p w14:paraId="34EA6D22" w14:textId="77777777" w:rsidR="00191B7B" w:rsidRPr="002F41A9" w:rsidRDefault="00191B7B" w:rsidP="00191B7B">
      <w:pPr>
        <w:snapToGrid w:val="0"/>
        <w:spacing w:line="360" w:lineRule="auto"/>
        <w:rPr>
          <w:sz w:val="24"/>
        </w:rPr>
      </w:pPr>
      <w:r w:rsidRPr="002F41A9">
        <w:rPr>
          <w:sz w:val="24"/>
        </w:rPr>
        <w:t xml:space="preserve">    }</w:t>
      </w:r>
    </w:p>
    <w:p w14:paraId="206991F0" w14:textId="77777777" w:rsidR="00191B7B" w:rsidRPr="002F41A9" w:rsidRDefault="00191B7B" w:rsidP="00191B7B">
      <w:pPr>
        <w:snapToGrid w:val="0"/>
        <w:spacing w:line="360" w:lineRule="auto"/>
        <w:rPr>
          <w:sz w:val="24"/>
        </w:rPr>
      </w:pPr>
      <w:r w:rsidRPr="002F41A9">
        <w:rPr>
          <w:sz w:val="24"/>
        </w:rPr>
        <w:t xml:space="preserve">    if(n == 1) return 1;</w:t>
      </w:r>
    </w:p>
    <w:p w14:paraId="0D105CD6" w14:textId="77777777" w:rsidR="00191B7B" w:rsidRPr="002F41A9" w:rsidRDefault="00191B7B" w:rsidP="00191B7B">
      <w:pPr>
        <w:snapToGrid w:val="0"/>
        <w:spacing w:line="360" w:lineRule="auto"/>
        <w:rPr>
          <w:sz w:val="24"/>
        </w:rPr>
      </w:pPr>
      <w:r w:rsidRPr="002F41A9">
        <w:rPr>
          <w:sz w:val="24"/>
        </w:rPr>
        <w:t xml:space="preserve">    else s =</w:t>
      </w:r>
      <w:proofErr w:type="spellStart"/>
      <w:r w:rsidRPr="002F41A9">
        <w:rPr>
          <w:sz w:val="24"/>
        </w:rPr>
        <w:t>sum_fac</w:t>
      </w:r>
      <w:proofErr w:type="spellEnd"/>
      <w:r w:rsidRPr="002F41A9">
        <w:rPr>
          <w:sz w:val="24"/>
        </w:rPr>
        <w:t>(n-1) + fac;</w:t>
      </w:r>
    </w:p>
    <w:p w14:paraId="47C63D82" w14:textId="77777777" w:rsidR="00191B7B" w:rsidRPr="002F41A9" w:rsidRDefault="00191B7B" w:rsidP="00191B7B">
      <w:pPr>
        <w:snapToGrid w:val="0"/>
        <w:spacing w:line="360" w:lineRule="auto"/>
        <w:rPr>
          <w:sz w:val="24"/>
        </w:rPr>
      </w:pPr>
      <w:r w:rsidRPr="002F41A9">
        <w:rPr>
          <w:sz w:val="24"/>
        </w:rPr>
        <w:t xml:space="preserve">    return s;</w:t>
      </w:r>
    </w:p>
    <w:p w14:paraId="1B326DCF" w14:textId="77777777" w:rsidR="00191B7B" w:rsidRDefault="00191B7B" w:rsidP="00191B7B">
      <w:pPr>
        <w:snapToGrid w:val="0"/>
        <w:spacing w:line="360" w:lineRule="auto"/>
        <w:rPr>
          <w:color w:val="FF0000"/>
          <w:sz w:val="24"/>
        </w:rPr>
      </w:pPr>
      <w:r w:rsidRPr="002F41A9">
        <w:rPr>
          <w:sz w:val="24"/>
        </w:rPr>
        <w:t>}</w:t>
      </w:r>
      <w:r w:rsidRPr="002F41A9">
        <w:rPr>
          <w:color w:val="FF0000"/>
          <w:sz w:val="24"/>
        </w:rPr>
        <w:t xml:space="preserve"> </w:t>
      </w:r>
    </w:p>
    <w:p w14:paraId="78AB5FE8" w14:textId="77777777" w:rsidR="00191B7B" w:rsidRDefault="00191B7B" w:rsidP="00191B7B">
      <w:pPr>
        <w:spacing w:line="360" w:lineRule="auto"/>
      </w:pPr>
    </w:p>
    <w:p w14:paraId="618B52F2" w14:textId="77777777" w:rsidR="00191B7B" w:rsidRDefault="00191B7B" w:rsidP="00191B7B">
      <w:pPr>
        <w:spacing w:line="360" w:lineRule="auto"/>
        <w:jc w:val="center"/>
      </w:pPr>
      <w:r w:rsidRPr="002F41A9">
        <w:rPr>
          <w:noProof/>
        </w:rPr>
        <w:lastRenderedPageBreak/>
        <w:drawing>
          <wp:inline distT="0" distB="0" distL="0" distR="0" wp14:anchorId="0D841B17" wp14:editId="16E0D7EB">
            <wp:extent cx="3978910" cy="3360357"/>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507"/>
                    <a:stretch/>
                  </pic:blipFill>
                  <pic:spPr bwMode="auto">
                    <a:xfrm>
                      <a:off x="0" y="0"/>
                      <a:ext cx="3986366" cy="3366654"/>
                    </a:xfrm>
                    <a:prstGeom prst="rect">
                      <a:avLst/>
                    </a:prstGeom>
                    <a:ln>
                      <a:noFill/>
                    </a:ln>
                    <a:extLst>
                      <a:ext uri="{53640926-AAD7-44D8-BBD7-CCE9431645EC}">
                        <a14:shadowObscured xmlns:a14="http://schemas.microsoft.com/office/drawing/2010/main"/>
                      </a:ext>
                    </a:extLst>
                  </pic:spPr>
                </pic:pic>
              </a:graphicData>
            </a:graphic>
          </wp:inline>
        </w:drawing>
      </w:r>
    </w:p>
    <w:p w14:paraId="38F9FDEF" w14:textId="77777777" w:rsidR="00191B7B" w:rsidRPr="002F41A9" w:rsidRDefault="00191B7B" w:rsidP="00191B7B">
      <w:pPr>
        <w:snapToGrid w:val="0"/>
        <w:jc w:val="center"/>
        <w:rPr>
          <w:rFonts w:eastAsia="黑体"/>
          <w:sz w:val="24"/>
        </w:rPr>
      </w:pPr>
      <w:r w:rsidRPr="00885843">
        <w:rPr>
          <w:rFonts w:eastAsia="黑体"/>
          <w:sz w:val="24"/>
        </w:rPr>
        <w:t>图</w:t>
      </w:r>
      <w:r>
        <w:rPr>
          <w:rFonts w:eastAsia="黑体" w:hint="eastAsia"/>
          <w:sz w:val="24"/>
        </w:rPr>
        <w:t>3</w:t>
      </w:r>
      <w:r w:rsidRPr="00885843">
        <w:rPr>
          <w:rFonts w:eastAsia="黑体"/>
          <w:sz w:val="24"/>
        </w:rPr>
        <w:t>-</w:t>
      </w:r>
      <w:r>
        <w:rPr>
          <w:rFonts w:eastAsia="黑体" w:hint="eastAsia"/>
          <w:sz w:val="24"/>
        </w:rPr>
        <w:t>2</w:t>
      </w:r>
      <w:r w:rsidRPr="00885843">
        <w:rPr>
          <w:rFonts w:eastAsia="黑体"/>
          <w:sz w:val="24"/>
        </w:rPr>
        <w:t xml:space="preserve"> </w:t>
      </w:r>
      <w:r>
        <w:rPr>
          <w:rFonts w:eastAsia="黑体" w:hint="eastAsia"/>
          <w:sz w:val="24"/>
        </w:rPr>
        <w:t>程序替换题</w:t>
      </w:r>
      <w:r w:rsidRPr="00885843">
        <w:rPr>
          <w:rFonts w:eastAsia="黑体"/>
          <w:sz w:val="24"/>
        </w:rPr>
        <w:t>1</w:t>
      </w:r>
      <w:r w:rsidRPr="00885843">
        <w:rPr>
          <w:rFonts w:eastAsia="黑体"/>
          <w:sz w:val="24"/>
        </w:rPr>
        <w:t>的</w:t>
      </w:r>
      <w:r>
        <w:rPr>
          <w:rFonts w:eastAsia="黑体" w:hint="eastAsia"/>
          <w:sz w:val="24"/>
        </w:rPr>
        <w:t>运行结果</w:t>
      </w:r>
    </w:p>
    <w:p w14:paraId="698F8281" w14:textId="77777777" w:rsidR="00191B7B" w:rsidRDefault="00191B7B" w:rsidP="00191B7B">
      <w:pPr>
        <w:spacing w:line="360" w:lineRule="auto"/>
        <w:rPr>
          <w:sz w:val="24"/>
        </w:rPr>
      </w:pPr>
      <w:r>
        <w:rPr>
          <w:sz w:val="24"/>
        </w:rPr>
        <w:t>（</w:t>
      </w:r>
      <w:r>
        <w:rPr>
          <w:sz w:val="24"/>
        </w:rPr>
        <w:t>2</w:t>
      </w:r>
      <w:r>
        <w:rPr>
          <w:sz w:val="24"/>
        </w:rPr>
        <w:t>）下面是计算</w:t>
      </w:r>
      <w:r>
        <w:rPr>
          <w:position w:val="-24"/>
        </w:rPr>
        <w:object w:dxaOrig="3540" w:dyaOrig="659" w14:anchorId="7C2FE815">
          <v:shape id="_x0000_i1031" type="#_x0000_t75" style="width:177.2pt;height:33.2pt;mso-wrap-style:square;mso-position-horizontal-relative:page;mso-position-vertical-relative:page" o:ole="">
            <v:imagedata r:id="rId46" o:title=""/>
          </v:shape>
          <o:OLEObject Type="Embed" ProgID="Equation.DSMT4" ShapeID="_x0000_i1031" DrawAspect="Content" ObjectID="_1731524793" r:id="rId47"/>
        </w:object>
      </w:r>
      <w:r>
        <w:rPr>
          <w:sz w:val="24"/>
        </w:rPr>
        <w:t>的源程序，其中</w:t>
      </w:r>
      <w:r>
        <w:rPr>
          <w:sz w:val="24"/>
        </w:rPr>
        <w:t>x</w:t>
      </w:r>
      <w:r>
        <w:rPr>
          <w:sz w:val="24"/>
        </w:rPr>
        <w:t>是浮点数，</w:t>
      </w:r>
      <w:r>
        <w:rPr>
          <w:sz w:val="24"/>
        </w:rPr>
        <w:t>n</w:t>
      </w:r>
      <w:r>
        <w:rPr>
          <w:sz w:val="24"/>
        </w:rPr>
        <w:t>是整数。从键盘输入</w:t>
      </w:r>
      <w:r>
        <w:rPr>
          <w:sz w:val="24"/>
        </w:rPr>
        <w:t>x</w:t>
      </w:r>
      <w:r>
        <w:rPr>
          <w:sz w:val="24"/>
        </w:rPr>
        <w:t>和</w:t>
      </w:r>
      <w:r>
        <w:rPr>
          <w:sz w:val="24"/>
        </w:rPr>
        <w:t>n</w:t>
      </w:r>
      <w:r>
        <w:rPr>
          <w:sz w:val="24"/>
        </w:rPr>
        <w:t>，然后计算</w:t>
      </w:r>
      <w:r>
        <w:rPr>
          <w:sz w:val="24"/>
        </w:rPr>
        <w:t>s</w:t>
      </w:r>
      <w:r>
        <w:rPr>
          <w:sz w:val="24"/>
        </w:rPr>
        <w:t>的值。修改该程序中的</w:t>
      </w:r>
      <w:r>
        <w:rPr>
          <w:sz w:val="24"/>
        </w:rPr>
        <w:t>sum</w:t>
      </w:r>
      <w:r>
        <w:rPr>
          <w:sz w:val="24"/>
        </w:rPr>
        <w:t>和</w:t>
      </w:r>
      <w:r>
        <w:rPr>
          <w:sz w:val="24"/>
        </w:rPr>
        <w:t>fac</w:t>
      </w:r>
      <w:r>
        <w:rPr>
          <w:sz w:val="24"/>
        </w:rPr>
        <w:t>函数，使之计算量最小。</w:t>
      </w:r>
    </w:p>
    <w:p w14:paraId="418E700C" w14:textId="77777777" w:rsidR="00191B7B" w:rsidRDefault="00191B7B" w:rsidP="00191B7B">
      <w:pPr>
        <w:spacing w:line="360" w:lineRule="auto"/>
        <w:rPr>
          <w:sz w:val="24"/>
        </w:rPr>
      </w:pPr>
      <w:r>
        <w:rPr>
          <w:sz w:val="24"/>
        </w:rPr>
        <w:t>/*</w:t>
      </w:r>
      <w:r>
        <w:rPr>
          <w:sz w:val="24"/>
        </w:rPr>
        <w:t>实验</w:t>
      </w:r>
      <w:r>
        <w:rPr>
          <w:sz w:val="24"/>
        </w:rPr>
        <w:t>3-2</w:t>
      </w:r>
      <w:r>
        <w:rPr>
          <w:sz w:val="24"/>
        </w:rPr>
        <w:t>程序修改替换第</w:t>
      </w:r>
      <w:r>
        <w:rPr>
          <w:sz w:val="24"/>
        </w:rPr>
        <w:t>(2)</w:t>
      </w:r>
      <w:r>
        <w:rPr>
          <w:sz w:val="24"/>
        </w:rPr>
        <w:t>题程序：根据公式计算</w:t>
      </w:r>
      <w:r>
        <w:rPr>
          <w:sz w:val="24"/>
        </w:rPr>
        <w:t xml:space="preserve"> s*/</w:t>
      </w:r>
    </w:p>
    <w:p w14:paraId="106D4664" w14:textId="77777777" w:rsidR="00191B7B" w:rsidRDefault="00191B7B" w:rsidP="00191B7B">
      <w:pPr>
        <w:autoSpaceDE w:val="0"/>
        <w:autoSpaceDN w:val="0"/>
        <w:adjustRightInd w:val="0"/>
        <w:spacing w:line="360" w:lineRule="auto"/>
        <w:jc w:val="left"/>
        <w:rPr>
          <w:sz w:val="24"/>
        </w:rPr>
      </w:pPr>
      <w:r>
        <w:rPr>
          <w:sz w:val="24"/>
        </w:rPr>
        <w:t>#include&lt;stdio.h&gt;</w:t>
      </w:r>
    </w:p>
    <w:p w14:paraId="4B322F7D" w14:textId="77777777" w:rsidR="00191B7B" w:rsidRDefault="00191B7B" w:rsidP="00191B7B">
      <w:pPr>
        <w:autoSpaceDE w:val="0"/>
        <w:autoSpaceDN w:val="0"/>
        <w:adjustRightInd w:val="0"/>
        <w:spacing w:line="360" w:lineRule="auto"/>
        <w:jc w:val="left"/>
        <w:rPr>
          <w:sz w:val="24"/>
        </w:rPr>
      </w:pPr>
      <w:r>
        <w:rPr>
          <w:sz w:val="24"/>
        </w:rPr>
        <w:t xml:space="preserve">double </w:t>
      </w:r>
      <w:proofErr w:type="spellStart"/>
      <w:r>
        <w:rPr>
          <w:sz w:val="24"/>
        </w:rPr>
        <w:t>mulx</w:t>
      </w:r>
      <w:proofErr w:type="spellEnd"/>
      <w:r>
        <w:rPr>
          <w:sz w:val="24"/>
        </w:rPr>
        <w:t xml:space="preserve">(double </w:t>
      </w:r>
      <w:proofErr w:type="spellStart"/>
      <w:r>
        <w:rPr>
          <w:sz w:val="24"/>
        </w:rPr>
        <w:t>x,int</w:t>
      </w:r>
      <w:proofErr w:type="spellEnd"/>
      <w:r>
        <w:rPr>
          <w:sz w:val="24"/>
        </w:rPr>
        <w:t xml:space="preserve"> n);</w:t>
      </w:r>
    </w:p>
    <w:p w14:paraId="5F549AFC" w14:textId="77777777" w:rsidR="00191B7B" w:rsidRDefault="00191B7B" w:rsidP="00191B7B">
      <w:pPr>
        <w:autoSpaceDE w:val="0"/>
        <w:autoSpaceDN w:val="0"/>
        <w:adjustRightInd w:val="0"/>
        <w:spacing w:line="360" w:lineRule="auto"/>
        <w:jc w:val="left"/>
        <w:rPr>
          <w:sz w:val="24"/>
        </w:rPr>
      </w:pPr>
      <w:r>
        <w:rPr>
          <w:sz w:val="24"/>
        </w:rPr>
        <w:t>long fac(int n);</w:t>
      </w:r>
    </w:p>
    <w:p w14:paraId="4BCAA7D0" w14:textId="77777777" w:rsidR="00191B7B" w:rsidRDefault="00191B7B" w:rsidP="00191B7B">
      <w:pPr>
        <w:autoSpaceDE w:val="0"/>
        <w:autoSpaceDN w:val="0"/>
        <w:adjustRightInd w:val="0"/>
        <w:spacing w:line="360" w:lineRule="auto"/>
        <w:jc w:val="left"/>
        <w:rPr>
          <w:sz w:val="24"/>
        </w:rPr>
      </w:pPr>
      <w:r>
        <w:rPr>
          <w:sz w:val="24"/>
        </w:rPr>
        <w:t xml:space="preserve">double sum(double </w:t>
      </w:r>
      <w:proofErr w:type="spellStart"/>
      <w:r>
        <w:rPr>
          <w:sz w:val="24"/>
        </w:rPr>
        <w:t>x,int</w:t>
      </w:r>
      <w:proofErr w:type="spellEnd"/>
      <w:r>
        <w:rPr>
          <w:sz w:val="24"/>
        </w:rPr>
        <w:t xml:space="preserve"> n)</w:t>
      </w:r>
    </w:p>
    <w:p w14:paraId="3894B07A" w14:textId="77777777" w:rsidR="00191B7B" w:rsidRDefault="00191B7B" w:rsidP="00191B7B">
      <w:pPr>
        <w:autoSpaceDE w:val="0"/>
        <w:autoSpaceDN w:val="0"/>
        <w:adjustRightInd w:val="0"/>
        <w:spacing w:line="360" w:lineRule="auto"/>
        <w:jc w:val="left"/>
        <w:rPr>
          <w:sz w:val="24"/>
        </w:rPr>
      </w:pPr>
      <w:r>
        <w:rPr>
          <w:sz w:val="24"/>
        </w:rPr>
        <w:t>{</w:t>
      </w:r>
    </w:p>
    <w:p w14:paraId="3B4310F6" w14:textId="77777777" w:rsidR="00191B7B" w:rsidRDefault="00191B7B" w:rsidP="00191B7B">
      <w:pPr>
        <w:autoSpaceDE w:val="0"/>
        <w:autoSpaceDN w:val="0"/>
        <w:adjustRightInd w:val="0"/>
        <w:spacing w:line="360" w:lineRule="auto"/>
        <w:jc w:val="left"/>
        <w:rPr>
          <w:sz w:val="24"/>
        </w:rPr>
      </w:pPr>
      <w:r>
        <w:rPr>
          <w:sz w:val="24"/>
        </w:rPr>
        <w:tab/>
        <w:t xml:space="preserve">int </w:t>
      </w:r>
      <w:proofErr w:type="spellStart"/>
      <w:r>
        <w:rPr>
          <w:sz w:val="24"/>
        </w:rPr>
        <w:t>i</w:t>
      </w:r>
      <w:proofErr w:type="spellEnd"/>
      <w:r>
        <w:rPr>
          <w:sz w:val="24"/>
        </w:rPr>
        <w:t>;</w:t>
      </w:r>
    </w:p>
    <w:p w14:paraId="16EE82A3" w14:textId="77777777" w:rsidR="00191B7B" w:rsidRDefault="00191B7B" w:rsidP="00191B7B">
      <w:pPr>
        <w:autoSpaceDE w:val="0"/>
        <w:autoSpaceDN w:val="0"/>
        <w:adjustRightInd w:val="0"/>
        <w:spacing w:line="360" w:lineRule="auto"/>
        <w:jc w:val="left"/>
        <w:rPr>
          <w:sz w:val="24"/>
        </w:rPr>
      </w:pPr>
      <w:r>
        <w:rPr>
          <w:sz w:val="24"/>
        </w:rPr>
        <w:tab/>
        <w:t>double z=1.0;</w:t>
      </w:r>
    </w:p>
    <w:p w14:paraId="571675D0" w14:textId="77777777" w:rsidR="00191B7B" w:rsidRDefault="00191B7B" w:rsidP="00191B7B">
      <w:pPr>
        <w:autoSpaceDE w:val="0"/>
        <w:autoSpaceDN w:val="0"/>
        <w:adjustRightInd w:val="0"/>
        <w:spacing w:line="360" w:lineRule="auto"/>
        <w:jc w:val="left"/>
        <w:rPr>
          <w:sz w:val="24"/>
        </w:rPr>
      </w:pPr>
      <w:r>
        <w:rPr>
          <w:sz w:val="24"/>
        </w:rPr>
        <w:tab/>
        <w:t>for(</w:t>
      </w:r>
      <w:proofErr w:type="spellStart"/>
      <w:r>
        <w:rPr>
          <w:sz w:val="24"/>
        </w:rPr>
        <w:t>i</w:t>
      </w:r>
      <w:proofErr w:type="spellEnd"/>
      <w:r>
        <w:rPr>
          <w:sz w:val="24"/>
        </w:rPr>
        <w:t>=1;i&lt;=</w:t>
      </w:r>
      <w:proofErr w:type="spellStart"/>
      <w:r>
        <w:rPr>
          <w:sz w:val="24"/>
        </w:rPr>
        <w:t>n;i</w:t>
      </w:r>
      <w:proofErr w:type="spellEnd"/>
      <w:r>
        <w:rPr>
          <w:sz w:val="24"/>
        </w:rPr>
        <w:t>++)</w:t>
      </w:r>
    </w:p>
    <w:p w14:paraId="13B29B29" w14:textId="77777777" w:rsidR="00191B7B" w:rsidRDefault="00191B7B" w:rsidP="00191B7B">
      <w:pPr>
        <w:autoSpaceDE w:val="0"/>
        <w:autoSpaceDN w:val="0"/>
        <w:adjustRightInd w:val="0"/>
        <w:spacing w:line="360" w:lineRule="auto"/>
        <w:jc w:val="left"/>
        <w:rPr>
          <w:sz w:val="24"/>
        </w:rPr>
      </w:pPr>
      <w:r>
        <w:rPr>
          <w:sz w:val="24"/>
        </w:rPr>
        <w:tab/>
        <w:t>{</w:t>
      </w:r>
    </w:p>
    <w:p w14:paraId="45F72B44" w14:textId="77777777" w:rsidR="00191B7B" w:rsidRDefault="00191B7B" w:rsidP="00191B7B">
      <w:pPr>
        <w:autoSpaceDE w:val="0"/>
        <w:autoSpaceDN w:val="0"/>
        <w:adjustRightInd w:val="0"/>
        <w:spacing w:line="360" w:lineRule="auto"/>
        <w:jc w:val="left"/>
        <w:rPr>
          <w:sz w:val="24"/>
        </w:rPr>
      </w:pPr>
      <w:r>
        <w:rPr>
          <w:sz w:val="24"/>
        </w:rPr>
        <w:tab/>
      </w:r>
      <w:r>
        <w:rPr>
          <w:sz w:val="24"/>
        </w:rPr>
        <w:tab/>
        <w:t>z=</w:t>
      </w:r>
      <w:proofErr w:type="spellStart"/>
      <w:r>
        <w:rPr>
          <w:sz w:val="24"/>
        </w:rPr>
        <w:t>z+mulx</w:t>
      </w:r>
      <w:proofErr w:type="spellEnd"/>
      <w:r>
        <w:rPr>
          <w:sz w:val="24"/>
        </w:rPr>
        <w:t>(</w:t>
      </w:r>
      <w:proofErr w:type="spellStart"/>
      <w:r>
        <w:rPr>
          <w:sz w:val="24"/>
        </w:rPr>
        <w:t>x,i</w:t>
      </w:r>
      <w:proofErr w:type="spellEnd"/>
      <w:r>
        <w:rPr>
          <w:sz w:val="24"/>
        </w:rPr>
        <w:t>)/fac(</w:t>
      </w:r>
      <w:proofErr w:type="spellStart"/>
      <w:r>
        <w:rPr>
          <w:sz w:val="24"/>
        </w:rPr>
        <w:t>i</w:t>
      </w:r>
      <w:proofErr w:type="spellEnd"/>
      <w:r>
        <w:rPr>
          <w:sz w:val="24"/>
        </w:rPr>
        <w:t>);</w:t>
      </w:r>
    </w:p>
    <w:p w14:paraId="3643B276" w14:textId="77777777" w:rsidR="00191B7B" w:rsidRDefault="00191B7B" w:rsidP="00191B7B">
      <w:pPr>
        <w:autoSpaceDE w:val="0"/>
        <w:autoSpaceDN w:val="0"/>
        <w:adjustRightInd w:val="0"/>
        <w:spacing w:line="360" w:lineRule="auto"/>
        <w:jc w:val="left"/>
        <w:rPr>
          <w:sz w:val="24"/>
        </w:rPr>
      </w:pPr>
      <w:r>
        <w:rPr>
          <w:sz w:val="24"/>
        </w:rPr>
        <w:tab/>
        <w:t>}</w:t>
      </w:r>
    </w:p>
    <w:p w14:paraId="5E221BC7" w14:textId="77777777" w:rsidR="00191B7B" w:rsidRDefault="00191B7B" w:rsidP="00191B7B">
      <w:pPr>
        <w:autoSpaceDE w:val="0"/>
        <w:autoSpaceDN w:val="0"/>
        <w:adjustRightInd w:val="0"/>
        <w:spacing w:line="360" w:lineRule="auto"/>
        <w:jc w:val="left"/>
        <w:rPr>
          <w:sz w:val="24"/>
        </w:rPr>
      </w:pPr>
      <w:r>
        <w:rPr>
          <w:sz w:val="24"/>
        </w:rPr>
        <w:tab/>
        <w:t>return z;</w:t>
      </w:r>
    </w:p>
    <w:p w14:paraId="5D9082FF" w14:textId="77777777" w:rsidR="00191B7B" w:rsidRDefault="00191B7B" w:rsidP="00191B7B">
      <w:pPr>
        <w:autoSpaceDE w:val="0"/>
        <w:autoSpaceDN w:val="0"/>
        <w:adjustRightInd w:val="0"/>
        <w:spacing w:line="360" w:lineRule="auto"/>
        <w:jc w:val="left"/>
        <w:rPr>
          <w:sz w:val="24"/>
        </w:rPr>
      </w:pPr>
      <w:r>
        <w:rPr>
          <w:sz w:val="24"/>
        </w:rPr>
        <w:t xml:space="preserve"> } </w:t>
      </w:r>
    </w:p>
    <w:p w14:paraId="0BFE6B73" w14:textId="77777777" w:rsidR="00191B7B" w:rsidRDefault="00191B7B" w:rsidP="00191B7B">
      <w:pPr>
        <w:autoSpaceDE w:val="0"/>
        <w:autoSpaceDN w:val="0"/>
        <w:adjustRightInd w:val="0"/>
        <w:spacing w:line="360" w:lineRule="auto"/>
        <w:jc w:val="left"/>
        <w:rPr>
          <w:sz w:val="24"/>
        </w:rPr>
      </w:pPr>
      <w:r>
        <w:rPr>
          <w:sz w:val="24"/>
        </w:rPr>
        <w:lastRenderedPageBreak/>
        <w:t xml:space="preserve"> double </w:t>
      </w:r>
      <w:proofErr w:type="spellStart"/>
      <w:r>
        <w:rPr>
          <w:sz w:val="24"/>
        </w:rPr>
        <w:t>mulx</w:t>
      </w:r>
      <w:proofErr w:type="spellEnd"/>
      <w:r>
        <w:rPr>
          <w:sz w:val="24"/>
        </w:rPr>
        <w:t xml:space="preserve">(double </w:t>
      </w:r>
      <w:proofErr w:type="spellStart"/>
      <w:r>
        <w:rPr>
          <w:sz w:val="24"/>
        </w:rPr>
        <w:t>x,int</w:t>
      </w:r>
      <w:proofErr w:type="spellEnd"/>
      <w:r>
        <w:rPr>
          <w:sz w:val="24"/>
        </w:rPr>
        <w:t xml:space="preserve"> n)</w:t>
      </w:r>
    </w:p>
    <w:p w14:paraId="3A6CC317" w14:textId="77777777" w:rsidR="00191B7B" w:rsidRDefault="00191B7B" w:rsidP="00191B7B">
      <w:pPr>
        <w:autoSpaceDE w:val="0"/>
        <w:autoSpaceDN w:val="0"/>
        <w:adjustRightInd w:val="0"/>
        <w:spacing w:line="360" w:lineRule="auto"/>
        <w:jc w:val="left"/>
        <w:rPr>
          <w:sz w:val="24"/>
        </w:rPr>
      </w:pPr>
      <w:r>
        <w:rPr>
          <w:sz w:val="24"/>
        </w:rPr>
        <w:t>{</w:t>
      </w:r>
    </w:p>
    <w:p w14:paraId="7985188D" w14:textId="77777777" w:rsidR="00191B7B" w:rsidRDefault="00191B7B" w:rsidP="00191B7B">
      <w:pPr>
        <w:autoSpaceDE w:val="0"/>
        <w:autoSpaceDN w:val="0"/>
        <w:adjustRightInd w:val="0"/>
        <w:spacing w:line="360" w:lineRule="auto"/>
        <w:jc w:val="left"/>
        <w:rPr>
          <w:sz w:val="24"/>
        </w:rPr>
      </w:pPr>
      <w:r>
        <w:rPr>
          <w:sz w:val="24"/>
        </w:rPr>
        <w:tab/>
        <w:t xml:space="preserve">int </w:t>
      </w:r>
      <w:proofErr w:type="spellStart"/>
      <w:r>
        <w:rPr>
          <w:sz w:val="24"/>
        </w:rPr>
        <w:t>i</w:t>
      </w:r>
      <w:proofErr w:type="spellEnd"/>
      <w:r>
        <w:rPr>
          <w:sz w:val="24"/>
        </w:rPr>
        <w:t>;</w:t>
      </w:r>
    </w:p>
    <w:p w14:paraId="020BD934" w14:textId="77777777" w:rsidR="00191B7B" w:rsidRDefault="00191B7B" w:rsidP="00191B7B">
      <w:pPr>
        <w:autoSpaceDE w:val="0"/>
        <w:autoSpaceDN w:val="0"/>
        <w:adjustRightInd w:val="0"/>
        <w:spacing w:line="360" w:lineRule="auto"/>
        <w:jc w:val="left"/>
        <w:rPr>
          <w:sz w:val="24"/>
        </w:rPr>
      </w:pPr>
      <w:r>
        <w:rPr>
          <w:sz w:val="24"/>
        </w:rPr>
        <w:tab/>
        <w:t>double z=1.0;</w:t>
      </w:r>
    </w:p>
    <w:p w14:paraId="1B985CA9" w14:textId="77777777" w:rsidR="00191B7B" w:rsidRDefault="00191B7B" w:rsidP="00191B7B">
      <w:pPr>
        <w:autoSpaceDE w:val="0"/>
        <w:autoSpaceDN w:val="0"/>
        <w:adjustRightInd w:val="0"/>
        <w:spacing w:line="360" w:lineRule="auto"/>
        <w:jc w:val="left"/>
        <w:rPr>
          <w:sz w:val="24"/>
        </w:rPr>
      </w:pPr>
      <w:r>
        <w:rPr>
          <w:sz w:val="24"/>
        </w:rPr>
        <w:tab/>
        <w:t>for(</w:t>
      </w:r>
      <w:proofErr w:type="spellStart"/>
      <w:r>
        <w:rPr>
          <w:sz w:val="24"/>
        </w:rPr>
        <w:t>i</w:t>
      </w:r>
      <w:proofErr w:type="spellEnd"/>
      <w:r>
        <w:rPr>
          <w:sz w:val="24"/>
        </w:rPr>
        <w:t>=0;i&lt;</w:t>
      </w:r>
      <w:proofErr w:type="spellStart"/>
      <w:r>
        <w:rPr>
          <w:sz w:val="24"/>
        </w:rPr>
        <w:t>n;i</w:t>
      </w:r>
      <w:proofErr w:type="spellEnd"/>
      <w:r>
        <w:rPr>
          <w:sz w:val="24"/>
        </w:rPr>
        <w:t>++)</w:t>
      </w:r>
    </w:p>
    <w:p w14:paraId="3F277EC9" w14:textId="77777777" w:rsidR="00191B7B" w:rsidRDefault="00191B7B" w:rsidP="00191B7B">
      <w:pPr>
        <w:autoSpaceDE w:val="0"/>
        <w:autoSpaceDN w:val="0"/>
        <w:adjustRightInd w:val="0"/>
        <w:spacing w:line="360" w:lineRule="auto"/>
        <w:jc w:val="left"/>
        <w:rPr>
          <w:sz w:val="24"/>
        </w:rPr>
      </w:pPr>
      <w:r>
        <w:rPr>
          <w:sz w:val="24"/>
        </w:rPr>
        <w:tab/>
        <w:t>{</w:t>
      </w:r>
    </w:p>
    <w:p w14:paraId="6937C91F" w14:textId="77777777" w:rsidR="00191B7B" w:rsidRDefault="00191B7B" w:rsidP="00191B7B">
      <w:pPr>
        <w:autoSpaceDE w:val="0"/>
        <w:autoSpaceDN w:val="0"/>
        <w:adjustRightInd w:val="0"/>
        <w:spacing w:line="360" w:lineRule="auto"/>
        <w:jc w:val="left"/>
        <w:rPr>
          <w:sz w:val="24"/>
        </w:rPr>
      </w:pPr>
      <w:r>
        <w:rPr>
          <w:sz w:val="24"/>
        </w:rPr>
        <w:tab/>
      </w:r>
      <w:r>
        <w:rPr>
          <w:sz w:val="24"/>
        </w:rPr>
        <w:tab/>
        <w:t>z=z*x;</w:t>
      </w:r>
    </w:p>
    <w:p w14:paraId="1C2B9DE1" w14:textId="77777777" w:rsidR="00191B7B" w:rsidRDefault="00191B7B" w:rsidP="00191B7B">
      <w:pPr>
        <w:autoSpaceDE w:val="0"/>
        <w:autoSpaceDN w:val="0"/>
        <w:adjustRightInd w:val="0"/>
        <w:spacing w:line="360" w:lineRule="auto"/>
        <w:jc w:val="left"/>
        <w:rPr>
          <w:sz w:val="24"/>
        </w:rPr>
      </w:pPr>
      <w:r>
        <w:rPr>
          <w:sz w:val="24"/>
        </w:rPr>
        <w:tab/>
        <w:t>}</w:t>
      </w:r>
    </w:p>
    <w:p w14:paraId="50547EA1" w14:textId="77777777" w:rsidR="00191B7B" w:rsidRDefault="00191B7B" w:rsidP="00191B7B">
      <w:pPr>
        <w:autoSpaceDE w:val="0"/>
        <w:autoSpaceDN w:val="0"/>
        <w:adjustRightInd w:val="0"/>
        <w:spacing w:line="360" w:lineRule="auto"/>
        <w:jc w:val="left"/>
        <w:rPr>
          <w:sz w:val="24"/>
        </w:rPr>
      </w:pPr>
      <w:r>
        <w:rPr>
          <w:sz w:val="24"/>
        </w:rPr>
        <w:tab/>
        <w:t>return z;</w:t>
      </w:r>
    </w:p>
    <w:p w14:paraId="548AC1AD" w14:textId="77777777" w:rsidR="00191B7B" w:rsidRDefault="00191B7B" w:rsidP="00191B7B">
      <w:pPr>
        <w:autoSpaceDE w:val="0"/>
        <w:autoSpaceDN w:val="0"/>
        <w:adjustRightInd w:val="0"/>
        <w:spacing w:line="360" w:lineRule="auto"/>
        <w:jc w:val="left"/>
        <w:rPr>
          <w:sz w:val="24"/>
        </w:rPr>
      </w:pPr>
      <w:r>
        <w:rPr>
          <w:sz w:val="24"/>
        </w:rPr>
        <w:t xml:space="preserve"> } </w:t>
      </w:r>
    </w:p>
    <w:p w14:paraId="6A34E5DB" w14:textId="77777777" w:rsidR="00191B7B" w:rsidRDefault="00191B7B" w:rsidP="00191B7B">
      <w:pPr>
        <w:autoSpaceDE w:val="0"/>
        <w:autoSpaceDN w:val="0"/>
        <w:adjustRightInd w:val="0"/>
        <w:spacing w:line="360" w:lineRule="auto"/>
        <w:jc w:val="left"/>
        <w:rPr>
          <w:sz w:val="24"/>
        </w:rPr>
      </w:pPr>
      <w:r>
        <w:rPr>
          <w:sz w:val="24"/>
        </w:rPr>
        <w:t xml:space="preserve"> long fac(int n)</w:t>
      </w:r>
    </w:p>
    <w:p w14:paraId="0A6304DD" w14:textId="77777777" w:rsidR="00191B7B" w:rsidRDefault="00191B7B" w:rsidP="00191B7B">
      <w:pPr>
        <w:autoSpaceDE w:val="0"/>
        <w:autoSpaceDN w:val="0"/>
        <w:adjustRightInd w:val="0"/>
        <w:spacing w:line="360" w:lineRule="auto"/>
        <w:jc w:val="left"/>
        <w:rPr>
          <w:sz w:val="24"/>
        </w:rPr>
      </w:pPr>
      <w:r>
        <w:rPr>
          <w:sz w:val="24"/>
        </w:rPr>
        <w:t xml:space="preserve"> {</w:t>
      </w:r>
    </w:p>
    <w:p w14:paraId="13BE40E5" w14:textId="77777777" w:rsidR="00191B7B" w:rsidRDefault="00191B7B" w:rsidP="00191B7B">
      <w:pPr>
        <w:autoSpaceDE w:val="0"/>
        <w:autoSpaceDN w:val="0"/>
        <w:adjustRightInd w:val="0"/>
        <w:spacing w:line="360" w:lineRule="auto"/>
        <w:jc w:val="left"/>
        <w:rPr>
          <w:sz w:val="24"/>
        </w:rPr>
      </w:pPr>
      <w:r>
        <w:rPr>
          <w:sz w:val="24"/>
        </w:rPr>
        <w:t xml:space="preserve"> </w:t>
      </w:r>
      <w:r>
        <w:rPr>
          <w:sz w:val="24"/>
        </w:rPr>
        <w:tab/>
        <w:t xml:space="preserve">int </w:t>
      </w:r>
      <w:proofErr w:type="spellStart"/>
      <w:r>
        <w:rPr>
          <w:sz w:val="24"/>
        </w:rPr>
        <w:t>i</w:t>
      </w:r>
      <w:proofErr w:type="spellEnd"/>
      <w:r>
        <w:rPr>
          <w:sz w:val="24"/>
        </w:rPr>
        <w:t>;</w:t>
      </w:r>
    </w:p>
    <w:p w14:paraId="04CC43EC" w14:textId="77777777" w:rsidR="00191B7B" w:rsidRDefault="00191B7B" w:rsidP="00191B7B">
      <w:pPr>
        <w:autoSpaceDE w:val="0"/>
        <w:autoSpaceDN w:val="0"/>
        <w:adjustRightInd w:val="0"/>
        <w:spacing w:line="360" w:lineRule="auto"/>
        <w:jc w:val="left"/>
        <w:rPr>
          <w:sz w:val="24"/>
        </w:rPr>
      </w:pPr>
      <w:r>
        <w:rPr>
          <w:sz w:val="24"/>
        </w:rPr>
        <w:t xml:space="preserve"> </w:t>
      </w:r>
      <w:r>
        <w:rPr>
          <w:sz w:val="24"/>
        </w:rPr>
        <w:tab/>
        <w:t>long h=1;</w:t>
      </w:r>
    </w:p>
    <w:p w14:paraId="2B566716" w14:textId="77777777" w:rsidR="00191B7B" w:rsidRDefault="00191B7B" w:rsidP="00191B7B">
      <w:pPr>
        <w:autoSpaceDE w:val="0"/>
        <w:autoSpaceDN w:val="0"/>
        <w:adjustRightInd w:val="0"/>
        <w:spacing w:line="360" w:lineRule="auto"/>
        <w:jc w:val="left"/>
        <w:rPr>
          <w:sz w:val="24"/>
        </w:rPr>
      </w:pPr>
      <w:r>
        <w:rPr>
          <w:sz w:val="24"/>
        </w:rPr>
        <w:t xml:space="preserve"> </w:t>
      </w:r>
      <w:r>
        <w:rPr>
          <w:sz w:val="24"/>
        </w:rPr>
        <w:tab/>
        <w:t>for(</w:t>
      </w:r>
      <w:proofErr w:type="spellStart"/>
      <w:r>
        <w:rPr>
          <w:sz w:val="24"/>
        </w:rPr>
        <w:t>i</w:t>
      </w:r>
      <w:proofErr w:type="spellEnd"/>
      <w:r>
        <w:rPr>
          <w:sz w:val="24"/>
        </w:rPr>
        <w:t>=2;i&lt;=</w:t>
      </w:r>
      <w:proofErr w:type="spellStart"/>
      <w:r>
        <w:rPr>
          <w:sz w:val="24"/>
        </w:rPr>
        <w:t>n;i</w:t>
      </w:r>
      <w:proofErr w:type="spellEnd"/>
      <w:r>
        <w:rPr>
          <w:sz w:val="24"/>
        </w:rPr>
        <w:t>++)</w:t>
      </w:r>
    </w:p>
    <w:p w14:paraId="2CBD933B" w14:textId="77777777" w:rsidR="00191B7B" w:rsidRDefault="00191B7B" w:rsidP="00191B7B">
      <w:pPr>
        <w:autoSpaceDE w:val="0"/>
        <w:autoSpaceDN w:val="0"/>
        <w:adjustRightInd w:val="0"/>
        <w:spacing w:line="360" w:lineRule="auto"/>
        <w:jc w:val="left"/>
        <w:rPr>
          <w:sz w:val="24"/>
        </w:rPr>
      </w:pPr>
      <w:r>
        <w:rPr>
          <w:sz w:val="24"/>
        </w:rPr>
        <w:tab/>
        <w:t>{</w:t>
      </w:r>
    </w:p>
    <w:p w14:paraId="7FC608E9" w14:textId="77777777" w:rsidR="00191B7B" w:rsidRDefault="00191B7B" w:rsidP="00191B7B">
      <w:pPr>
        <w:autoSpaceDE w:val="0"/>
        <w:autoSpaceDN w:val="0"/>
        <w:adjustRightInd w:val="0"/>
        <w:spacing w:line="360" w:lineRule="auto"/>
        <w:jc w:val="left"/>
        <w:rPr>
          <w:sz w:val="24"/>
        </w:rPr>
      </w:pPr>
      <w:r>
        <w:rPr>
          <w:sz w:val="24"/>
        </w:rPr>
        <w:tab/>
      </w:r>
      <w:r>
        <w:rPr>
          <w:sz w:val="24"/>
        </w:rPr>
        <w:tab/>
        <w:t>h=h*</w:t>
      </w:r>
      <w:proofErr w:type="spellStart"/>
      <w:r>
        <w:rPr>
          <w:sz w:val="24"/>
        </w:rPr>
        <w:t>i</w:t>
      </w:r>
      <w:proofErr w:type="spellEnd"/>
      <w:r>
        <w:rPr>
          <w:sz w:val="24"/>
        </w:rPr>
        <w:t>;</w:t>
      </w:r>
    </w:p>
    <w:p w14:paraId="6B50C19C" w14:textId="77777777" w:rsidR="00191B7B" w:rsidRDefault="00191B7B" w:rsidP="00191B7B">
      <w:pPr>
        <w:autoSpaceDE w:val="0"/>
        <w:autoSpaceDN w:val="0"/>
        <w:adjustRightInd w:val="0"/>
        <w:spacing w:line="360" w:lineRule="auto"/>
        <w:jc w:val="left"/>
        <w:rPr>
          <w:sz w:val="24"/>
        </w:rPr>
      </w:pPr>
      <w:r>
        <w:rPr>
          <w:sz w:val="24"/>
        </w:rPr>
        <w:tab/>
        <w:t>}</w:t>
      </w:r>
    </w:p>
    <w:p w14:paraId="14207E54" w14:textId="77777777" w:rsidR="00191B7B" w:rsidRDefault="00191B7B" w:rsidP="00191B7B">
      <w:pPr>
        <w:autoSpaceDE w:val="0"/>
        <w:autoSpaceDN w:val="0"/>
        <w:adjustRightInd w:val="0"/>
        <w:spacing w:line="360" w:lineRule="auto"/>
        <w:jc w:val="left"/>
        <w:rPr>
          <w:sz w:val="24"/>
        </w:rPr>
      </w:pPr>
      <w:r>
        <w:rPr>
          <w:sz w:val="24"/>
        </w:rPr>
        <w:tab/>
        <w:t xml:space="preserve">return h; </w:t>
      </w:r>
      <w:r>
        <w:rPr>
          <w:sz w:val="24"/>
        </w:rPr>
        <w:tab/>
      </w:r>
    </w:p>
    <w:p w14:paraId="3D9B0B59" w14:textId="77777777" w:rsidR="00191B7B" w:rsidRDefault="00191B7B" w:rsidP="00191B7B">
      <w:pPr>
        <w:autoSpaceDE w:val="0"/>
        <w:autoSpaceDN w:val="0"/>
        <w:adjustRightInd w:val="0"/>
        <w:spacing w:line="360" w:lineRule="auto"/>
        <w:jc w:val="left"/>
        <w:rPr>
          <w:sz w:val="24"/>
        </w:rPr>
      </w:pPr>
      <w:r>
        <w:rPr>
          <w:sz w:val="24"/>
        </w:rPr>
        <w:t xml:space="preserve"> }</w:t>
      </w:r>
    </w:p>
    <w:p w14:paraId="000F1CF8" w14:textId="77777777" w:rsidR="00191B7B" w:rsidRDefault="00191B7B" w:rsidP="00191B7B">
      <w:pPr>
        <w:autoSpaceDE w:val="0"/>
        <w:autoSpaceDN w:val="0"/>
        <w:adjustRightInd w:val="0"/>
        <w:spacing w:line="360" w:lineRule="auto"/>
        <w:jc w:val="left"/>
        <w:rPr>
          <w:sz w:val="24"/>
        </w:rPr>
      </w:pPr>
      <w:r>
        <w:rPr>
          <w:sz w:val="24"/>
        </w:rPr>
        <w:t xml:space="preserve"> int main()</w:t>
      </w:r>
    </w:p>
    <w:p w14:paraId="5ED6FC15" w14:textId="77777777" w:rsidR="00191B7B" w:rsidRDefault="00191B7B" w:rsidP="00191B7B">
      <w:pPr>
        <w:autoSpaceDE w:val="0"/>
        <w:autoSpaceDN w:val="0"/>
        <w:adjustRightInd w:val="0"/>
        <w:spacing w:line="360" w:lineRule="auto"/>
        <w:jc w:val="left"/>
        <w:rPr>
          <w:sz w:val="24"/>
        </w:rPr>
      </w:pPr>
      <w:r>
        <w:rPr>
          <w:sz w:val="24"/>
        </w:rPr>
        <w:t xml:space="preserve"> {</w:t>
      </w:r>
    </w:p>
    <w:p w14:paraId="78918EFD" w14:textId="77777777" w:rsidR="00191B7B" w:rsidRDefault="00191B7B" w:rsidP="00191B7B">
      <w:pPr>
        <w:autoSpaceDE w:val="0"/>
        <w:autoSpaceDN w:val="0"/>
        <w:adjustRightInd w:val="0"/>
        <w:spacing w:line="360" w:lineRule="auto"/>
        <w:jc w:val="left"/>
        <w:rPr>
          <w:sz w:val="24"/>
        </w:rPr>
      </w:pPr>
      <w:r>
        <w:rPr>
          <w:sz w:val="24"/>
        </w:rPr>
        <w:t xml:space="preserve"> </w:t>
      </w:r>
      <w:r>
        <w:rPr>
          <w:sz w:val="24"/>
        </w:rPr>
        <w:tab/>
        <w:t>double x;</w:t>
      </w:r>
    </w:p>
    <w:p w14:paraId="032773D4" w14:textId="77777777" w:rsidR="00191B7B" w:rsidRDefault="00191B7B" w:rsidP="00191B7B">
      <w:pPr>
        <w:autoSpaceDE w:val="0"/>
        <w:autoSpaceDN w:val="0"/>
        <w:adjustRightInd w:val="0"/>
        <w:spacing w:line="360" w:lineRule="auto"/>
        <w:jc w:val="left"/>
        <w:rPr>
          <w:sz w:val="24"/>
        </w:rPr>
      </w:pPr>
      <w:r>
        <w:rPr>
          <w:sz w:val="24"/>
        </w:rPr>
        <w:tab/>
        <w:t>int n;</w:t>
      </w:r>
    </w:p>
    <w:p w14:paraId="1B933F7E" w14:textId="77777777" w:rsidR="00191B7B" w:rsidRDefault="00191B7B" w:rsidP="00191B7B">
      <w:pPr>
        <w:autoSpaceDE w:val="0"/>
        <w:autoSpaceDN w:val="0"/>
        <w:adjustRightInd w:val="0"/>
        <w:spacing w:line="360" w:lineRule="auto"/>
        <w:jc w:val="left"/>
        <w:rPr>
          <w:sz w:val="24"/>
        </w:rPr>
      </w:pPr>
      <w:r>
        <w:rPr>
          <w:sz w:val="24"/>
        </w:rPr>
        <w:tab/>
      </w:r>
      <w:proofErr w:type="spellStart"/>
      <w:r>
        <w:rPr>
          <w:sz w:val="24"/>
        </w:rPr>
        <w:t>printf</w:t>
      </w:r>
      <w:proofErr w:type="spellEnd"/>
      <w:r>
        <w:rPr>
          <w:sz w:val="24"/>
        </w:rPr>
        <w:t>("Input x and n:");</w:t>
      </w:r>
    </w:p>
    <w:p w14:paraId="7AF79672" w14:textId="77777777" w:rsidR="00191B7B" w:rsidRDefault="00191B7B" w:rsidP="00191B7B">
      <w:pPr>
        <w:autoSpaceDE w:val="0"/>
        <w:autoSpaceDN w:val="0"/>
        <w:adjustRightInd w:val="0"/>
        <w:spacing w:line="360" w:lineRule="auto"/>
        <w:jc w:val="left"/>
        <w:rPr>
          <w:sz w:val="24"/>
        </w:rPr>
      </w:pPr>
      <w:r>
        <w:rPr>
          <w:sz w:val="24"/>
        </w:rPr>
        <w:tab/>
      </w:r>
      <w:proofErr w:type="spellStart"/>
      <w:r>
        <w:rPr>
          <w:sz w:val="24"/>
        </w:rPr>
        <w:t>scanf</w:t>
      </w:r>
      <w:proofErr w:type="spellEnd"/>
      <w:r>
        <w:rPr>
          <w:sz w:val="24"/>
        </w:rPr>
        <w:t>("%</w:t>
      </w:r>
      <w:proofErr w:type="spellStart"/>
      <w:r>
        <w:rPr>
          <w:sz w:val="24"/>
        </w:rPr>
        <w:t>lf%d</w:t>
      </w:r>
      <w:proofErr w:type="spellEnd"/>
      <w:r>
        <w:rPr>
          <w:sz w:val="24"/>
        </w:rPr>
        <w:t>",&amp;</w:t>
      </w:r>
      <w:proofErr w:type="spellStart"/>
      <w:r>
        <w:rPr>
          <w:sz w:val="24"/>
        </w:rPr>
        <w:t>x,&amp;n</w:t>
      </w:r>
      <w:proofErr w:type="spellEnd"/>
      <w:r>
        <w:rPr>
          <w:sz w:val="24"/>
        </w:rPr>
        <w:t>);</w:t>
      </w:r>
    </w:p>
    <w:p w14:paraId="075383CF" w14:textId="77777777" w:rsidR="00191B7B" w:rsidRDefault="00191B7B" w:rsidP="00191B7B">
      <w:pPr>
        <w:autoSpaceDE w:val="0"/>
        <w:autoSpaceDN w:val="0"/>
        <w:adjustRightInd w:val="0"/>
        <w:spacing w:line="360" w:lineRule="auto"/>
        <w:jc w:val="left"/>
        <w:rPr>
          <w:sz w:val="24"/>
        </w:rPr>
      </w:pPr>
      <w:r>
        <w:rPr>
          <w:sz w:val="24"/>
        </w:rPr>
        <w:tab/>
      </w:r>
      <w:proofErr w:type="spellStart"/>
      <w:r>
        <w:rPr>
          <w:sz w:val="24"/>
        </w:rPr>
        <w:t>printf</w:t>
      </w:r>
      <w:proofErr w:type="spellEnd"/>
      <w:r>
        <w:rPr>
          <w:sz w:val="24"/>
        </w:rPr>
        <w:t>("The result is %</w:t>
      </w:r>
      <w:proofErr w:type="spellStart"/>
      <w:r>
        <w:rPr>
          <w:sz w:val="24"/>
        </w:rPr>
        <w:t>lf</w:t>
      </w:r>
      <w:proofErr w:type="spellEnd"/>
      <w:r>
        <w:rPr>
          <w:sz w:val="24"/>
        </w:rPr>
        <w:t>:",sum(</w:t>
      </w:r>
      <w:proofErr w:type="spellStart"/>
      <w:r>
        <w:rPr>
          <w:sz w:val="24"/>
        </w:rPr>
        <w:t>x,n</w:t>
      </w:r>
      <w:proofErr w:type="spellEnd"/>
      <w:r>
        <w:rPr>
          <w:sz w:val="24"/>
        </w:rPr>
        <w:t>));</w:t>
      </w:r>
    </w:p>
    <w:p w14:paraId="29F4615C" w14:textId="77777777" w:rsidR="00191B7B" w:rsidRDefault="00191B7B" w:rsidP="00191B7B">
      <w:pPr>
        <w:autoSpaceDE w:val="0"/>
        <w:autoSpaceDN w:val="0"/>
        <w:adjustRightInd w:val="0"/>
        <w:spacing w:line="360" w:lineRule="auto"/>
        <w:jc w:val="left"/>
        <w:rPr>
          <w:sz w:val="24"/>
        </w:rPr>
      </w:pPr>
      <w:r>
        <w:rPr>
          <w:sz w:val="24"/>
        </w:rPr>
        <w:tab/>
        <w:t>return 0;</w:t>
      </w:r>
      <w:r>
        <w:rPr>
          <w:sz w:val="24"/>
        </w:rPr>
        <w:tab/>
        <w:t xml:space="preserve">  </w:t>
      </w:r>
    </w:p>
    <w:p w14:paraId="1F47D300" w14:textId="77777777" w:rsidR="00191B7B" w:rsidRDefault="00191B7B" w:rsidP="00191B7B">
      <w:pPr>
        <w:autoSpaceDE w:val="0"/>
        <w:autoSpaceDN w:val="0"/>
        <w:adjustRightInd w:val="0"/>
        <w:spacing w:line="360" w:lineRule="auto"/>
        <w:jc w:val="left"/>
        <w:rPr>
          <w:sz w:val="24"/>
        </w:rPr>
      </w:pPr>
      <w:r>
        <w:rPr>
          <w:sz w:val="24"/>
        </w:rPr>
        <w:t xml:space="preserve"> }</w:t>
      </w:r>
    </w:p>
    <w:p w14:paraId="217672E8" w14:textId="77777777" w:rsidR="00191B7B" w:rsidRPr="00885843" w:rsidRDefault="00191B7B" w:rsidP="00191B7B">
      <w:pPr>
        <w:snapToGrid w:val="0"/>
        <w:spacing w:line="360" w:lineRule="auto"/>
        <w:rPr>
          <w:b/>
          <w:sz w:val="24"/>
        </w:rPr>
      </w:pPr>
      <w:r w:rsidRPr="00885843">
        <w:rPr>
          <w:rFonts w:hAnsi="宋体"/>
          <w:b/>
          <w:sz w:val="24"/>
        </w:rPr>
        <w:t>解答：</w:t>
      </w:r>
    </w:p>
    <w:p w14:paraId="5822E1D5" w14:textId="77777777" w:rsidR="00191B7B" w:rsidRPr="00885843" w:rsidRDefault="00191B7B" w:rsidP="00191B7B">
      <w:pPr>
        <w:snapToGrid w:val="0"/>
        <w:spacing w:line="360" w:lineRule="auto"/>
        <w:rPr>
          <w:sz w:val="24"/>
        </w:rPr>
      </w:pPr>
      <w:r>
        <w:rPr>
          <w:rFonts w:hint="eastAsia"/>
          <w:sz w:val="24"/>
        </w:rPr>
        <w:lastRenderedPageBreak/>
        <w:t>利用上次的计算结果来简化计算</w:t>
      </w:r>
      <w:r>
        <w:rPr>
          <w:rFonts w:hint="eastAsia"/>
          <w:sz w:val="24"/>
        </w:rPr>
        <w:t>,</w:t>
      </w:r>
      <w:r w:rsidRPr="00885843">
        <w:rPr>
          <w:rFonts w:hAnsi="宋体"/>
          <w:sz w:val="24"/>
        </w:rPr>
        <w:t>替换后的程序如下所示：</w:t>
      </w:r>
    </w:p>
    <w:p w14:paraId="4D3E8105" w14:textId="77777777" w:rsidR="00191B7B" w:rsidRPr="002F41A9" w:rsidRDefault="00191B7B" w:rsidP="00191B7B">
      <w:pPr>
        <w:snapToGrid w:val="0"/>
        <w:spacing w:line="360" w:lineRule="auto"/>
        <w:rPr>
          <w:sz w:val="24"/>
        </w:rPr>
      </w:pPr>
      <w:r w:rsidRPr="002F41A9">
        <w:rPr>
          <w:sz w:val="24"/>
        </w:rPr>
        <w:t>#include&lt;stdio.h&gt;</w:t>
      </w:r>
    </w:p>
    <w:p w14:paraId="71E87215" w14:textId="77777777" w:rsidR="00191B7B" w:rsidRPr="002F41A9" w:rsidRDefault="00191B7B" w:rsidP="00191B7B">
      <w:pPr>
        <w:snapToGrid w:val="0"/>
        <w:spacing w:line="360" w:lineRule="auto"/>
        <w:rPr>
          <w:sz w:val="24"/>
        </w:rPr>
      </w:pPr>
      <w:r w:rsidRPr="002F41A9">
        <w:rPr>
          <w:sz w:val="24"/>
        </w:rPr>
        <w:t xml:space="preserve">double sum(double </w:t>
      </w:r>
      <w:proofErr w:type="spellStart"/>
      <w:r w:rsidRPr="002F41A9">
        <w:rPr>
          <w:sz w:val="24"/>
        </w:rPr>
        <w:t>x,int</w:t>
      </w:r>
      <w:proofErr w:type="spellEnd"/>
      <w:r w:rsidRPr="002F41A9">
        <w:rPr>
          <w:sz w:val="24"/>
        </w:rPr>
        <w:t xml:space="preserve"> n)</w:t>
      </w:r>
    </w:p>
    <w:p w14:paraId="7D6D8497" w14:textId="77777777" w:rsidR="00191B7B" w:rsidRPr="002F41A9" w:rsidRDefault="00191B7B" w:rsidP="00191B7B">
      <w:pPr>
        <w:snapToGrid w:val="0"/>
        <w:spacing w:line="360" w:lineRule="auto"/>
        <w:rPr>
          <w:sz w:val="24"/>
        </w:rPr>
      </w:pPr>
      <w:r w:rsidRPr="002F41A9">
        <w:rPr>
          <w:sz w:val="24"/>
        </w:rPr>
        <w:t>{</w:t>
      </w:r>
    </w:p>
    <w:p w14:paraId="6D848386" w14:textId="77777777" w:rsidR="00191B7B" w:rsidRPr="002F41A9" w:rsidRDefault="00191B7B" w:rsidP="00191B7B">
      <w:pPr>
        <w:snapToGrid w:val="0"/>
        <w:spacing w:line="360" w:lineRule="auto"/>
        <w:rPr>
          <w:sz w:val="24"/>
        </w:rPr>
      </w:pPr>
      <w:r w:rsidRPr="002F41A9">
        <w:rPr>
          <w:sz w:val="24"/>
        </w:rPr>
        <w:tab/>
        <w:t xml:space="preserve">int </w:t>
      </w:r>
      <w:proofErr w:type="spellStart"/>
      <w:r w:rsidRPr="002F41A9">
        <w:rPr>
          <w:sz w:val="24"/>
        </w:rPr>
        <w:t>i</w:t>
      </w:r>
      <w:proofErr w:type="spellEnd"/>
      <w:r w:rsidRPr="002F41A9">
        <w:rPr>
          <w:sz w:val="24"/>
        </w:rPr>
        <w:t>;</w:t>
      </w:r>
    </w:p>
    <w:p w14:paraId="0FB69076" w14:textId="77777777" w:rsidR="00191B7B" w:rsidRPr="002F41A9" w:rsidRDefault="00191B7B" w:rsidP="00191B7B">
      <w:pPr>
        <w:snapToGrid w:val="0"/>
        <w:spacing w:line="360" w:lineRule="auto"/>
        <w:rPr>
          <w:sz w:val="24"/>
        </w:rPr>
      </w:pPr>
      <w:r w:rsidRPr="002F41A9">
        <w:rPr>
          <w:sz w:val="24"/>
        </w:rPr>
        <w:tab/>
        <w:t>double z=1.0;</w:t>
      </w:r>
    </w:p>
    <w:p w14:paraId="69D0BE2E" w14:textId="77777777" w:rsidR="00191B7B" w:rsidRPr="002F41A9" w:rsidRDefault="00191B7B" w:rsidP="00191B7B">
      <w:pPr>
        <w:snapToGrid w:val="0"/>
        <w:spacing w:line="360" w:lineRule="auto"/>
        <w:rPr>
          <w:sz w:val="24"/>
        </w:rPr>
      </w:pPr>
      <w:r w:rsidRPr="002F41A9">
        <w:rPr>
          <w:sz w:val="24"/>
        </w:rPr>
        <w:tab/>
        <w:t xml:space="preserve">double </w:t>
      </w:r>
      <w:proofErr w:type="spellStart"/>
      <w:r w:rsidRPr="002F41A9">
        <w:rPr>
          <w:sz w:val="24"/>
        </w:rPr>
        <w:t>last_mulx</w:t>
      </w:r>
      <w:proofErr w:type="spellEnd"/>
      <w:r w:rsidRPr="002F41A9">
        <w:rPr>
          <w:sz w:val="24"/>
        </w:rPr>
        <w:t>=1;</w:t>
      </w:r>
    </w:p>
    <w:p w14:paraId="081CD736" w14:textId="77777777" w:rsidR="00191B7B" w:rsidRPr="002F41A9" w:rsidRDefault="00191B7B" w:rsidP="00191B7B">
      <w:pPr>
        <w:snapToGrid w:val="0"/>
        <w:spacing w:line="360" w:lineRule="auto"/>
        <w:rPr>
          <w:sz w:val="24"/>
        </w:rPr>
      </w:pPr>
      <w:r w:rsidRPr="002F41A9">
        <w:rPr>
          <w:sz w:val="24"/>
        </w:rPr>
        <w:tab/>
        <w:t xml:space="preserve">long </w:t>
      </w:r>
      <w:proofErr w:type="spellStart"/>
      <w:r w:rsidRPr="002F41A9">
        <w:rPr>
          <w:sz w:val="24"/>
        </w:rPr>
        <w:t>long</w:t>
      </w:r>
      <w:proofErr w:type="spellEnd"/>
      <w:r w:rsidRPr="002F41A9">
        <w:rPr>
          <w:sz w:val="24"/>
        </w:rPr>
        <w:t xml:space="preserve"> </w:t>
      </w:r>
      <w:proofErr w:type="spellStart"/>
      <w:r w:rsidRPr="002F41A9">
        <w:rPr>
          <w:sz w:val="24"/>
        </w:rPr>
        <w:t>last_fac</w:t>
      </w:r>
      <w:proofErr w:type="spellEnd"/>
      <w:r w:rsidRPr="002F41A9">
        <w:rPr>
          <w:sz w:val="24"/>
        </w:rPr>
        <w:t>=1;</w:t>
      </w:r>
    </w:p>
    <w:p w14:paraId="5578E6B1" w14:textId="77777777" w:rsidR="00191B7B" w:rsidRPr="002F41A9" w:rsidRDefault="00191B7B" w:rsidP="00191B7B">
      <w:pPr>
        <w:snapToGrid w:val="0"/>
        <w:spacing w:line="360" w:lineRule="auto"/>
        <w:rPr>
          <w:sz w:val="24"/>
        </w:rPr>
      </w:pPr>
      <w:r w:rsidRPr="002F41A9">
        <w:rPr>
          <w:sz w:val="24"/>
        </w:rPr>
        <w:tab/>
        <w:t>for(</w:t>
      </w:r>
      <w:proofErr w:type="spellStart"/>
      <w:r w:rsidRPr="002F41A9">
        <w:rPr>
          <w:sz w:val="24"/>
        </w:rPr>
        <w:t>i</w:t>
      </w:r>
      <w:proofErr w:type="spellEnd"/>
      <w:r w:rsidRPr="002F41A9">
        <w:rPr>
          <w:sz w:val="24"/>
        </w:rPr>
        <w:t>=1;i&lt;=</w:t>
      </w:r>
      <w:proofErr w:type="spellStart"/>
      <w:r w:rsidRPr="002F41A9">
        <w:rPr>
          <w:sz w:val="24"/>
        </w:rPr>
        <w:t>n;i</w:t>
      </w:r>
      <w:proofErr w:type="spellEnd"/>
      <w:r w:rsidRPr="002F41A9">
        <w:rPr>
          <w:sz w:val="24"/>
        </w:rPr>
        <w:t>++)</w:t>
      </w:r>
    </w:p>
    <w:p w14:paraId="1A36F75C" w14:textId="77777777" w:rsidR="00191B7B" w:rsidRPr="002F41A9" w:rsidRDefault="00191B7B" w:rsidP="00191B7B">
      <w:pPr>
        <w:snapToGrid w:val="0"/>
        <w:spacing w:line="360" w:lineRule="auto"/>
        <w:rPr>
          <w:sz w:val="24"/>
        </w:rPr>
      </w:pPr>
      <w:r w:rsidRPr="002F41A9">
        <w:rPr>
          <w:sz w:val="24"/>
        </w:rPr>
        <w:tab/>
        <w:t>{</w:t>
      </w:r>
    </w:p>
    <w:p w14:paraId="49BC3CD8" w14:textId="77777777" w:rsidR="00191B7B" w:rsidRPr="002F41A9" w:rsidRDefault="00191B7B" w:rsidP="00191B7B">
      <w:pPr>
        <w:snapToGrid w:val="0"/>
        <w:spacing w:line="360" w:lineRule="auto"/>
        <w:rPr>
          <w:sz w:val="24"/>
        </w:rPr>
      </w:pPr>
      <w:r w:rsidRPr="002F41A9">
        <w:rPr>
          <w:sz w:val="24"/>
        </w:rPr>
        <w:tab/>
      </w:r>
      <w:r w:rsidRPr="002F41A9">
        <w:rPr>
          <w:sz w:val="24"/>
        </w:rPr>
        <w:tab/>
        <w:t>z=z+(</w:t>
      </w:r>
      <w:proofErr w:type="spellStart"/>
      <w:r w:rsidRPr="002F41A9">
        <w:rPr>
          <w:sz w:val="24"/>
        </w:rPr>
        <w:t>last_mulx</w:t>
      </w:r>
      <w:proofErr w:type="spellEnd"/>
      <w:r w:rsidRPr="002F41A9">
        <w:rPr>
          <w:sz w:val="24"/>
        </w:rPr>
        <w:t>*x)/(</w:t>
      </w:r>
      <w:proofErr w:type="spellStart"/>
      <w:r w:rsidRPr="002F41A9">
        <w:rPr>
          <w:sz w:val="24"/>
        </w:rPr>
        <w:t>last_fac</w:t>
      </w:r>
      <w:proofErr w:type="spellEnd"/>
      <w:r w:rsidRPr="002F41A9">
        <w:rPr>
          <w:sz w:val="24"/>
        </w:rPr>
        <w:t>*</w:t>
      </w:r>
      <w:proofErr w:type="spellStart"/>
      <w:r w:rsidRPr="002F41A9">
        <w:rPr>
          <w:sz w:val="24"/>
        </w:rPr>
        <w:t>i</w:t>
      </w:r>
      <w:proofErr w:type="spellEnd"/>
      <w:r w:rsidRPr="002F41A9">
        <w:rPr>
          <w:sz w:val="24"/>
        </w:rPr>
        <w:t>);</w:t>
      </w:r>
    </w:p>
    <w:p w14:paraId="5576FBB1" w14:textId="77777777" w:rsidR="00191B7B" w:rsidRPr="002F41A9" w:rsidRDefault="00191B7B" w:rsidP="00191B7B">
      <w:pPr>
        <w:snapToGrid w:val="0"/>
        <w:spacing w:line="360" w:lineRule="auto"/>
        <w:rPr>
          <w:sz w:val="24"/>
        </w:rPr>
      </w:pPr>
      <w:r w:rsidRPr="002F41A9">
        <w:rPr>
          <w:sz w:val="24"/>
        </w:rPr>
        <w:tab/>
      </w:r>
      <w:r w:rsidRPr="002F41A9">
        <w:rPr>
          <w:sz w:val="24"/>
        </w:rPr>
        <w:tab/>
      </w:r>
      <w:proofErr w:type="spellStart"/>
      <w:r w:rsidRPr="002F41A9">
        <w:rPr>
          <w:sz w:val="24"/>
        </w:rPr>
        <w:t>last_mulx</w:t>
      </w:r>
      <w:proofErr w:type="spellEnd"/>
      <w:r w:rsidRPr="002F41A9">
        <w:rPr>
          <w:sz w:val="24"/>
        </w:rPr>
        <w:t>*=x;</w:t>
      </w:r>
    </w:p>
    <w:p w14:paraId="50A28B3E" w14:textId="77777777" w:rsidR="00191B7B" w:rsidRPr="002F41A9" w:rsidRDefault="00191B7B" w:rsidP="00191B7B">
      <w:pPr>
        <w:snapToGrid w:val="0"/>
        <w:spacing w:line="360" w:lineRule="auto"/>
        <w:rPr>
          <w:sz w:val="24"/>
        </w:rPr>
      </w:pPr>
      <w:r w:rsidRPr="002F41A9">
        <w:rPr>
          <w:rFonts w:hint="eastAsia"/>
          <w:sz w:val="24"/>
        </w:rPr>
        <w:tab/>
      </w:r>
      <w:r w:rsidRPr="002F41A9">
        <w:rPr>
          <w:rFonts w:hint="eastAsia"/>
          <w:sz w:val="24"/>
        </w:rPr>
        <w:tab/>
      </w:r>
      <w:proofErr w:type="spellStart"/>
      <w:r w:rsidRPr="002F41A9">
        <w:rPr>
          <w:rFonts w:hint="eastAsia"/>
          <w:sz w:val="24"/>
        </w:rPr>
        <w:t>last_fac</w:t>
      </w:r>
      <w:proofErr w:type="spellEnd"/>
      <w:r w:rsidRPr="002F41A9">
        <w:rPr>
          <w:rFonts w:hint="eastAsia"/>
          <w:sz w:val="24"/>
        </w:rPr>
        <w:t>*=</w:t>
      </w:r>
      <w:proofErr w:type="spellStart"/>
      <w:r w:rsidRPr="002F41A9">
        <w:rPr>
          <w:rFonts w:hint="eastAsia"/>
          <w:sz w:val="24"/>
        </w:rPr>
        <w:t>i</w:t>
      </w:r>
      <w:proofErr w:type="spellEnd"/>
      <w:r w:rsidRPr="002F41A9">
        <w:rPr>
          <w:rFonts w:hint="eastAsia"/>
          <w:sz w:val="24"/>
        </w:rPr>
        <w:t>; //</w:t>
      </w:r>
      <w:r w:rsidRPr="002F41A9">
        <w:rPr>
          <w:rFonts w:hint="eastAsia"/>
          <w:sz w:val="24"/>
        </w:rPr>
        <w:t>利用上次的值</w:t>
      </w:r>
    </w:p>
    <w:p w14:paraId="06C4B07B" w14:textId="77777777" w:rsidR="00191B7B" w:rsidRPr="002F41A9" w:rsidRDefault="00191B7B" w:rsidP="00191B7B">
      <w:pPr>
        <w:snapToGrid w:val="0"/>
        <w:spacing w:line="360" w:lineRule="auto"/>
        <w:rPr>
          <w:sz w:val="24"/>
        </w:rPr>
      </w:pPr>
      <w:r w:rsidRPr="002F41A9">
        <w:rPr>
          <w:sz w:val="24"/>
        </w:rPr>
        <w:tab/>
        <w:t>}</w:t>
      </w:r>
    </w:p>
    <w:p w14:paraId="42B301D3" w14:textId="77777777" w:rsidR="00191B7B" w:rsidRPr="002F41A9" w:rsidRDefault="00191B7B" w:rsidP="00191B7B">
      <w:pPr>
        <w:snapToGrid w:val="0"/>
        <w:spacing w:line="360" w:lineRule="auto"/>
        <w:rPr>
          <w:sz w:val="24"/>
        </w:rPr>
      </w:pPr>
      <w:r w:rsidRPr="002F41A9">
        <w:rPr>
          <w:sz w:val="24"/>
        </w:rPr>
        <w:t xml:space="preserve">    return z;</w:t>
      </w:r>
    </w:p>
    <w:p w14:paraId="6859DCC2" w14:textId="77777777" w:rsidR="00191B7B" w:rsidRPr="002F41A9" w:rsidRDefault="00191B7B" w:rsidP="00191B7B">
      <w:pPr>
        <w:snapToGrid w:val="0"/>
        <w:spacing w:line="360" w:lineRule="auto"/>
        <w:rPr>
          <w:sz w:val="24"/>
        </w:rPr>
      </w:pPr>
      <w:r w:rsidRPr="002F41A9">
        <w:rPr>
          <w:sz w:val="24"/>
        </w:rPr>
        <w:t xml:space="preserve">} </w:t>
      </w:r>
    </w:p>
    <w:p w14:paraId="5A76E7E6" w14:textId="77777777" w:rsidR="00191B7B" w:rsidRPr="002F41A9" w:rsidRDefault="00191B7B" w:rsidP="00191B7B">
      <w:pPr>
        <w:snapToGrid w:val="0"/>
        <w:spacing w:line="360" w:lineRule="auto"/>
        <w:rPr>
          <w:sz w:val="24"/>
        </w:rPr>
      </w:pPr>
      <w:r w:rsidRPr="002F41A9">
        <w:rPr>
          <w:sz w:val="24"/>
        </w:rPr>
        <w:t>int main()</w:t>
      </w:r>
    </w:p>
    <w:p w14:paraId="1EAB5233" w14:textId="77777777" w:rsidR="00191B7B" w:rsidRPr="002F41A9" w:rsidRDefault="00191B7B" w:rsidP="00191B7B">
      <w:pPr>
        <w:snapToGrid w:val="0"/>
        <w:spacing w:line="360" w:lineRule="auto"/>
        <w:rPr>
          <w:sz w:val="24"/>
        </w:rPr>
      </w:pPr>
      <w:r w:rsidRPr="002F41A9">
        <w:rPr>
          <w:sz w:val="24"/>
        </w:rPr>
        <w:t>{</w:t>
      </w:r>
    </w:p>
    <w:p w14:paraId="2D7D3ABB" w14:textId="77777777" w:rsidR="00191B7B" w:rsidRPr="002F41A9" w:rsidRDefault="00191B7B" w:rsidP="00191B7B">
      <w:pPr>
        <w:snapToGrid w:val="0"/>
        <w:spacing w:line="360" w:lineRule="auto"/>
        <w:rPr>
          <w:sz w:val="24"/>
        </w:rPr>
      </w:pPr>
      <w:r w:rsidRPr="002F41A9">
        <w:rPr>
          <w:sz w:val="24"/>
        </w:rPr>
        <w:t xml:space="preserve"> </w:t>
      </w:r>
      <w:r w:rsidRPr="002F41A9">
        <w:rPr>
          <w:sz w:val="24"/>
        </w:rPr>
        <w:tab/>
        <w:t>double x;</w:t>
      </w:r>
    </w:p>
    <w:p w14:paraId="3842E75C" w14:textId="77777777" w:rsidR="00191B7B" w:rsidRPr="002F41A9" w:rsidRDefault="00191B7B" w:rsidP="00191B7B">
      <w:pPr>
        <w:snapToGrid w:val="0"/>
        <w:spacing w:line="360" w:lineRule="auto"/>
        <w:rPr>
          <w:sz w:val="24"/>
        </w:rPr>
      </w:pPr>
      <w:r w:rsidRPr="002F41A9">
        <w:rPr>
          <w:sz w:val="24"/>
        </w:rPr>
        <w:tab/>
        <w:t>int n;</w:t>
      </w:r>
    </w:p>
    <w:p w14:paraId="79B27C93" w14:textId="77777777" w:rsidR="00191B7B" w:rsidRPr="002F41A9" w:rsidRDefault="00191B7B" w:rsidP="00191B7B">
      <w:pPr>
        <w:snapToGrid w:val="0"/>
        <w:spacing w:line="360" w:lineRule="auto"/>
        <w:rPr>
          <w:sz w:val="24"/>
        </w:rPr>
      </w:pPr>
      <w:r w:rsidRPr="002F41A9">
        <w:rPr>
          <w:sz w:val="24"/>
        </w:rPr>
        <w:tab/>
      </w:r>
      <w:proofErr w:type="spellStart"/>
      <w:r w:rsidRPr="002F41A9">
        <w:rPr>
          <w:sz w:val="24"/>
        </w:rPr>
        <w:t>printf</w:t>
      </w:r>
      <w:proofErr w:type="spellEnd"/>
      <w:r w:rsidRPr="002F41A9">
        <w:rPr>
          <w:sz w:val="24"/>
        </w:rPr>
        <w:t>("Input x and n:");</w:t>
      </w:r>
    </w:p>
    <w:p w14:paraId="4F621088" w14:textId="77777777" w:rsidR="00191B7B" w:rsidRPr="002F41A9" w:rsidRDefault="00191B7B" w:rsidP="00191B7B">
      <w:pPr>
        <w:snapToGrid w:val="0"/>
        <w:spacing w:line="360" w:lineRule="auto"/>
        <w:rPr>
          <w:sz w:val="24"/>
        </w:rPr>
      </w:pPr>
      <w:r w:rsidRPr="002F41A9">
        <w:rPr>
          <w:sz w:val="24"/>
        </w:rPr>
        <w:tab/>
      </w:r>
      <w:proofErr w:type="spellStart"/>
      <w:r w:rsidRPr="002F41A9">
        <w:rPr>
          <w:sz w:val="24"/>
        </w:rPr>
        <w:t>scanf</w:t>
      </w:r>
      <w:proofErr w:type="spellEnd"/>
      <w:r w:rsidRPr="002F41A9">
        <w:rPr>
          <w:sz w:val="24"/>
        </w:rPr>
        <w:t>("%</w:t>
      </w:r>
      <w:proofErr w:type="spellStart"/>
      <w:r w:rsidRPr="002F41A9">
        <w:rPr>
          <w:sz w:val="24"/>
        </w:rPr>
        <w:t>lf%d</w:t>
      </w:r>
      <w:proofErr w:type="spellEnd"/>
      <w:r w:rsidRPr="002F41A9">
        <w:rPr>
          <w:sz w:val="24"/>
        </w:rPr>
        <w:t>",&amp;</w:t>
      </w:r>
      <w:proofErr w:type="spellStart"/>
      <w:r w:rsidRPr="002F41A9">
        <w:rPr>
          <w:sz w:val="24"/>
        </w:rPr>
        <w:t>x,&amp;n</w:t>
      </w:r>
      <w:proofErr w:type="spellEnd"/>
      <w:r w:rsidRPr="002F41A9">
        <w:rPr>
          <w:sz w:val="24"/>
        </w:rPr>
        <w:t>);</w:t>
      </w:r>
    </w:p>
    <w:p w14:paraId="00211870" w14:textId="77777777" w:rsidR="00191B7B" w:rsidRPr="002F41A9" w:rsidRDefault="00191B7B" w:rsidP="00191B7B">
      <w:pPr>
        <w:snapToGrid w:val="0"/>
        <w:spacing w:line="360" w:lineRule="auto"/>
        <w:rPr>
          <w:sz w:val="24"/>
        </w:rPr>
      </w:pPr>
      <w:r w:rsidRPr="002F41A9">
        <w:rPr>
          <w:sz w:val="24"/>
        </w:rPr>
        <w:tab/>
      </w:r>
      <w:proofErr w:type="spellStart"/>
      <w:r w:rsidRPr="002F41A9">
        <w:rPr>
          <w:sz w:val="24"/>
        </w:rPr>
        <w:t>printf</w:t>
      </w:r>
      <w:proofErr w:type="spellEnd"/>
      <w:r w:rsidRPr="002F41A9">
        <w:rPr>
          <w:sz w:val="24"/>
        </w:rPr>
        <w:t>("The result is :%</w:t>
      </w:r>
      <w:proofErr w:type="spellStart"/>
      <w:r w:rsidRPr="002F41A9">
        <w:rPr>
          <w:sz w:val="24"/>
        </w:rPr>
        <w:t>lf</w:t>
      </w:r>
      <w:proofErr w:type="spellEnd"/>
      <w:r w:rsidRPr="002F41A9">
        <w:rPr>
          <w:sz w:val="24"/>
        </w:rPr>
        <w:t>",sum(</w:t>
      </w:r>
      <w:proofErr w:type="spellStart"/>
      <w:r w:rsidRPr="002F41A9">
        <w:rPr>
          <w:sz w:val="24"/>
        </w:rPr>
        <w:t>x,n</w:t>
      </w:r>
      <w:proofErr w:type="spellEnd"/>
      <w:r w:rsidRPr="002F41A9">
        <w:rPr>
          <w:sz w:val="24"/>
        </w:rPr>
        <w:t>));</w:t>
      </w:r>
    </w:p>
    <w:p w14:paraId="10B32ACD" w14:textId="77777777" w:rsidR="00191B7B" w:rsidRPr="002F41A9" w:rsidRDefault="00191B7B" w:rsidP="00191B7B">
      <w:pPr>
        <w:snapToGrid w:val="0"/>
        <w:spacing w:line="360" w:lineRule="auto"/>
        <w:rPr>
          <w:sz w:val="24"/>
        </w:rPr>
      </w:pPr>
      <w:r w:rsidRPr="002F41A9">
        <w:rPr>
          <w:sz w:val="24"/>
        </w:rPr>
        <w:t xml:space="preserve">    return 0;</w:t>
      </w:r>
      <w:r w:rsidRPr="002F41A9">
        <w:rPr>
          <w:sz w:val="24"/>
        </w:rPr>
        <w:tab/>
        <w:t xml:space="preserve"> </w:t>
      </w:r>
    </w:p>
    <w:p w14:paraId="447DB119" w14:textId="77777777" w:rsidR="00191B7B" w:rsidRPr="002F41A9" w:rsidRDefault="00191B7B" w:rsidP="00191B7B">
      <w:pPr>
        <w:snapToGrid w:val="0"/>
        <w:spacing w:line="360" w:lineRule="auto"/>
        <w:rPr>
          <w:color w:val="FF0000"/>
          <w:sz w:val="24"/>
        </w:rPr>
      </w:pPr>
      <w:r w:rsidRPr="002F41A9">
        <w:rPr>
          <w:sz w:val="24"/>
        </w:rPr>
        <w:t>}</w:t>
      </w:r>
      <w:r w:rsidRPr="002F41A9">
        <w:rPr>
          <w:color w:val="FF0000"/>
          <w:sz w:val="24"/>
        </w:rPr>
        <w:t xml:space="preserve"> </w:t>
      </w:r>
    </w:p>
    <w:p w14:paraId="24FFDDE3" w14:textId="77777777" w:rsidR="00191B7B" w:rsidRDefault="00191B7B" w:rsidP="00191B7B">
      <w:pPr>
        <w:snapToGrid w:val="0"/>
        <w:spacing w:line="360" w:lineRule="auto"/>
        <w:jc w:val="center"/>
        <w:rPr>
          <w:sz w:val="24"/>
        </w:rPr>
      </w:pPr>
      <w:r w:rsidRPr="002F41A9">
        <w:rPr>
          <w:noProof/>
          <w:sz w:val="24"/>
        </w:rPr>
        <w:drawing>
          <wp:inline distT="0" distB="0" distL="0" distR="0" wp14:anchorId="1E89A88E" wp14:editId="3909843F">
            <wp:extent cx="4860925" cy="1023517"/>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0701" b="1"/>
                    <a:stretch/>
                  </pic:blipFill>
                  <pic:spPr bwMode="auto">
                    <a:xfrm>
                      <a:off x="0" y="0"/>
                      <a:ext cx="4884068" cy="1028390"/>
                    </a:xfrm>
                    <a:prstGeom prst="rect">
                      <a:avLst/>
                    </a:prstGeom>
                    <a:ln>
                      <a:noFill/>
                    </a:ln>
                    <a:extLst>
                      <a:ext uri="{53640926-AAD7-44D8-BBD7-CCE9431645EC}">
                        <a14:shadowObscured xmlns:a14="http://schemas.microsoft.com/office/drawing/2010/main"/>
                      </a:ext>
                    </a:extLst>
                  </pic:spPr>
                </pic:pic>
              </a:graphicData>
            </a:graphic>
          </wp:inline>
        </w:drawing>
      </w:r>
    </w:p>
    <w:p w14:paraId="06F0164D" w14:textId="77777777" w:rsidR="00191B7B" w:rsidRPr="002F41A9" w:rsidRDefault="00191B7B" w:rsidP="00191B7B">
      <w:pPr>
        <w:snapToGrid w:val="0"/>
        <w:jc w:val="center"/>
        <w:rPr>
          <w:rFonts w:eastAsia="黑体"/>
          <w:sz w:val="24"/>
        </w:rPr>
      </w:pPr>
      <w:r w:rsidRPr="00885843">
        <w:rPr>
          <w:rFonts w:eastAsia="黑体"/>
          <w:sz w:val="24"/>
        </w:rPr>
        <w:t>图</w:t>
      </w:r>
      <w:r>
        <w:rPr>
          <w:rFonts w:eastAsia="黑体" w:hint="eastAsia"/>
          <w:sz w:val="24"/>
        </w:rPr>
        <w:t>3</w:t>
      </w:r>
      <w:r w:rsidRPr="00885843">
        <w:rPr>
          <w:rFonts w:eastAsia="黑体"/>
          <w:sz w:val="24"/>
        </w:rPr>
        <w:t>-</w:t>
      </w:r>
      <w:r>
        <w:rPr>
          <w:rFonts w:eastAsia="黑体" w:hint="eastAsia"/>
          <w:sz w:val="24"/>
        </w:rPr>
        <w:t>3</w:t>
      </w:r>
      <w:r w:rsidRPr="00885843">
        <w:rPr>
          <w:rFonts w:eastAsia="黑体"/>
          <w:sz w:val="24"/>
        </w:rPr>
        <w:t xml:space="preserve"> </w:t>
      </w:r>
      <w:r>
        <w:rPr>
          <w:rFonts w:eastAsia="黑体" w:hint="eastAsia"/>
          <w:sz w:val="24"/>
        </w:rPr>
        <w:t>程序替换题</w:t>
      </w:r>
      <w:r>
        <w:rPr>
          <w:rFonts w:eastAsia="黑体" w:hint="eastAsia"/>
          <w:sz w:val="24"/>
        </w:rPr>
        <w:t>2</w:t>
      </w:r>
      <w:r w:rsidRPr="00885843">
        <w:rPr>
          <w:rFonts w:eastAsia="黑体"/>
          <w:sz w:val="24"/>
        </w:rPr>
        <w:t>的</w:t>
      </w:r>
      <w:r>
        <w:rPr>
          <w:rFonts w:eastAsia="黑体" w:hint="eastAsia"/>
          <w:sz w:val="24"/>
        </w:rPr>
        <w:t>运行结果</w:t>
      </w:r>
    </w:p>
    <w:p w14:paraId="43942A5D" w14:textId="77777777" w:rsidR="00191B7B" w:rsidRPr="002F41A9" w:rsidRDefault="00191B7B" w:rsidP="00191B7B">
      <w:pPr>
        <w:snapToGrid w:val="0"/>
        <w:spacing w:line="360" w:lineRule="auto"/>
        <w:jc w:val="center"/>
        <w:rPr>
          <w:sz w:val="24"/>
        </w:rPr>
      </w:pPr>
    </w:p>
    <w:p w14:paraId="262A19F0" w14:textId="77777777" w:rsidR="00191B7B" w:rsidRDefault="00191B7B" w:rsidP="00191B7B">
      <w:pPr>
        <w:snapToGrid w:val="0"/>
        <w:spacing w:afterLines="25" w:after="78" w:line="360" w:lineRule="auto"/>
        <w:rPr>
          <w:rFonts w:hAnsi="宋体"/>
          <w:b/>
          <w:sz w:val="24"/>
        </w:rPr>
      </w:pPr>
      <w:r>
        <w:rPr>
          <w:rFonts w:hint="eastAsia"/>
          <w:b/>
          <w:sz w:val="24"/>
        </w:rPr>
        <w:t>3</w:t>
      </w:r>
      <w:r w:rsidRPr="00885843">
        <w:rPr>
          <w:b/>
          <w:sz w:val="24"/>
        </w:rPr>
        <w:t xml:space="preserve">.2.3 </w:t>
      </w:r>
      <w:r>
        <w:rPr>
          <w:rFonts w:hAnsi="宋体" w:hint="eastAsia"/>
          <w:b/>
          <w:sz w:val="24"/>
        </w:rPr>
        <w:t>跟踪调试题</w:t>
      </w:r>
    </w:p>
    <w:p w14:paraId="3831D219" w14:textId="77777777" w:rsidR="00191B7B" w:rsidRDefault="00191B7B" w:rsidP="00191B7B">
      <w:pPr>
        <w:spacing w:line="360" w:lineRule="auto"/>
        <w:rPr>
          <w:sz w:val="24"/>
        </w:rPr>
      </w:pPr>
      <w:r>
        <w:rPr>
          <w:sz w:val="24"/>
        </w:rPr>
        <w:t>下面是计算</w:t>
      </w:r>
      <w:proofErr w:type="spellStart"/>
      <w:r>
        <w:rPr>
          <w:sz w:val="24"/>
        </w:rPr>
        <w:t>fabonacci</w:t>
      </w:r>
      <w:proofErr w:type="spellEnd"/>
      <w:r>
        <w:rPr>
          <w:sz w:val="24"/>
        </w:rPr>
        <w:t>数列前</w:t>
      </w:r>
      <w:r>
        <w:rPr>
          <w:sz w:val="24"/>
        </w:rPr>
        <w:t>n</w:t>
      </w:r>
      <w:r>
        <w:rPr>
          <w:sz w:val="24"/>
        </w:rPr>
        <w:t>项和的源程序，现要求单步执行该程序，在</w:t>
      </w:r>
      <w:r>
        <w:rPr>
          <w:sz w:val="24"/>
        </w:rPr>
        <w:t>watch</w:t>
      </w:r>
      <w:r>
        <w:rPr>
          <w:sz w:val="24"/>
        </w:rPr>
        <w:lastRenderedPageBreak/>
        <w:t>窗口中观察</w:t>
      </w:r>
      <w:proofErr w:type="spellStart"/>
      <w:r>
        <w:rPr>
          <w:sz w:val="24"/>
        </w:rPr>
        <w:t>Ik,sum,n</w:t>
      </w:r>
      <w:proofErr w:type="spellEnd"/>
      <w:r>
        <w:rPr>
          <w:sz w:val="24"/>
        </w:rPr>
        <w:t>值。具体操作如下：</w:t>
      </w:r>
    </w:p>
    <w:p w14:paraId="6A55CE9D" w14:textId="77777777" w:rsidR="00191B7B" w:rsidRDefault="00191B7B" w:rsidP="00191B7B">
      <w:pPr>
        <w:spacing w:line="360" w:lineRule="auto"/>
        <w:rPr>
          <w:sz w:val="24"/>
        </w:rPr>
      </w:pPr>
      <w:r>
        <w:rPr>
          <w:sz w:val="24"/>
        </w:rPr>
        <w:t>（</w:t>
      </w:r>
      <w:r>
        <w:rPr>
          <w:sz w:val="24"/>
        </w:rPr>
        <w:t>1</w:t>
      </w:r>
      <w:r>
        <w:rPr>
          <w:sz w:val="24"/>
        </w:rPr>
        <w:t>）设输入</w:t>
      </w:r>
      <w:r>
        <w:rPr>
          <w:sz w:val="24"/>
        </w:rPr>
        <w:t>5</w:t>
      </w:r>
      <w:r>
        <w:rPr>
          <w:sz w:val="24"/>
        </w:rPr>
        <w:t>，观察刚执行完</w:t>
      </w:r>
      <w:r>
        <w:rPr>
          <w:sz w:val="24"/>
        </w:rPr>
        <w:t>“</w:t>
      </w:r>
      <w:proofErr w:type="spellStart"/>
      <w:r>
        <w:rPr>
          <w:sz w:val="24"/>
        </w:rPr>
        <w:t>scanf</w:t>
      </w:r>
      <w:proofErr w:type="spellEnd"/>
      <w:r>
        <w:rPr>
          <w:sz w:val="24"/>
        </w:rPr>
        <w:t>("%</w:t>
      </w:r>
      <w:proofErr w:type="spellStart"/>
      <w:r>
        <w:rPr>
          <w:sz w:val="24"/>
        </w:rPr>
        <w:t>d",&amp;k</w:t>
      </w:r>
      <w:proofErr w:type="spellEnd"/>
      <w:r>
        <w:rPr>
          <w:sz w:val="24"/>
        </w:rPr>
        <w:t>);”</w:t>
      </w:r>
      <w:r>
        <w:rPr>
          <w:sz w:val="24"/>
        </w:rPr>
        <w:t>语句时，</w:t>
      </w:r>
      <w:r>
        <w:rPr>
          <w:sz w:val="24"/>
        </w:rPr>
        <w:t>sum</w:t>
      </w:r>
      <w:r>
        <w:rPr>
          <w:sz w:val="24"/>
        </w:rPr>
        <w:t>、</w:t>
      </w:r>
      <w:r>
        <w:rPr>
          <w:sz w:val="24"/>
        </w:rPr>
        <w:t>k</w:t>
      </w:r>
      <w:r>
        <w:rPr>
          <w:sz w:val="24"/>
        </w:rPr>
        <w:t>的值是多少？</w:t>
      </w:r>
    </w:p>
    <w:p w14:paraId="78E44C73" w14:textId="77777777" w:rsidR="00191B7B" w:rsidRDefault="00191B7B" w:rsidP="00191B7B">
      <w:pPr>
        <w:spacing w:line="360" w:lineRule="auto"/>
        <w:rPr>
          <w:sz w:val="24"/>
        </w:rPr>
      </w:pPr>
      <w:r>
        <w:rPr>
          <w:sz w:val="24"/>
        </w:rPr>
        <w:t>（</w:t>
      </w:r>
      <w:r>
        <w:rPr>
          <w:sz w:val="24"/>
        </w:rPr>
        <w:t>2</w:t>
      </w:r>
      <w:r>
        <w:rPr>
          <w:sz w:val="24"/>
        </w:rPr>
        <w:t>）在从</w:t>
      </w:r>
      <w:r>
        <w:rPr>
          <w:sz w:val="24"/>
        </w:rPr>
        <w:t>main</w:t>
      </w:r>
      <w:r>
        <w:rPr>
          <w:sz w:val="24"/>
        </w:rPr>
        <w:t>函数第一次进入</w:t>
      </w:r>
      <w:proofErr w:type="spellStart"/>
      <w:r>
        <w:rPr>
          <w:sz w:val="24"/>
        </w:rPr>
        <w:t>fabonacci</w:t>
      </w:r>
      <w:proofErr w:type="spellEnd"/>
      <w:r>
        <w:rPr>
          <w:sz w:val="24"/>
        </w:rPr>
        <w:t>函数前的一刻，观察各变量的值是多少？返回后光条停留在哪个语句上？</w:t>
      </w:r>
    </w:p>
    <w:p w14:paraId="6955DBCC" w14:textId="77777777" w:rsidR="00191B7B" w:rsidRDefault="00191B7B" w:rsidP="00191B7B">
      <w:pPr>
        <w:spacing w:line="360" w:lineRule="auto"/>
        <w:rPr>
          <w:sz w:val="24"/>
        </w:rPr>
      </w:pPr>
      <w:r>
        <w:rPr>
          <w:sz w:val="24"/>
        </w:rPr>
        <w:t>（</w:t>
      </w:r>
      <w:r>
        <w:rPr>
          <w:sz w:val="24"/>
        </w:rPr>
        <w:t>3</w:t>
      </w:r>
      <w:r>
        <w:rPr>
          <w:sz w:val="24"/>
        </w:rPr>
        <w:t>）在从</w:t>
      </w:r>
      <w:r>
        <w:rPr>
          <w:sz w:val="24"/>
        </w:rPr>
        <w:t>main</w:t>
      </w:r>
      <w:r>
        <w:rPr>
          <w:sz w:val="24"/>
        </w:rPr>
        <w:t>函数第一次进入</w:t>
      </w:r>
      <w:proofErr w:type="spellStart"/>
      <w:r>
        <w:rPr>
          <w:sz w:val="24"/>
        </w:rPr>
        <w:t>fabonacci</w:t>
      </w:r>
      <w:proofErr w:type="spellEnd"/>
      <w:r>
        <w:rPr>
          <w:sz w:val="24"/>
        </w:rPr>
        <w:t>函数后的一刻，观察光条从</w:t>
      </w:r>
      <w:r>
        <w:rPr>
          <w:sz w:val="24"/>
        </w:rPr>
        <w:t>main</w:t>
      </w:r>
      <w:r>
        <w:rPr>
          <w:sz w:val="24"/>
        </w:rPr>
        <w:t>函数</w:t>
      </w:r>
      <w:r>
        <w:rPr>
          <w:sz w:val="24"/>
        </w:rPr>
        <w:t>“sum+=</w:t>
      </w:r>
      <w:proofErr w:type="spellStart"/>
      <w:r>
        <w:rPr>
          <w:sz w:val="24"/>
        </w:rPr>
        <w:t>fabonacci</w:t>
      </w:r>
      <w:proofErr w:type="spellEnd"/>
      <w:r>
        <w:rPr>
          <w:sz w:val="24"/>
        </w:rPr>
        <w:t>(</w:t>
      </w:r>
      <w:proofErr w:type="spellStart"/>
      <w:r>
        <w:rPr>
          <w:sz w:val="24"/>
        </w:rPr>
        <w:t>i</w:t>
      </w:r>
      <w:proofErr w:type="spellEnd"/>
      <w:r>
        <w:rPr>
          <w:sz w:val="24"/>
        </w:rPr>
        <w:t>);”</w:t>
      </w:r>
      <w:r>
        <w:rPr>
          <w:sz w:val="24"/>
        </w:rPr>
        <w:t>语句调到了哪里？</w:t>
      </w:r>
    </w:p>
    <w:p w14:paraId="1DDE2369" w14:textId="77777777" w:rsidR="00191B7B" w:rsidRDefault="00191B7B" w:rsidP="00191B7B">
      <w:pPr>
        <w:spacing w:line="360" w:lineRule="auto"/>
        <w:rPr>
          <w:sz w:val="24"/>
        </w:rPr>
      </w:pPr>
      <w:r>
        <w:rPr>
          <w:sz w:val="24"/>
        </w:rPr>
        <w:t>（</w:t>
      </w:r>
      <w:r>
        <w:rPr>
          <w:sz w:val="24"/>
        </w:rPr>
        <w:t>4</w:t>
      </w:r>
      <w:r>
        <w:rPr>
          <w:sz w:val="24"/>
        </w:rPr>
        <w:t>）在</w:t>
      </w:r>
      <w:proofErr w:type="spellStart"/>
      <w:r>
        <w:rPr>
          <w:sz w:val="24"/>
        </w:rPr>
        <w:t>fabonacci</w:t>
      </w:r>
      <w:proofErr w:type="spellEnd"/>
      <w:r>
        <w:rPr>
          <w:sz w:val="24"/>
        </w:rPr>
        <w:t>函数内部单步执行，观察函数的递归执行过程。体会递归方式实现的计算过程是如何完成数计算的，并特别注意什么时刻结束递归，然后直接从第一个</w:t>
      </w:r>
      <w:r>
        <w:rPr>
          <w:sz w:val="24"/>
        </w:rPr>
        <w:t>return</w:t>
      </w:r>
      <w:r>
        <w:rPr>
          <w:sz w:val="24"/>
        </w:rPr>
        <w:t>语句返回到了哪里？</w:t>
      </w:r>
    </w:p>
    <w:p w14:paraId="6E01481C" w14:textId="77777777" w:rsidR="00191B7B" w:rsidRDefault="00191B7B" w:rsidP="00191B7B">
      <w:pPr>
        <w:spacing w:line="360" w:lineRule="auto"/>
        <w:rPr>
          <w:sz w:val="24"/>
        </w:rPr>
      </w:pPr>
      <w:r>
        <w:rPr>
          <w:sz w:val="24"/>
        </w:rPr>
        <w:t>（</w:t>
      </w:r>
      <w:r>
        <w:rPr>
          <w:sz w:val="24"/>
        </w:rPr>
        <w:t>5</w:t>
      </w:r>
      <w:r>
        <w:rPr>
          <w:sz w:val="24"/>
        </w:rPr>
        <w:t>）在</w:t>
      </w:r>
      <w:proofErr w:type="spellStart"/>
      <w:r>
        <w:rPr>
          <w:sz w:val="24"/>
        </w:rPr>
        <w:t>fabonacci</w:t>
      </w:r>
      <w:proofErr w:type="spellEnd"/>
      <w:r>
        <w:rPr>
          <w:sz w:val="24"/>
        </w:rPr>
        <w:t>函数递归执行过程中观察参数</w:t>
      </w:r>
      <w:r>
        <w:rPr>
          <w:sz w:val="24"/>
        </w:rPr>
        <w:t>n</w:t>
      </w:r>
      <w:r>
        <w:rPr>
          <w:sz w:val="24"/>
        </w:rPr>
        <w:t>的变化情况，并回答为什么</w:t>
      </w:r>
      <w:r>
        <w:rPr>
          <w:sz w:val="24"/>
        </w:rPr>
        <w:t>k</w:t>
      </w:r>
      <w:r>
        <w:rPr>
          <w:sz w:val="24"/>
        </w:rPr>
        <w:t>、</w:t>
      </w:r>
      <w:r>
        <w:rPr>
          <w:sz w:val="24"/>
        </w:rPr>
        <w:t>sum</w:t>
      </w:r>
      <w:r>
        <w:rPr>
          <w:sz w:val="24"/>
        </w:rPr>
        <w:t>在</w:t>
      </w:r>
      <w:proofErr w:type="spellStart"/>
      <w:r>
        <w:rPr>
          <w:sz w:val="24"/>
        </w:rPr>
        <w:t>fabonacci</w:t>
      </w:r>
      <w:proofErr w:type="spellEnd"/>
      <w:r>
        <w:rPr>
          <w:sz w:val="24"/>
        </w:rPr>
        <w:t>函数内部不可见？</w:t>
      </w:r>
      <w:r>
        <w:rPr>
          <w:sz w:val="24"/>
        </w:rPr>
        <w:tab/>
      </w:r>
    </w:p>
    <w:p w14:paraId="423859A0" w14:textId="77777777" w:rsidR="00191B7B" w:rsidRDefault="00191B7B" w:rsidP="00191B7B">
      <w:pPr>
        <w:rPr>
          <w:sz w:val="24"/>
        </w:rPr>
      </w:pPr>
    </w:p>
    <w:p w14:paraId="06D327EB" w14:textId="77777777" w:rsidR="00191B7B" w:rsidRDefault="00191B7B" w:rsidP="00191B7B">
      <w:pPr>
        <w:spacing w:line="360" w:lineRule="auto"/>
        <w:rPr>
          <w:b/>
          <w:sz w:val="24"/>
        </w:rPr>
      </w:pPr>
      <w:r>
        <w:rPr>
          <w:b/>
          <w:sz w:val="24"/>
        </w:rPr>
        <w:t>/*</w:t>
      </w:r>
      <w:r>
        <w:rPr>
          <w:b/>
          <w:sz w:val="24"/>
        </w:rPr>
        <w:t>实验</w:t>
      </w:r>
      <w:r>
        <w:rPr>
          <w:b/>
          <w:sz w:val="24"/>
        </w:rPr>
        <w:t>3-3</w:t>
      </w:r>
      <w:r>
        <w:rPr>
          <w:b/>
          <w:sz w:val="24"/>
        </w:rPr>
        <w:t>跟踪调试题程序：</w:t>
      </w:r>
      <w:r>
        <w:rPr>
          <w:sz w:val="24"/>
        </w:rPr>
        <w:t>计算</w:t>
      </w:r>
      <w:proofErr w:type="spellStart"/>
      <w:r>
        <w:rPr>
          <w:sz w:val="24"/>
        </w:rPr>
        <w:t>fabonacci</w:t>
      </w:r>
      <w:proofErr w:type="spellEnd"/>
      <w:r>
        <w:rPr>
          <w:sz w:val="24"/>
        </w:rPr>
        <w:t>数列前</w:t>
      </w:r>
      <w:r>
        <w:rPr>
          <w:sz w:val="24"/>
        </w:rPr>
        <w:t>n</w:t>
      </w:r>
      <w:r>
        <w:rPr>
          <w:sz w:val="24"/>
        </w:rPr>
        <w:t>项和</w:t>
      </w:r>
      <w:r>
        <w:rPr>
          <w:b/>
          <w:sz w:val="24"/>
        </w:rPr>
        <w:t>*/</w:t>
      </w:r>
    </w:p>
    <w:p w14:paraId="6DAF1F36" w14:textId="77777777" w:rsidR="00191B7B" w:rsidRDefault="00191B7B" w:rsidP="00191B7B">
      <w:pPr>
        <w:spacing w:line="360" w:lineRule="auto"/>
        <w:rPr>
          <w:sz w:val="24"/>
        </w:rPr>
      </w:pPr>
      <w:r>
        <w:rPr>
          <w:sz w:val="24"/>
        </w:rPr>
        <w:t xml:space="preserve">#include&lt;stdio.h&gt; </w:t>
      </w:r>
    </w:p>
    <w:p w14:paraId="724D4756" w14:textId="77777777" w:rsidR="00191B7B" w:rsidRDefault="00191B7B" w:rsidP="00191B7B">
      <w:pPr>
        <w:spacing w:line="360" w:lineRule="auto"/>
        <w:rPr>
          <w:sz w:val="24"/>
        </w:rPr>
      </w:pPr>
      <w:r>
        <w:rPr>
          <w:sz w:val="24"/>
        </w:rPr>
        <w:t>int main(void)</w:t>
      </w:r>
    </w:p>
    <w:p w14:paraId="19B69DAA" w14:textId="77777777" w:rsidR="00191B7B" w:rsidRDefault="00191B7B" w:rsidP="00191B7B">
      <w:pPr>
        <w:spacing w:line="360" w:lineRule="auto"/>
        <w:rPr>
          <w:sz w:val="24"/>
        </w:rPr>
      </w:pPr>
      <w:r>
        <w:rPr>
          <w:sz w:val="24"/>
        </w:rPr>
        <w:t>{</w:t>
      </w:r>
    </w:p>
    <w:p w14:paraId="0DCB3A22" w14:textId="77777777" w:rsidR="00191B7B" w:rsidRDefault="00191B7B" w:rsidP="00191B7B">
      <w:pPr>
        <w:spacing w:line="360" w:lineRule="auto"/>
        <w:rPr>
          <w:sz w:val="24"/>
        </w:rPr>
      </w:pPr>
      <w:r>
        <w:rPr>
          <w:sz w:val="24"/>
        </w:rPr>
        <w:t xml:space="preserve">    int </w:t>
      </w:r>
      <w:proofErr w:type="spellStart"/>
      <w:r>
        <w:rPr>
          <w:sz w:val="24"/>
        </w:rPr>
        <w:t>i,k</w:t>
      </w:r>
      <w:proofErr w:type="spellEnd"/>
      <w:r>
        <w:rPr>
          <w:sz w:val="24"/>
        </w:rPr>
        <w:t>;</w:t>
      </w:r>
    </w:p>
    <w:p w14:paraId="4881E6BE" w14:textId="77777777" w:rsidR="00191B7B" w:rsidRDefault="00191B7B" w:rsidP="00191B7B">
      <w:pPr>
        <w:spacing w:line="360" w:lineRule="auto"/>
        <w:rPr>
          <w:sz w:val="24"/>
        </w:rPr>
      </w:pPr>
      <w:r>
        <w:rPr>
          <w:sz w:val="24"/>
        </w:rPr>
        <w:t xml:space="preserve">    long sum=0,fabonacci(int n);</w:t>
      </w:r>
    </w:p>
    <w:p w14:paraId="3A7DF04C" w14:textId="77777777" w:rsidR="00191B7B" w:rsidRDefault="00191B7B" w:rsidP="00191B7B">
      <w:pPr>
        <w:spacing w:line="360" w:lineRule="auto"/>
        <w:rPr>
          <w:sz w:val="24"/>
        </w:rPr>
      </w:pPr>
      <w:r>
        <w:rPr>
          <w:sz w:val="24"/>
        </w:rPr>
        <w:t xml:space="preserve">    </w:t>
      </w:r>
      <w:proofErr w:type="spellStart"/>
      <w:r>
        <w:rPr>
          <w:sz w:val="24"/>
        </w:rPr>
        <w:t>printf</w:t>
      </w:r>
      <w:proofErr w:type="spellEnd"/>
      <w:r>
        <w:rPr>
          <w:sz w:val="24"/>
        </w:rPr>
        <w:t>("</w:t>
      </w:r>
      <w:proofErr w:type="spellStart"/>
      <w:r>
        <w:rPr>
          <w:sz w:val="24"/>
        </w:rPr>
        <w:t>Inut</w:t>
      </w:r>
      <w:proofErr w:type="spellEnd"/>
      <w:r>
        <w:rPr>
          <w:sz w:val="24"/>
        </w:rPr>
        <w:t xml:space="preserve"> n:");</w:t>
      </w:r>
    </w:p>
    <w:p w14:paraId="0C787552" w14:textId="77777777" w:rsidR="00191B7B" w:rsidRDefault="00191B7B" w:rsidP="00191B7B">
      <w:pPr>
        <w:spacing w:line="360" w:lineRule="auto"/>
        <w:rPr>
          <w:sz w:val="24"/>
        </w:rPr>
      </w:pPr>
      <w:r>
        <w:rPr>
          <w:sz w:val="24"/>
        </w:rPr>
        <w:t xml:space="preserve">    </w:t>
      </w:r>
      <w:proofErr w:type="spellStart"/>
      <w:r>
        <w:rPr>
          <w:sz w:val="24"/>
        </w:rPr>
        <w:t>scanf</w:t>
      </w:r>
      <w:proofErr w:type="spellEnd"/>
      <w:r>
        <w:rPr>
          <w:sz w:val="24"/>
        </w:rPr>
        <w:t>("%</w:t>
      </w:r>
      <w:proofErr w:type="spellStart"/>
      <w:r>
        <w:rPr>
          <w:sz w:val="24"/>
        </w:rPr>
        <w:t>d",&amp;k</w:t>
      </w:r>
      <w:proofErr w:type="spellEnd"/>
      <w:r>
        <w:rPr>
          <w:sz w:val="24"/>
        </w:rPr>
        <w:t>);</w:t>
      </w:r>
    </w:p>
    <w:p w14:paraId="043978E0" w14:textId="77777777" w:rsidR="00191B7B" w:rsidRDefault="00191B7B" w:rsidP="00191B7B">
      <w:pPr>
        <w:spacing w:line="360" w:lineRule="auto"/>
        <w:rPr>
          <w:sz w:val="24"/>
        </w:rPr>
      </w:pPr>
      <w:r>
        <w:rPr>
          <w:sz w:val="24"/>
        </w:rPr>
        <w:t xml:space="preserve">    for(</w:t>
      </w:r>
      <w:proofErr w:type="spellStart"/>
      <w:r>
        <w:rPr>
          <w:sz w:val="24"/>
        </w:rPr>
        <w:t>i</w:t>
      </w:r>
      <w:proofErr w:type="spellEnd"/>
      <w:r>
        <w:rPr>
          <w:sz w:val="24"/>
        </w:rPr>
        <w:t>=1;i&lt;=</w:t>
      </w:r>
      <w:proofErr w:type="spellStart"/>
      <w:r>
        <w:rPr>
          <w:sz w:val="24"/>
        </w:rPr>
        <w:t>k;i</w:t>
      </w:r>
      <w:proofErr w:type="spellEnd"/>
      <w:r>
        <w:rPr>
          <w:sz w:val="24"/>
        </w:rPr>
        <w:t>++){</w:t>
      </w:r>
    </w:p>
    <w:p w14:paraId="2BDED1B0" w14:textId="77777777" w:rsidR="00191B7B" w:rsidRDefault="00191B7B" w:rsidP="00191B7B">
      <w:pPr>
        <w:spacing w:line="360" w:lineRule="auto"/>
        <w:rPr>
          <w:sz w:val="24"/>
        </w:rPr>
      </w:pPr>
      <w:r>
        <w:rPr>
          <w:sz w:val="24"/>
        </w:rPr>
        <w:t xml:space="preserve">        sum+=</w:t>
      </w:r>
      <w:proofErr w:type="spellStart"/>
      <w:r>
        <w:rPr>
          <w:sz w:val="24"/>
        </w:rPr>
        <w:t>fabonacci</w:t>
      </w:r>
      <w:proofErr w:type="spellEnd"/>
      <w:r>
        <w:rPr>
          <w:sz w:val="24"/>
        </w:rPr>
        <w:t>(</w:t>
      </w:r>
      <w:proofErr w:type="spellStart"/>
      <w:r>
        <w:rPr>
          <w:sz w:val="24"/>
        </w:rPr>
        <w:t>i</w:t>
      </w:r>
      <w:proofErr w:type="spellEnd"/>
      <w:r>
        <w:rPr>
          <w:sz w:val="24"/>
        </w:rPr>
        <w:t>);</w:t>
      </w:r>
    </w:p>
    <w:p w14:paraId="1E1F1C24" w14:textId="77777777" w:rsidR="00191B7B" w:rsidRDefault="00191B7B" w:rsidP="00191B7B">
      <w:pPr>
        <w:spacing w:line="360" w:lineRule="auto"/>
        <w:rPr>
          <w:sz w:val="24"/>
        </w:rPr>
      </w:pPr>
      <w:r>
        <w:rPr>
          <w:sz w:val="24"/>
        </w:rPr>
        <w:t xml:space="preserve">        </w:t>
      </w:r>
      <w:proofErr w:type="spellStart"/>
      <w:r>
        <w:rPr>
          <w:sz w:val="24"/>
        </w:rPr>
        <w:t>printf</w:t>
      </w:r>
      <w:proofErr w:type="spellEnd"/>
      <w:r>
        <w:rPr>
          <w:sz w:val="24"/>
        </w:rPr>
        <w:t>("</w:t>
      </w:r>
      <w:proofErr w:type="spellStart"/>
      <w:r>
        <w:rPr>
          <w:sz w:val="24"/>
        </w:rPr>
        <w:t>i</w:t>
      </w:r>
      <w:proofErr w:type="spellEnd"/>
      <w:r>
        <w:rPr>
          <w:sz w:val="24"/>
        </w:rPr>
        <w:t>=%d\</w:t>
      </w:r>
      <w:proofErr w:type="spellStart"/>
      <w:r>
        <w:rPr>
          <w:sz w:val="24"/>
        </w:rPr>
        <w:t>tthe</w:t>
      </w:r>
      <w:proofErr w:type="spellEnd"/>
      <w:r>
        <w:rPr>
          <w:sz w:val="24"/>
        </w:rPr>
        <w:t xml:space="preserve"> sum is %</w:t>
      </w:r>
      <w:proofErr w:type="spellStart"/>
      <w:r>
        <w:rPr>
          <w:sz w:val="24"/>
        </w:rPr>
        <w:t>ld</w:t>
      </w:r>
      <w:proofErr w:type="spellEnd"/>
      <w:r>
        <w:rPr>
          <w:sz w:val="24"/>
        </w:rPr>
        <w:t>\n",</w:t>
      </w:r>
      <w:proofErr w:type="spellStart"/>
      <w:r>
        <w:rPr>
          <w:sz w:val="24"/>
        </w:rPr>
        <w:t>i,sum</w:t>
      </w:r>
      <w:proofErr w:type="spellEnd"/>
      <w:r>
        <w:rPr>
          <w:sz w:val="24"/>
        </w:rPr>
        <w:t>);</w:t>
      </w:r>
    </w:p>
    <w:p w14:paraId="2A874455" w14:textId="77777777" w:rsidR="00191B7B" w:rsidRDefault="00191B7B" w:rsidP="00191B7B">
      <w:pPr>
        <w:spacing w:line="360" w:lineRule="auto"/>
        <w:rPr>
          <w:sz w:val="24"/>
        </w:rPr>
      </w:pPr>
      <w:r>
        <w:rPr>
          <w:sz w:val="24"/>
        </w:rPr>
        <w:t xml:space="preserve">    }</w:t>
      </w:r>
    </w:p>
    <w:p w14:paraId="22552DA6" w14:textId="77777777" w:rsidR="00191B7B" w:rsidRDefault="00191B7B" w:rsidP="00191B7B">
      <w:pPr>
        <w:spacing w:line="360" w:lineRule="auto"/>
        <w:rPr>
          <w:sz w:val="24"/>
        </w:rPr>
      </w:pPr>
      <w:r>
        <w:rPr>
          <w:sz w:val="24"/>
        </w:rPr>
        <w:t xml:space="preserve">    return 0;</w:t>
      </w:r>
    </w:p>
    <w:p w14:paraId="38C4F8B2" w14:textId="77777777" w:rsidR="00191B7B" w:rsidRDefault="00191B7B" w:rsidP="00191B7B">
      <w:pPr>
        <w:spacing w:line="360" w:lineRule="auto"/>
        <w:rPr>
          <w:sz w:val="24"/>
        </w:rPr>
      </w:pPr>
      <w:r>
        <w:rPr>
          <w:sz w:val="24"/>
        </w:rPr>
        <w:t>}</w:t>
      </w:r>
    </w:p>
    <w:p w14:paraId="778591C3" w14:textId="77777777" w:rsidR="00191B7B" w:rsidRDefault="00191B7B" w:rsidP="00191B7B">
      <w:pPr>
        <w:spacing w:line="360" w:lineRule="auto"/>
        <w:rPr>
          <w:sz w:val="24"/>
        </w:rPr>
      </w:pPr>
      <w:r>
        <w:rPr>
          <w:sz w:val="24"/>
        </w:rPr>
        <w:t xml:space="preserve">long </w:t>
      </w:r>
      <w:proofErr w:type="spellStart"/>
      <w:r>
        <w:rPr>
          <w:sz w:val="24"/>
        </w:rPr>
        <w:t>fabonacci</w:t>
      </w:r>
      <w:proofErr w:type="spellEnd"/>
      <w:r>
        <w:rPr>
          <w:sz w:val="24"/>
        </w:rPr>
        <w:t>(int n)</w:t>
      </w:r>
    </w:p>
    <w:p w14:paraId="5A35E285" w14:textId="77777777" w:rsidR="00191B7B" w:rsidRDefault="00191B7B" w:rsidP="00191B7B">
      <w:pPr>
        <w:spacing w:line="360" w:lineRule="auto"/>
        <w:rPr>
          <w:sz w:val="24"/>
        </w:rPr>
      </w:pPr>
      <w:r>
        <w:rPr>
          <w:sz w:val="24"/>
        </w:rPr>
        <w:t>{</w:t>
      </w:r>
    </w:p>
    <w:p w14:paraId="603FEBBF" w14:textId="77777777" w:rsidR="00191B7B" w:rsidRDefault="00191B7B" w:rsidP="00191B7B">
      <w:pPr>
        <w:spacing w:line="360" w:lineRule="auto"/>
        <w:rPr>
          <w:sz w:val="24"/>
        </w:rPr>
      </w:pPr>
      <w:r>
        <w:rPr>
          <w:sz w:val="24"/>
        </w:rPr>
        <w:t xml:space="preserve">    if(n==1 || n==2)</w:t>
      </w:r>
    </w:p>
    <w:p w14:paraId="0F43D9A7" w14:textId="77777777" w:rsidR="00191B7B" w:rsidRDefault="00191B7B" w:rsidP="00191B7B">
      <w:pPr>
        <w:spacing w:line="360" w:lineRule="auto"/>
        <w:rPr>
          <w:sz w:val="24"/>
        </w:rPr>
      </w:pPr>
      <w:r>
        <w:rPr>
          <w:sz w:val="24"/>
        </w:rPr>
        <w:t xml:space="preserve">        return 1;</w:t>
      </w:r>
    </w:p>
    <w:p w14:paraId="39019849" w14:textId="77777777" w:rsidR="00191B7B" w:rsidRDefault="00191B7B" w:rsidP="00191B7B">
      <w:pPr>
        <w:spacing w:line="360" w:lineRule="auto"/>
        <w:rPr>
          <w:sz w:val="24"/>
        </w:rPr>
      </w:pPr>
      <w:r>
        <w:rPr>
          <w:sz w:val="24"/>
        </w:rPr>
        <w:lastRenderedPageBreak/>
        <w:t xml:space="preserve">    else</w:t>
      </w:r>
    </w:p>
    <w:p w14:paraId="0D3C0057" w14:textId="77777777" w:rsidR="00191B7B" w:rsidRDefault="00191B7B" w:rsidP="00191B7B">
      <w:pPr>
        <w:spacing w:line="360" w:lineRule="auto"/>
        <w:rPr>
          <w:sz w:val="24"/>
        </w:rPr>
      </w:pPr>
      <w:r>
        <w:rPr>
          <w:sz w:val="24"/>
        </w:rPr>
        <w:t xml:space="preserve">        return </w:t>
      </w:r>
      <w:proofErr w:type="spellStart"/>
      <w:r>
        <w:rPr>
          <w:sz w:val="24"/>
        </w:rPr>
        <w:t>fabonacci</w:t>
      </w:r>
      <w:proofErr w:type="spellEnd"/>
      <w:r>
        <w:rPr>
          <w:sz w:val="24"/>
        </w:rPr>
        <w:t>(n-1)+</w:t>
      </w:r>
      <w:proofErr w:type="spellStart"/>
      <w:r>
        <w:rPr>
          <w:sz w:val="24"/>
        </w:rPr>
        <w:t>fabonacci</w:t>
      </w:r>
      <w:proofErr w:type="spellEnd"/>
      <w:r>
        <w:rPr>
          <w:sz w:val="24"/>
        </w:rPr>
        <w:t>(n-2);</w:t>
      </w:r>
    </w:p>
    <w:p w14:paraId="51E5B896" w14:textId="77777777" w:rsidR="00191B7B" w:rsidRDefault="00191B7B" w:rsidP="00191B7B">
      <w:pPr>
        <w:spacing w:line="360" w:lineRule="auto"/>
        <w:rPr>
          <w:sz w:val="24"/>
        </w:rPr>
      </w:pPr>
      <w:r>
        <w:rPr>
          <w:sz w:val="24"/>
        </w:rPr>
        <w:t>}</w:t>
      </w:r>
      <w:r>
        <w:rPr>
          <w:sz w:val="24"/>
        </w:rPr>
        <w:tab/>
      </w:r>
    </w:p>
    <w:p w14:paraId="74E7280F" w14:textId="77777777" w:rsidR="00191B7B" w:rsidRPr="00885843" w:rsidRDefault="00191B7B" w:rsidP="00191B7B">
      <w:pPr>
        <w:snapToGrid w:val="0"/>
        <w:spacing w:line="360" w:lineRule="auto"/>
        <w:rPr>
          <w:b/>
          <w:sz w:val="24"/>
        </w:rPr>
      </w:pPr>
      <w:r w:rsidRPr="00885843">
        <w:rPr>
          <w:rFonts w:hAnsi="宋体"/>
          <w:b/>
          <w:sz w:val="24"/>
        </w:rPr>
        <w:t>解答：</w:t>
      </w:r>
    </w:p>
    <w:p w14:paraId="62F8B1EC" w14:textId="77777777" w:rsidR="00191B7B" w:rsidRPr="002635AA" w:rsidRDefault="00191B7B" w:rsidP="00191B7B">
      <w:pPr>
        <w:pStyle w:val="af6"/>
        <w:numPr>
          <w:ilvl w:val="0"/>
          <w:numId w:val="4"/>
        </w:numPr>
        <w:snapToGrid w:val="0"/>
        <w:spacing w:afterLines="25" w:after="78" w:line="360" w:lineRule="auto"/>
        <w:ind w:firstLineChars="0"/>
        <w:rPr>
          <w:rFonts w:hAnsi="宋体"/>
          <w:sz w:val="24"/>
        </w:rPr>
      </w:pPr>
      <w:r w:rsidRPr="002635AA">
        <w:rPr>
          <w:rFonts w:hAnsi="宋体"/>
          <w:sz w:val="24"/>
        </w:rPr>
        <w:t>如图</w:t>
      </w:r>
      <w:r>
        <w:rPr>
          <w:sz w:val="24"/>
        </w:rPr>
        <w:t>3-4</w:t>
      </w:r>
      <w:r w:rsidRPr="002635AA">
        <w:rPr>
          <w:rFonts w:hAnsi="宋体"/>
          <w:sz w:val="24"/>
        </w:rPr>
        <w:t>所示。</w:t>
      </w:r>
    </w:p>
    <w:p w14:paraId="79CE88EB" w14:textId="77777777" w:rsidR="00191B7B" w:rsidRDefault="00191B7B" w:rsidP="00191B7B">
      <w:pPr>
        <w:snapToGrid w:val="0"/>
        <w:spacing w:afterLines="25" w:after="78" w:line="360" w:lineRule="auto"/>
        <w:ind w:left="240"/>
        <w:jc w:val="center"/>
        <w:rPr>
          <w:b/>
          <w:sz w:val="24"/>
        </w:rPr>
      </w:pPr>
      <w:r w:rsidRPr="002635AA">
        <w:rPr>
          <w:noProof/>
        </w:rPr>
        <w:drawing>
          <wp:inline distT="0" distB="0" distL="0" distR="0" wp14:anchorId="76083FFF" wp14:editId="358C1831">
            <wp:extent cx="1665114" cy="777307"/>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65114" cy="777307"/>
                    </a:xfrm>
                    <a:prstGeom prst="rect">
                      <a:avLst/>
                    </a:prstGeom>
                  </pic:spPr>
                </pic:pic>
              </a:graphicData>
            </a:graphic>
          </wp:inline>
        </w:drawing>
      </w:r>
    </w:p>
    <w:p w14:paraId="03678594"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3</w:t>
      </w:r>
      <w:r w:rsidRPr="00885843">
        <w:rPr>
          <w:rFonts w:eastAsia="黑体"/>
          <w:sz w:val="24"/>
        </w:rPr>
        <w:t>-</w:t>
      </w:r>
      <w:r>
        <w:rPr>
          <w:rFonts w:eastAsia="黑体"/>
          <w:sz w:val="24"/>
        </w:rPr>
        <w:t>4</w:t>
      </w:r>
      <w:r w:rsidRPr="00885843">
        <w:rPr>
          <w:rFonts w:eastAsia="黑体"/>
          <w:sz w:val="24"/>
        </w:rPr>
        <w:t xml:space="preserve"> </w:t>
      </w:r>
      <w:r>
        <w:rPr>
          <w:rFonts w:eastAsia="黑体" w:hint="eastAsia"/>
          <w:sz w:val="24"/>
        </w:rPr>
        <w:t>跟踪调试题</w:t>
      </w:r>
      <w:r w:rsidRPr="00885843">
        <w:rPr>
          <w:rFonts w:eastAsia="黑体"/>
          <w:sz w:val="24"/>
        </w:rPr>
        <w:t>的</w:t>
      </w:r>
      <w:r>
        <w:rPr>
          <w:rFonts w:eastAsia="黑体" w:hint="eastAsia"/>
          <w:sz w:val="24"/>
        </w:rPr>
        <w:t>变量查看</w:t>
      </w:r>
    </w:p>
    <w:p w14:paraId="357C28F4" w14:textId="77777777" w:rsidR="00191B7B" w:rsidRDefault="00191B7B" w:rsidP="00191B7B">
      <w:pPr>
        <w:pStyle w:val="af6"/>
        <w:numPr>
          <w:ilvl w:val="0"/>
          <w:numId w:val="4"/>
        </w:numPr>
        <w:snapToGrid w:val="0"/>
        <w:spacing w:afterLines="25" w:after="78" w:line="360" w:lineRule="auto"/>
        <w:ind w:firstLineChars="0"/>
        <w:rPr>
          <w:rFonts w:hAnsi="宋体"/>
          <w:sz w:val="24"/>
        </w:rPr>
      </w:pPr>
      <w:r>
        <w:rPr>
          <w:rFonts w:hAnsi="宋体" w:hint="eastAsia"/>
          <w:sz w:val="24"/>
        </w:rPr>
        <w:t>变量值</w:t>
      </w:r>
      <w:r w:rsidRPr="002635AA">
        <w:rPr>
          <w:rFonts w:hAnsi="宋体"/>
          <w:sz w:val="24"/>
        </w:rPr>
        <w:t>如图</w:t>
      </w:r>
      <w:r>
        <w:rPr>
          <w:sz w:val="24"/>
        </w:rPr>
        <w:t>3-4</w:t>
      </w:r>
      <w:r w:rsidRPr="002635AA">
        <w:rPr>
          <w:rFonts w:hAnsi="宋体"/>
          <w:sz w:val="24"/>
        </w:rPr>
        <w:t>所示。</w:t>
      </w:r>
      <w:r>
        <w:rPr>
          <w:rFonts w:hAnsi="宋体" w:hint="eastAsia"/>
          <w:sz w:val="24"/>
        </w:rPr>
        <w:t>返回后停留在</w:t>
      </w:r>
      <w:proofErr w:type="spellStart"/>
      <w:r w:rsidRPr="002635AA">
        <w:rPr>
          <w:rFonts w:hAnsi="宋体"/>
          <w:sz w:val="24"/>
        </w:rPr>
        <w:t>printf</w:t>
      </w:r>
      <w:proofErr w:type="spellEnd"/>
      <w:r w:rsidRPr="002635AA">
        <w:rPr>
          <w:rFonts w:hAnsi="宋体"/>
          <w:sz w:val="24"/>
        </w:rPr>
        <w:t>("</w:t>
      </w:r>
      <w:proofErr w:type="spellStart"/>
      <w:r w:rsidRPr="002635AA">
        <w:rPr>
          <w:rFonts w:hAnsi="宋体"/>
          <w:sz w:val="24"/>
        </w:rPr>
        <w:t>i</w:t>
      </w:r>
      <w:proofErr w:type="spellEnd"/>
      <w:r w:rsidRPr="002635AA">
        <w:rPr>
          <w:rFonts w:hAnsi="宋体"/>
          <w:sz w:val="24"/>
        </w:rPr>
        <w:t>=%d\</w:t>
      </w:r>
      <w:proofErr w:type="spellStart"/>
      <w:r w:rsidRPr="002635AA">
        <w:rPr>
          <w:rFonts w:hAnsi="宋体"/>
          <w:sz w:val="24"/>
        </w:rPr>
        <w:t>tthe</w:t>
      </w:r>
      <w:proofErr w:type="spellEnd"/>
      <w:r w:rsidRPr="002635AA">
        <w:rPr>
          <w:rFonts w:hAnsi="宋体"/>
          <w:sz w:val="24"/>
        </w:rPr>
        <w:t xml:space="preserve"> sum is %</w:t>
      </w:r>
      <w:proofErr w:type="spellStart"/>
      <w:r w:rsidRPr="002635AA">
        <w:rPr>
          <w:rFonts w:hAnsi="宋体"/>
          <w:sz w:val="24"/>
        </w:rPr>
        <w:t>ld</w:t>
      </w:r>
      <w:proofErr w:type="spellEnd"/>
      <w:r w:rsidRPr="002635AA">
        <w:rPr>
          <w:rFonts w:hAnsi="宋体"/>
          <w:sz w:val="24"/>
        </w:rPr>
        <w:t>\n",</w:t>
      </w:r>
      <w:proofErr w:type="spellStart"/>
      <w:r w:rsidRPr="002635AA">
        <w:rPr>
          <w:rFonts w:hAnsi="宋体"/>
          <w:sz w:val="24"/>
        </w:rPr>
        <w:t>i,sum</w:t>
      </w:r>
      <w:proofErr w:type="spellEnd"/>
      <w:r w:rsidRPr="002635AA">
        <w:rPr>
          <w:rFonts w:hAnsi="宋体"/>
          <w:sz w:val="24"/>
        </w:rPr>
        <w:t>);</w:t>
      </w:r>
      <w:r>
        <w:rPr>
          <w:rFonts w:hAnsi="宋体" w:hint="eastAsia"/>
          <w:sz w:val="24"/>
        </w:rPr>
        <w:t>如图</w:t>
      </w:r>
      <w:r>
        <w:rPr>
          <w:rFonts w:hAnsi="宋体" w:hint="eastAsia"/>
          <w:sz w:val="24"/>
        </w:rPr>
        <w:t>3-5</w:t>
      </w:r>
      <w:r>
        <w:rPr>
          <w:rFonts w:hAnsi="宋体" w:hint="eastAsia"/>
          <w:sz w:val="24"/>
        </w:rPr>
        <w:t>所示</w:t>
      </w:r>
      <w:r w:rsidRPr="002635AA">
        <w:rPr>
          <w:rFonts w:hAnsi="宋体"/>
          <w:sz w:val="24"/>
        </w:rPr>
        <w:t>。</w:t>
      </w:r>
    </w:p>
    <w:p w14:paraId="773BD63B" w14:textId="77777777" w:rsidR="00191B7B" w:rsidRDefault="00191B7B" w:rsidP="00191B7B">
      <w:pPr>
        <w:snapToGrid w:val="0"/>
        <w:spacing w:afterLines="25" w:after="78" w:line="360" w:lineRule="auto"/>
        <w:ind w:left="240"/>
        <w:jc w:val="center"/>
        <w:rPr>
          <w:rFonts w:hAnsi="宋体"/>
          <w:sz w:val="24"/>
        </w:rPr>
      </w:pPr>
      <w:r w:rsidRPr="002635AA">
        <w:rPr>
          <w:noProof/>
        </w:rPr>
        <w:drawing>
          <wp:inline distT="0" distB="0" distL="0" distR="0" wp14:anchorId="5A88E1B2" wp14:editId="504757F5">
            <wp:extent cx="4770120" cy="32074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3743" cy="3216615"/>
                    </a:xfrm>
                    <a:prstGeom prst="rect">
                      <a:avLst/>
                    </a:prstGeom>
                  </pic:spPr>
                </pic:pic>
              </a:graphicData>
            </a:graphic>
          </wp:inline>
        </w:drawing>
      </w:r>
    </w:p>
    <w:p w14:paraId="4D967B1C"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3</w:t>
      </w:r>
      <w:r w:rsidRPr="00885843">
        <w:rPr>
          <w:rFonts w:eastAsia="黑体"/>
          <w:sz w:val="24"/>
        </w:rPr>
        <w:t>-</w:t>
      </w:r>
      <w:r>
        <w:rPr>
          <w:rFonts w:eastAsia="黑体" w:hint="eastAsia"/>
          <w:sz w:val="24"/>
        </w:rPr>
        <w:t>5</w:t>
      </w:r>
      <w:r w:rsidRPr="00885843">
        <w:rPr>
          <w:rFonts w:eastAsia="黑体"/>
          <w:sz w:val="24"/>
        </w:rPr>
        <w:t xml:space="preserve"> </w:t>
      </w:r>
      <w:r>
        <w:rPr>
          <w:rFonts w:eastAsia="黑体" w:hint="eastAsia"/>
          <w:sz w:val="24"/>
        </w:rPr>
        <w:t>跟踪调试题</w:t>
      </w:r>
      <w:r w:rsidRPr="00885843">
        <w:rPr>
          <w:rFonts w:eastAsia="黑体"/>
          <w:sz w:val="24"/>
        </w:rPr>
        <w:t>的</w:t>
      </w:r>
      <w:r>
        <w:rPr>
          <w:rFonts w:eastAsia="黑体" w:hint="eastAsia"/>
          <w:sz w:val="24"/>
        </w:rPr>
        <w:t>单步调试</w:t>
      </w:r>
    </w:p>
    <w:p w14:paraId="20FDCDBF" w14:textId="77777777" w:rsidR="00191B7B" w:rsidRDefault="00191B7B" w:rsidP="00191B7B">
      <w:pPr>
        <w:snapToGrid w:val="0"/>
        <w:jc w:val="center"/>
        <w:rPr>
          <w:rFonts w:eastAsia="黑体"/>
          <w:sz w:val="24"/>
        </w:rPr>
      </w:pPr>
    </w:p>
    <w:p w14:paraId="43CAD36E" w14:textId="77777777" w:rsidR="00191B7B" w:rsidRDefault="00191B7B" w:rsidP="00191B7B">
      <w:pPr>
        <w:snapToGrid w:val="0"/>
        <w:jc w:val="center"/>
        <w:rPr>
          <w:rFonts w:eastAsia="黑体"/>
          <w:sz w:val="24"/>
        </w:rPr>
      </w:pPr>
    </w:p>
    <w:p w14:paraId="571E01E5" w14:textId="77777777" w:rsidR="00191B7B" w:rsidRDefault="00191B7B" w:rsidP="00191B7B">
      <w:pPr>
        <w:snapToGrid w:val="0"/>
        <w:jc w:val="center"/>
        <w:rPr>
          <w:rFonts w:eastAsia="黑体"/>
          <w:sz w:val="24"/>
        </w:rPr>
      </w:pPr>
    </w:p>
    <w:p w14:paraId="353B8D5A" w14:textId="77777777" w:rsidR="00191B7B" w:rsidRDefault="00191B7B" w:rsidP="00191B7B">
      <w:pPr>
        <w:snapToGrid w:val="0"/>
        <w:jc w:val="center"/>
        <w:rPr>
          <w:rFonts w:eastAsia="黑体"/>
          <w:sz w:val="24"/>
        </w:rPr>
      </w:pPr>
    </w:p>
    <w:p w14:paraId="48AA8365" w14:textId="77777777" w:rsidR="00191B7B" w:rsidRDefault="00191B7B" w:rsidP="00191B7B">
      <w:pPr>
        <w:snapToGrid w:val="0"/>
        <w:jc w:val="center"/>
        <w:rPr>
          <w:rFonts w:eastAsia="黑体"/>
          <w:sz w:val="24"/>
        </w:rPr>
      </w:pPr>
    </w:p>
    <w:p w14:paraId="507FA164" w14:textId="77777777" w:rsidR="00191B7B" w:rsidRDefault="00191B7B" w:rsidP="00191B7B">
      <w:pPr>
        <w:snapToGrid w:val="0"/>
        <w:jc w:val="center"/>
        <w:rPr>
          <w:rFonts w:eastAsia="黑体"/>
          <w:sz w:val="24"/>
        </w:rPr>
      </w:pPr>
    </w:p>
    <w:p w14:paraId="4B5F6227" w14:textId="77777777" w:rsidR="00191B7B" w:rsidRDefault="00191B7B" w:rsidP="00191B7B">
      <w:pPr>
        <w:snapToGrid w:val="0"/>
        <w:jc w:val="center"/>
        <w:rPr>
          <w:rFonts w:eastAsia="黑体"/>
          <w:sz w:val="24"/>
        </w:rPr>
      </w:pPr>
    </w:p>
    <w:p w14:paraId="2545506E" w14:textId="77777777" w:rsidR="00191B7B" w:rsidRPr="002635AA" w:rsidRDefault="00191B7B" w:rsidP="00191B7B">
      <w:pPr>
        <w:snapToGrid w:val="0"/>
        <w:jc w:val="center"/>
        <w:rPr>
          <w:rFonts w:eastAsia="黑体"/>
          <w:sz w:val="24"/>
        </w:rPr>
      </w:pPr>
    </w:p>
    <w:p w14:paraId="6F2B52C4" w14:textId="77777777" w:rsidR="00191B7B" w:rsidRDefault="00191B7B" w:rsidP="00191B7B">
      <w:pPr>
        <w:pStyle w:val="af6"/>
        <w:numPr>
          <w:ilvl w:val="0"/>
          <w:numId w:val="4"/>
        </w:numPr>
        <w:snapToGrid w:val="0"/>
        <w:spacing w:afterLines="25" w:after="78" w:line="360" w:lineRule="auto"/>
        <w:ind w:firstLineChars="0"/>
        <w:rPr>
          <w:rFonts w:hAnsi="宋体"/>
          <w:sz w:val="24"/>
        </w:rPr>
      </w:pPr>
      <w:r>
        <w:rPr>
          <w:rFonts w:hAnsi="宋体" w:hint="eastAsia"/>
          <w:sz w:val="24"/>
        </w:rPr>
        <w:t>跳转到</w:t>
      </w:r>
      <w:proofErr w:type="spellStart"/>
      <w:r w:rsidRPr="00790692">
        <w:rPr>
          <w:rFonts w:hAnsi="宋体"/>
          <w:sz w:val="24"/>
        </w:rPr>
        <w:t>fabonacci</w:t>
      </w:r>
      <w:proofErr w:type="spellEnd"/>
      <w:r>
        <w:rPr>
          <w:rFonts w:hAnsi="宋体" w:hint="eastAsia"/>
          <w:sz w:val="24"/>
        </w:rPr>
        <w:t>函数的开头</w:t>
      </w:r>
      <w:r w:rsidRPr="002635AA">
        <w:rPr>
          <w:rFonts w:hAnsi="宋体"/>
          <w:sz w:val="24"/>
        </w:rPr>
        <w:t>。如图</w:t>
      </w:r>
      <w:r>
        <w:rPr>
          <w:sz w:val="24"/>
        </w:rPr>
        <w:t>3-</w:t>
      </w:r>
      <w:r>
        <w:rPr>
          <w:rFonts w:hint="eastAsia"/>
          <w:sz w:val="24"/>
        </w:rPr>
        <w:t>6</w:t>
      </w:r>
      <w:r w:rsidRPr="002635AA">
        <w:rPr>
          <w:rFonts w:hAnsi="宋体"/>
          <w:sz w:val="24"/>
        </w:rPr>
        <w:t>所示。</w:t>
      </w:r>
    </w:p>
    <w:p w14:paraId="6C131BFE" w14:textId="77777777" w:rsidR="00191B7B" w:rsidRDefault="00191B7B" w:rsidP="00191B7B">
      <w:pPr>
        <w:snapToGrid w:val="0"/>
        <w:spacing w:afterLines="25" w:after="78" w:line="360" w:lineRule="auto"/>
        <w:ind w:left="240"/>
        <w:jc w:val="center"/>
        <w:rPr>
          <w:rFonts w:hAnsi="宋体"/>
          <w:sz w:val="24"/>
        </w:rPr>
      </w:pPr>
      <w:r w:rsidRPr="00790692">
        <w:rPr>
          <w:noProof/>
        </w:rPr>
        <w:lastRenderedPageBreak/>
        <w:drawing>
          <wp:inline distT="0" distB="0" distL="0" distR="0" wp14:anchorId="5C063A3A" wp14:editId="75F4B64F">
            <wp:extent cx="4549140" cy="29778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8007" cy="2983612"/>
                    </a:xfrm>
                    <a:prstGeom prst="rect">
                      <a:avLst/>
                    </a:prstGeom>
                  </pic:spPr>
                </pic:pic>
              </a:graphicData>
            </a:graphic>
          </wp:inline>
        </w:drawing>
      </w:r>
    </w:p>
    <w:p w14:paraId="3425C39A"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3</w:t>
      </w:r>
      <w:r w:rsidRPr="00885843">
        <w:rPr>
          <w:rFonts w:eastAsia="黑体"/>
          <w:sz w:val="24"/>
        </w:rPr>
        <w:t>-</w:t>
      </w:r>
      <w:r>
        <w:rPr>
          <w:rFonts w:eastAsia="黑体" w:hint="eastAsia"/>
          <w:sz w:val="24"/>
        </w:rPr>
        <w:t>6</w:t>
      </w:r>
      <w:r w:rsidRPr="00885843">
        <w:rPr>
          <w:rFonts w:eastAsia="黑体"/>
          <w:sz w:val="24"/>
        </w:rPr>
        <w:t xml:space="preserve"> </w:t>
      </w:r>
      <w:r>
        <w:rPr>
          <w:rFonts w:eastAsia="黑体" w:hint="eastAsia"/>
          <w:sz w:val="24"/>
        </w:rPr>
        <w:t>跟踪调试题</w:t>
      </w:r>
      <w:r w:rsidRPr="00885843">
        <w:rPr>
          <w:rFonts w:eastAsia="黑体"/>
          <w:sz w:val="24"/>
        </w:rPr>
        <w:t>的</w:t>
      </w:r>
      <w:r>
        <w:rPr>
          <w:rFonts w:eastAsia="黑体" w:hint="eastAsia"/>
          <w:sz w:val="24"/>
        </w:rPr>
        <w:t>单步调试</w:t>
      </w:r>
    </w:p>
    <w:p w14:paraId="27CDCD2E" w14:textId="77777777" w:rsidR="00191B7B" w:rsidRDefault="00191B7B" w:rsidP="00191B7B">
      <w:pPr>
        <w:pStyle w:val="af6"/>
        <w:numPr>
          <w:ilvl w:val="0"/>
          <w:numId w:val="4"/>
        </w:numPr>
        <w:snapToGrid w:val="0"/>
        <w:spacing w:afterLines="25" w:after="78" w:line="360" w:lineRule="auto"/>
        <w:ind w:firstLineChars="0"/>
        <w:rPr>
          <w:rFonts w:hAnsi="宋体"/>
          <w:sz w:val="24"/>
        </w:rPr>
      </w:pPr>
      <w:r>
        <w:rPr>
          <w:rFonts w:hAnsi="宋体" w:hint="eastAsia"/>
          <w:sz w:val="24"/>
        </w:rPr>
        <w:t>递归函数不断调用自本身并等待最后一层调用返回结果后一层一层返回</w:t>
      </w:r>
      <w:r w:rsidRPr="002635AA">
        <w:rPr>
          <w:rFonts w:hAnsi="宋体"/>
          <w:sz w:val="24"/>
        </w:rPr>
        <w:t>。</w:t>
      </w:r>
      <w:r>
        <w:rPr>
          <w:rFonts w:hAnsi="宋体" w:hint="eastAsia"/>
          <w:sz w:val="24"/>
        </w:rPr>
        <w:t>最后直接返回到下一行</w:t>
      </w:r>
      <w:proofErr w:type="spellStart"/>
      <w:r>
        <w:rPr>
          <w:rFonts w:hAnsi="宋体" w:hint="eastAsia"/>
          <w:sz w:val="24"/>
        </w:rPr>
        <w:t>printf</w:t>
      </w:r>
      <w:proofErr w:type="spellEnd"/>
      <w:r w:rsidRPr="002635AA">
        <w:rPr>
          <w:rFonts w:hAnsi="宋体"/>
          <w:sz w:val="24"/>
        </w:rPr>
        <w:t>。</w:t>
      </w:r>
    </w:p>
    <w:p w14:paraId="1D451636" w14:textId="77777777" w:rsidR="00191B7B" w:rsidRDefault="00191B7B" w:rsidP="00191B7B">
      <w:pPr>
        <w:pStyle w:val="af6"/>
        <w:numPr>
          <w:ilvl w:val="0"/>
          <w:numId w:val="4"/>
        </w:numPr>
        <w:snapToGrid w:val="0"/>
        <w:spacing w:afterLines="25" w:after="78" w:line="360" w:lineRule="auto"/>
        <w:ind w:firstLineChars="0"/>
        <w:rPr>
          <w:rFonts w:hAnsi="宋体"/>
          <w:sz w:val="24"/>
        </w:rPr>
      </w:pPr>
      <w:r>
        <w:rPr>
          <w:rFonts w:hAnsi="宋体" w:hint="eastAsia"/>
          <w:sz w:val="24"/>
        </w:rPr>
        <w:t>sum</w:t>
      </w:r>
      <w:r>
        <w:rPr>
          <w:rFonts w:hAnsi="宋体" w:hint="eastAsia"/>
          <w:sz w:val="24"/>
        </w:rPr>
        <w:t>和</w:t>
      </w:r>
      <w:r>
        <w:rPr>
          <w:rFonts w:hAnsi="宋体" w:hint="eastAsia"/>
          <w:sz w:val="24"/>
        </w:rPr>
        <w:t>k</w:t>
      </w:r>
      <w:r>
        <w:rPr>
          <w:rFonts w:hAnsi="宋体" w:hint="eastAsia"/>
          <w:sz w:val="24"/>
        </w:rPr>
        <w:t>是</w:t>
      </w:r>
      <w:r>
        <w:rPr>
          <w:rFonts w:hAnsi="宋体" w:hint="eastAsia"/>
          <w:sz w:val="24"/>
        </w:rPr>
        <w:t>m</w:t>
      </w:r>
      <w:r>
        <w:rPr>
          <w:rFonts w:hAnsi="宋体"/>
          <w:sz w:val="24"/>
        </w:rPr>
        <w:t>ain</w:t>
      </w:r>
      <w:r>
        <w:rPr>
          <w:rFonts w:hAnsi="宋体" w:hint="eastAsia"/>
          <w:sz w:val="24"/>
        </w:rPr>
        <w:t>函数内声明的变量</w:t>
      </w:r>
      <w:r>
        <w:rPr>
          <w:rFonts w:hAnsi="宋体" w:hint="eastAsia"/>
          <w:sz w:val="24"/>
        </w:rPr>
        <w:t>,</w:t>
      </w:r>
      <w:r>
        <w:rPr>
          <w:rFonts w:hAnsi="宋体" w:hint="eastAsia"/>
          <w:sz w:val="24"/>
        </w:rPr>
        <w:t>可见域只在</w:t>
      </w:r>
      <w:r>
        <w:rPr>
          <w:rFonts w:hAnsi="宋体" w:hint="eastAsia"/>
          <w:sz w:val="24"/>
        </w:rPr>
        <w:t>main</w:t>
      </w:r>
      <w:r>
        <w:rPr>
          <w:rFonts w:hAnsi="宋体" w:hint="eastAsia"/>
          <w:sz w:val="24"/>
        </w:rPr>
        <w:t>函数内</w:t>
      </w:r>
      <w:r w:rsidRPr="002635AA">
        <w:rPr>
          <w:rFonts w:hAnsi="宋体"/>
          <w:sz w:val="24"/>
        </w:rPr>
        <w:t>。</w:t>
      </w:r>
    </w:p>
    <w:p w14:paraId="7E71C771" w14:textId="77777777" w:rsidR="00191B7B" w:rsidRPr="00790692" w:rsidRDefault="00191B7B" w:rsidP="00191B7B">
      <w:pPr>
        <w:snapToGrid w:val="0"/>
        <w:spacing w:afterLines="25" w:after="78" w:line="360" w:lineRule="auto"/>
        <w:ind w:left="240"/>
        <w:rPr>
          <w:rFonts w:hAnsi="宋体"/>
          <w:sz w:val="24"/>
        </w:rPr>
      </w:pPr>
    </w:p>
    <w:p w14:paraId="6DFD323C" w14:textId="77777777" w:rsidR="00191B7B" w:rsidRDefault="00191B7B" w:rsidP="00191B7B">
      <w:pPr>
        <w:snapToGrid w:val="0"/>
        <w:spacing w:afterLines="25" w:after="78" w:line="360" w:lineRule="auto"/>
        <w:rPr>
          <w:rFonts w:hAnsi="宋体"/>
          <w:b/>
          <w:sz w:val="24"/>
        </w:rPr>
      </w:pPr>
      <w:r>
        <w:rPr>
          <w:rFonts w:hint="eastAsia"/>
          <w:b/>
          <w:sz w:val="24"/>
        </w:rPr>
        <w:t>3</w:t>
      </w:r>
      <w:r w:rsidRPr="00885843">
        <w:rPr>
          <w:b/>
          <w:sz w:val="24"/>
        </w:rPr>
        <w:t>.2.</w:t>
      </w:r>
      <w:r>
        <w:rPr>
          <w:rFonts w:hint="eastAsia"/>
          <w:b/>
          <w:sz w:val="24"/>
        </w:rPr>
        <w:t>4</w:t>
      </w:r>
      <w:r w:rsidRPr="00885843">
        <w:rPr>
          <w:b/>
          <w:sz w:val="24"/>
        </w:rPr>
        <w:t xml:space="preserve"> </w:t>
      </w:r>
      <w:r w:rsidRPr="00885843">
        <w:rPr>
          <w:rFonts w:hAnsi="宋体"/>
          <w:b/>
          <w:sz w:val="24"/>
        </w:rPr>
        <w:t>程序设计</w:t>
      </w:r>
    </w:p>
    <w:p w14:paraId="257D0F20" w14:textId="77777777" w:rsidR="00191B7B" w:rsidRDefault="00191B7B" w:rsidP="00191B7B">
      <w:pPr>
        <w:spacing w:line="360" w:lineRule="auto"/>
        <w:rPr>
          <w:sz w:val="24"/>
        </w:rPr>
      </w:pPr>
      <w:r>
        <w:rPr>
          <w:sz w:val="24"/>
        </w:rPr>
        <w:t>（</w:t>
      </w:r>
      <w:r>
        <w:rPr>
          <w:sz w:val="24"/>
        </w:rPr>
        <w:t>1</w:t>
      </w:r>
      <w:r>
        <w:rPr>
          <w:sz w:val="24"/>
        </w:rPr>
        <w:t>）编程验证歌德巴赫猜想：一个大于等于</w:t>
      </w:r>
      <w:r>
        <w:rPr>
          <w:sz w:val="24"/>
        </w:rPr>
        <w:t>4</w:t>
      </w:r>
      <w:r>
        <w:rPr>
          <w:sz w:val="24"/>
        </w:rPr>
        <w:t>的偶数都是两个素数之和。要求设计一个函数对其形参</w:t>
      </w:r>
      <w:r>
        <w:rPr>
          <w:sz w:val="24"/>
        </w:rPr>
        <w:t>n</w:t>
      </w:r>
      <w:r>
        <w:rPr>
          <w:sz w:val="24"/>
        </w:rPr>
        <w:t>验证哥德巴赫猜想，并以</w:t>
      </w:r>
      <w:r>
        <w:rPr>
          <w:sz w:val="24"/>
        </w:rPr>
        <w:t>“n=n1+n2”</w:t>
      </w:r>
      <w:r>
        <w:rPr>
          <w:sz w:val="24"/>
        </w:rPr>
        <w:t>的形式输出结果。例如：</w:t>
      </w:r>
      <w:r>
        <w:rPr>
          <w:sz w:val="24"/>
        </w:rPr>
        <w:t>n=6</w:t>
      </w:r>
      <w:r>
        <w:rPr>
          <w:sz w:val="24"/>
        </w:rPr>
        <w:t>，输出</w:t>
      </w:r>
      <w:r>
        <w:rPr>
          <w:sz w:val="24"/>
        </w:rPr>
        <w:t>“6=3+3”</w:t>
      </w:r>
      <w:r>
        <w:rPr>
          <w:sz w:val="24"/>
        </w:rPr>
        <w:t>。</w:t>
      </w:r>
      <w:r>
        <w:rPr>
          <w:sz w:val="24"/>
        </w:rPr>
        <w:t>main</w:t>
      </w:r>
      <w:r>
        <w:rPr>
          <w:sz w:val="24"/>
        </w:rPr>
        <w:t>函数循环接收从键盘输入的整数</w:t>
      </w:r>
      <w:r>
        <w:rPr>
          <w:sz w:val="24"/>
        </w:rPr>
        <w:t>n</w:t>
      </w:r>
      <w:r>
        <w:rPr>
          <w:sz w:val="24"/>
        </w:rPr>
        <w:t>，如果</w:t>
      </w:r>
      <w:r>
        <w:rPr>
          <w:sz w:val="24"/>
        </w:rPr>
        <w:t>n</w:t>
      </w:r>
      <w:r>
        <w:rPr>
          <w:sz w:val="24"/>
        </w:rPr>
        <w:t>是大于或等于</w:t>
      </w:r>
      <w:r>
        <w:rPr>
          <w:sz w:val="24"/>
        </w:rPr>
        <w:t>4</w:t>
      </w:r>
      <w:r>
        <w:rPr>
          <w:sz w:val="24"/>
        </w:rPr>
        <w:t>的偶数，调用上述函数进行验证。</w:t>
      </w:r>
    </w:p>
    <w:p w14:paraId="49BA04AF" w14:textId="77777777" w:rsidR="00191B7B" w:rsidRPr="00885843" w:rsidRDefault="00191B7B" w:rsidP="00191B7B">
      <w:pPr>
        <w:snapToGrid w:val="0"/>
        <w:spacing w:line="360" w:lineRule="auto"/>
        <w:rPr>
          <w:b/>
          <w:sz w:val="24"/>
        </w:rPr>
      </w:pPr>
      <w:r w:rsidRPr="00885843">
        <w:rPr>
          <w:rFonts w:hAnsi="宋体"/>
          <w:b/>
          <w:sz w:val="24"/>
        </w:rPr>
        <w:t>解答：</w:t>
      </w:r>
    </w:p>
    <w:p w14:paraId="0052810C" w14:textId="77777777" w:rsidR="00191B7B" w:rsidRPr="00885843" w:rsidRDefault="00191B7B" w:rsidP="00191B7B">
      <w:pPr>
        <w:snapToGrid w:val="0"/>
        <w:spacing w:line="360" w:lineRule="auto"/>
        <w:rPr>
          <w:sz w:val="24"/>
        </w:rPr>
      </w:pPr>
      <w:r w:rsidRPr="00885843">
        <w:rPr>
          <w:sz w:val="24"/>
        </w:rPr>
        <w:tab/>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3-6</w:t>
      </w:r>
      <w:r w:rsidRPr="00885843">
        <w:rPr>
          <w:rFonts w:hAnsi="宋体"/>
          <w:sz w:val="24"/>
        </w:rPr>
        <w:t>所示。</w:t>
      </w:r>
    </w:p>
    <w:p w14:paraId="782D6A2B" w14:textId="77777777" w:rsidR="00191B7B" w:rsidRPr="00885843" w:rsidRDefault="00191B7B" w:rsidP="00191B7B">
      <w:pPr>
        <w:snapToGrid w:val="0"/>
        <w:spacing w:line="360" w:lineRule="auto"/>
        <w:jc w:val="center"/>
        <w:rPr>
          <w:sz w:val="24"/>
        </w:rPr>
      </w:pPr>
      <w:r>
        <w:object w:dxaOrig="4195" w:dyaOrig="8125" w14:anchorId="54E76058">
          <v:shape id="_x0000_i1032" type="#_x0000_t75" style="width:187.2pt;height:363.75pt" o:ole="">
            <v:imagedata r:id="rId52" o:title=""/>
          </v:shape>
          <o:OLEObject Type="Embed" ProgID="Visio.Drawing.15" ShapeID="_x0000_i1032" DrawAspect="Content" ObjectID="_1731524794" r:id="rId53"/>
        </w:object>
      </w:r>
    </w:p>
    <w:p w14:paraId="014EF866"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3-6</w:t>
      </w:r>
      <w:r w:rsidRPr="00885843">
        <w:rPr>
          <w:rFonts w:eastAsia="黑体"/>
          <w:sz w:val="24"/>
        </w:rPr>
        <w:t xml:space="preserve"> </w:t>
      </w:r>
      <w:r>
        <w:rPr>
          <w:rFonts w:eastAsia="黑体" w:hint="eastAsia"/>
          <w:sz w:val="24"/>
        </w:rPr>
        <w:t>程序设计题</w:t>
      </w:r>
      <w:r w:rsidRPr="00885843">
        <w:rPr>
          <w:rFonts w:eastAsia="黑体"/>
          <w:sz w:val="24"/>
        </w:rPr>
        <w:t>1</w:t>
      </w:r>
      <w:r w:rsidRPr="00885843">
        <w:rPr>
          <w:rFonts w:eastAsia="黑体"/>
          <w:sz w:val="24"/>
        </w:rPr>
        <w:t>的程序流程图</w:t>
      </w:r>
    </w:p>
    <w:p w14:paraId="4D9C1DD2" w14:textId="77777777" w:rsidR="00191B7B" w:rsidRPr="00601A24" w:rsidRDefault="00191B7B" w:rsidP="00191B7B">
      <w:pPr>
        <w:snapToGrid w:val="0"/>
        <w:jc w:val="center"/>
        <w:rPr>
          <w:rFonts w:eastAsia="黑体"/>
          <w:sz w:val="24"/>
        </w:rPr>
      </w:pPr>
    </w:p>
    <w:p w14:paraId="7930E70A" w14:textId="77777777" w:rsidR="00191B7B" w:rsidRPr="00885843" w:rsidRDefault="00191B7B" w:rsidP="00191B7B">
      <w:pPr>
        <w:snapToGrid w:val="0"/>
        <w:spacing w:line="360" w:lineRule="auto"/>
        <w:ind w:firstLineChars="200" w:firstLine="480"/>
        <w:rPr>
          <w:sz w:val="24"/>
        </w:rPr>
      </w:pPr>
      <w:r w:rsidRPr="00885843">
        <w:rPr>
          <w:sz w:val="24"/>
        </w:rPr>
        <w:t>2</w:t>
      </w:r>
      <w:r w:rsidRPr="00885843">
        <w:rPr>
          <w:rFonts w:hAnsi="宋体"/>
          <w:sz w:val="24"/>
        </w:rPr>
        <w:t>）源程序清单</w:t>
      </w:r>
    </w:p>
    <w:p w14:paraId="641C698F" w14:textId="77777777" w:rsidR="00191B7B" w:rsidRPr="00790692" w:rsidRDefault="00191B7B" w:rsidP="00191B7B">
      <w:pPr>
        <w:snapToGrid w:val="0"/>
        <w:spacing w:line="360" w:lineRule="auto"/>
        <w:ind w:firstLineChars="200" w:firstLine="480"/>
        <w:rPr>
          <w:sz w:val="24"/>
        </w:rPr>
      </w:pPr>
      <w:r w:rsidRPr="00790692">
        <w:rPr>
          <w:sz w:val="24"/>
        </w:rPr>
        <w:t>#include &lt;</w:t>
      </w:r>
      <w:proofErr w:type="spellStart"/>
      <w:r w:rsidRPr="00790692">
        <w:rPr>
          <w:sz w:val="24"/>
        </w:rPr>
        <w:t>stdio.h</w:t>
      </w:r>
      <w:proofErr w:type="spellEnd"/>
      <w:r w:rsidRPr="00790692">
        <w:rPr>
          <w:sz w:val="24"/>
        </w:rPr>
        <w:t>&gt;</w:t>
      </w:r>
    </w:p>
    <w:p w14:paraId="310A87C3" w14:textId="77777777" w:rsidR="00191B7B" w:rsidRPr="00790692" w:rsidRDefault="00191B7B" w:rsidP="00191B7B">
      <w:pPr>
        <w:snapToGrid w:val="0"/>
        <w:spacing w:line="360" w:lineRule="auto"/>
        <w:ind w:firstLineChars="200" w:firstLine="480"/>
        <w:rPr>
          <w:sz w:val="24"/>
        </w:rPr>
      </w:pPr>
      <w:r w:rsidRPr="00790692">
        <w:rPr>
          <w:sz w:val="24"/>
        </w:rPr>
        <w:t>#include &lt;</w:t>
      </w:r>
      <w:proofErr w:type="spellStart"/>
      <w:r w:rsidRPr="00790692">
        <w:rPr>
          <w:sz w:val="24"/>
        </w:rPr>
        <w:t>math.h</w:t>
      </w:r>
      <w:proofErr w:type="spellEnd"/>
      <w:r w:rsidRPr="00790692">
        <w:rPr>
          <w:sz w:val="24"/>
        </w:rPr>
        <w:t>&gt;</w:t>
      </w:r>
    </w:p>
    <w:p w14:paraId="7C07247E" w14:textId="77777777" w:rsidR="00191B7B" w:rsidRPr="00790692" w:rsidRDefault="00191B7B" w:rsidP="00191B7B">
      <w:pPr>
        <w:snapToGrid w:val="0"/>
        <w:spacing w:line="360" w:lineRule="auto"/>
        <w:ind w:firstLineChars="200" w:firstLine="480"/>
        <w:rPr>
          <w:sz w:val="24"/>
        </w:rPr>
      </w:pPr>
      <w:r w:rsidRPr="00790692">
        <w:rPr>
          <w:sz w:val="24"/>
        </w:rPr>
        <w:t xml:space="preserve">int </w:t>
      </w:r>
      <w:proofErr w:type="spellStart"/>
      <w:r w:rsidRPr="00790692">
        <w:rPr>
          <w:sz w:val="24"/>
        </w:rPr>
        <w:t>is_veg</w:t>
      </w:r>
      <w:proofErr w:type="spellEnd"/>
      <w:r w:rsidRPr="00790692">
        <w:rPr>
          <w:sz w:val="24"/>
        </w:rPr>
        <w:t>(int n);</w:t>
      </w:r>
    </w:p>
    <w:p w14:paraId="3910021D" w14:textId="77777777" w:rsidR="00191B7B" w:rsidRPr="00790692" w:rsidRDefault="00191B7B" w:rsidP="00191B7B">
      <w:pPr>
        <w:snapToGrid w:val="0"/>
        <w:spacing w:line="360" w:lineRule="auto"/>
        <w:ind w:firstLineChars="200" w:firstLine="480"/>
        <w:rPr>
          <w:sz w:val="24"/>
        </w:rPr>
      </w:pPr>
      <w:r w:rsidRPr="00790692">
        <w:rPr>
          <w:sz w:val="24"/>
        </w:rPr>
        <w:t>int main(void)</w:t>
      </w:r>
    </w:p>
    <w:p w14:paraId="362DF49E" w14:textId="77777777" w:rsidR="00191B7B" w:rsidRPr="00790692" w:rsidRDefault="00191B7B" w:rsidP="00191B7B">
      <w:pPr>
        <w:snapToGrid w:val="0"/>
        <w:spacing w:line="360" w:lineRule="auto"/>
        <w:ind w:firstLineChars="200" w:firstLine="480"/>
        <w:rPr>
          <w:sz w:val="24"/>
        </w:rPr>
      </w:pPr>
      <w:r w:rsidRPr="00790692">
        <w:rPr>
          <w:sz w:val="24"/>
        </w:rPr>
        <w:t>{</w:t>
      </w:r>
    </w:p>
    <w:p w14:paraId="1C0E2253" w14:textId="77777777" w:rsidR="00191B7B" w:rsidRPr="00790692" w:rsidRDefault="00191B7B" w:rsidP="00191B7B">
      <w:pPr>
        <w:snapToGrid w:val="0"/>
        <w:spacing w:line="360" w:lineRule="auto"/>
        <w:ind w:firstLineChars="200" w:firstLine="480"/>
        <w:rPr>
          <w:sz w:val="24"/>
        </w:rPr>
      </w:pPr>
      <w:r w:rsidRPr="00790692">
        <w:rPr>
          <w:sz w:val="24"/>
        </w:rPr>
        <w:t xml:space="preserve">    int num, </w:t>
      </w:r>
      <w:proofErr w:type="spellStart"/>
      <w:r w:rsidRPr="00790692">
        <w:rPr>
          <w:sz w:val="24"/>
        </w:rPr>
        <w:t>i</w:t>
      </w:r>
      <w:proofErr w:type="spellEnd"/>
      <w:r w:rsidRPr="00790692">
        <w:rPr>
          <w:sz w:val="24"/>
        </w:rPr>
        <w:t xml:space="preserve"> = 2;</w:t>
      </w:r>
    </w:p>
    <w:p w14:paraId="65478438" w14:textId="77777777" w:rsidR="00191B7B" w:rsidRPr="00790692" w:rsidRDefault="00191B7B" w:rsidP="00191B7B">
      <w:pPr>
        <w:snapToGrid w:val="0"/>
        <w:spacing w:line="360" w:lineRule="auto"/>
        <w:ind w:firstLineChars="200" w:firstLine="480"/>
        <w:rPr>
          <w:sz w:val="24"/>
        </w:rPr>
      </w:pPr>
      <w:r w:rsidRPr="00790692">
        <w:rPr>
          <w:sz w:val="24"/>
        </w:rPr>
        <w:t xml:space="preserve">    </w:t>
      </w:r>
      <w:proofErr w:type="spellStart"/>
      <w:r w:rsidRPr="00790692">
        <w:rPr>
          <w:sz w:val="24"/>
        </w:rPr>
        <w:t>scanf</w:t>
      </w:r>
      <w:proofErr w:type="spellEnd"/>
      <w:r w:rsidRPr="00790692">
        <w:rPr>
          <w:sz w:val="24"/>
        </w:rPr>
        <w:t>("%d", &amp;num);</w:t>
      </w:r>
    </w:p>
    <w:p w14:paraId="03A84FC9" w14:textId="77777777" w:rsidR="00191B7B" w:rsidRPr="00790692" w:rsidRDefault="00191B7B" w:rsidP="00191B7B">
      <w:pPr>
        <w:snapToGrid w:val="0"/>
        <w:spacing w:line="360" w:lineRule="auto"/>
        <w:ind w:firstLineChars="200" w:firstLine="480"/>
        <w:rPr>
          <w:sz w:val="24"/>
        </w:rPr>
      </w:pPr>
      <w:r w:rsidRPr="00790692">
        <w:rPr>
          <w:rFonts w:hint="eastAsia"/>
          <w:sz w:val="24"/>
        </w:rPr>
        <w:t xml:space="preserve">    while(!(</w:t>
      </w:r>
      <w:proofErr w:type="spellStart"/>
      <w:r w:rsidRPr="00790692">
        <w:rPr>
          <w:rFonts w:hint="eastAsia"/>
          <w:sz w:val="24"/>
        </w:rPr>
        <w:t>is_veg</w:t>
      </w:r>
      <w:proofErr w:type="spellEnd"/>
      <w:r w:rsidRPr="00790692">
        <w:rPr>
          <w:rFonts w:hint="eastAsia"/>
          <w:sz w:val="24"/>
        </w:rPr>
        <w:t>(</w:t>
      </w:r>
      <w:proofErr w:type="spellStart"/>
      <w:r w:rsidRPr="00790692">
        <w:rPr>
          <w:rFonts w:hint="eastAsia"/>
          <w:sz w:val="24"/>
        </w:rPr>
        <w:t>i</w:t>
      </w:r>
      <w:proofErr w:type="spellEnd"/>
      <w:r w:rsidRPr="00790692">
        <w:rPr>
          <w:rFonts w:hint="eastAsia"/>
          <w:sz w:val="24"/>
        </w:rPr>
        <w:t xml:space="preserve">) &amp;&amp; </w:t>
      </w:r>
      <w:proofErr w:type="spellStart"/>
      <w:r w:rsidRPr="00790692">
        <w:rPr>
          <w:rFonts w:hint="eastAsia"/>
          <w:sz w:val="24"/>
        </w:rPr>
        <w:t>is_veg</w:t>
      </w:r>
      <w:proofErr w:type="spellEnd"/>
      <w:r w:rsidRPr="00790692">
        <w:rPr>
          <w:rFonts w:hint="eastAsia"/>
          <w:sz w:val="24"/>
        </w:rPr>
        <w:t>(num-</w:t>
      </w:r>
      <w:proofErr w:type="spellStart"/>
      <w:r w:rsidRPr="00790692">
        <w:rPr>
          <w:rFonts w:hint="eastAsia"/>
          <w:sz w:val="24"/>
        </w:rPr>
        <w:t>i</w:t>
      </w:r>
      <w:proofErr w:type="spellEnd"/>
      <w:r w:rsidRPr="00790692">
        <w:rPr>
          <w:rFonts w:hint="eastAsia"/>
          <w:sz w:val="24"/>
        </w:rPr>
        <w:t>)))  //</w:t>
      </w:r>
      <w:r w:rsidRPr="00790692">
        <w:rPr>
          <w:rFonts w:hint="eastAsia"/>
          <w:sz w:val="24"/>
        </w:rPr>
        <w:t>两个都要是质数</w:t>
      </w:r>
      <w:r w:rsidRPr="00790692">
        <w:rPr>
          <w:rFonts w:hint="eastAsia"/>
          <w:sz w:val="24"/>
        </w:rPr>
        <w:t>,</w:t>
      </w:r>
      <w:r w:rsidRPr="00790692">
        <w:rPr>
          <w:rFonts w:hint="eastAsia"/>
          <w:sz w:val="24"/>
        </w:rPr>
        <w:t>否则下一个</w:t>
      </w:r>
    </w:p>
    <w:p w14:paraId="6B0973A9" w14:textId="77777777" w:rsidR="00191B7B" w:rsidRPr="00790692" w:rsidRDefault="00191B7B" w:rsidP="00191B7B">
      <w:pPr>
        <w:snapToGrid w:val="0"/>
        <w:spacing w:line="360" w:lineRule="auto"/>
        <w:ind w:firstLineChars="200" w:firstLine="480"/>
        <w:rPr>
          <w:sz w:val="24"/>
        </w:rPr>
      </w:pPr>
      <w:r w:rsidRPr="00790692">
        <w:rPr>
          <w:sz w:val="24"/>
        </w:rPr>
        <w:t xml:space="preserve">        </w:t>
      </w:r>
      <w:proofErr w:type="spellStart"/>
      <w:r w:rsidRPr="00790692">
        <w:rPr>
          <w:sz w:val="24"/>
        </w:rPr>
        <w:t>i</w:t>
      </w:r>
      <w:proofErr w:type="spellEnd"/>
      <w:r w:rsidRPr="00790692">
        <w:rPr>
          <w:sz w:val="24"/>
        </w:rPr>
        <w:t>++;</w:t>
      </w:r>
    </w:p>
    <w:p w14:paraId="64A70996" w14:textId="77777777" w:rsidR="00191B7B" w:rsidRPr="00790692" w:rsidRDefault="00191B7B" w:rsidP="00191B7B">
      <w:pPr>
        <w:snapToGrid w:val="0"/>
        <w:spacing w:line="360" w:lineRule="auto"/>
        <w:ind w:firstLineChars="200" w:firstLine="480"/>
        <w:rPr>
          <w:sz w:val="24"/>
        </w:rPr>
      </w:pPr>
      <w:r w:rsidRPr="00790692">
        <w:rPr>
          <w:sz w:val="24"/>
        </w:rPr>
        <w:t xml:space="preserve">    </w:t>
      </w:r>
      <w:proofErr w:type="spellStart"/>
      <w:r w:rsidRPr="00790692">
        <w:rPr>
          <w:sz w:val="24"/>
        </w:rPr>
        <w:t>printf</w:t>
      </w:r>
      <w:proofErr w:type="spellEnd"/>
      <w:r w:rsidRPr="00790692">
        <w:rPr>
          <w:sz w:val="24"/>
        </w:rPr>
        <w:t xml:space="preserve">("%d = %d + %d", num, </w:t>
      </w:r>
      <w:proofErr w:type="spellStart"/>
      <w:r w:rsidRPr="00790692">
        <w:rPr>
          <w:sz w:val="24"/>
        </w:rPr>
        <w:t>i</w:t>
      </w:r>
      <w:proofErr w:type="spellEnd"/>
      <w:r w:rsidRPr="00790692">
        <w:rPr>
          <w:sz w:val="24"/>
        </w:rPr>
        <w:t xml:space="preserve">, num - </w:t>
      </w:r>
      <w:proofErr w:type="spellStart"/>
      <w:r w:rsidRPr="00790692">
        <w:rPr>
          <w:sz w:val="24"/>
        </w:rPr>
        <w:t>i</w:t>
      </w:r>
      <w:proofErr w:type="spellEnd"/>
      <w:r w:rsidRPr="00790692">
        <w:rPr>
          <w:sz w:val="24"/>
        </w:rPr>
        <w:t>);</w:t>
      </w:r>
    </w:p>
    <w:p w14:paraId="7727AE9C" w14:textId="77777777" w:rsidR="00191B7B" w:rsidRPr="00790692" w:rsidRDefault="00191B7B" w:rsidP="00191B7B">
      <w:pPr>
        <w:snapToGrid w:val="0"/>
        <w:spacing w:line="360" w:lineRule="auto"/>
        <w:ind w:firstLineChars="200" w:firstLine="480"/>
        <w:rPr>
          <w:sz w:val="24"/>
        </w:rPr>
      </w:pPr>
      <w:r w:rsidRPr="00790692">
        <w:rPr>
          <w:sz w:val="24"/>
        </w:rPr>
        <w:t xml:space="preserve">    return 0;</w:t>
      </w:r>
    </w:p>
    <w:p w14:paraId="48627ED2" w14:textId="77777777" w:rsidR="00191B7B" w:rsidRPr="00790692" w:rsidRDefault="00191B7B" w:rsidP="00191B7B">
      <w:pPr>
        <w:snapToGrid w:val="0"/>
        <w:spacing w:line="360" w:lineRule="auto"/>
        <w:ind w:firstLineChars="200" w:firstLine="480"/>
        <w:rPr>
          <w:sz w:val="24"/>
        </w:rPr>
      </w:pPr>
      <w:r w:rsidRPr="00790692">
        <w:rPr>
          <w:sz w:val="24"/>
        </w:rPr>
        <w:t>}</w:t>
      </w:r>
    </w:p>
    <w:p w14:paraId="05A82AB7" w14:textId="77777777" w:rsidR="00191B7B" w:rsidRPr="00790692" w:rsidRDefault="00191B7B" w:rsidP="00191B7B">
      <w:pPr>
        <w:snapToGrid w:val="0"/>
        <w:spacing w:line="360" w:lineRule="auto"/>
        <w:ind w:firstLineChars="200" w:firstLine="480"/>
        <w:rPr>
          <w:sz w:val="24"/>
        </w:rPr>
      </w:pPr>
      <w:r w:rsidRPr="00790692">
        <w:rPr>
          <w:sz w:val="24"/>
        </w:rPr>
        <w:t xml:space="preserve">int </w:t>
      </w:r>
      <w:proofErr w:type="spellStart"/>
      <w:r w:rsidRPr="00790692">
        <w:rPr>
          <w:sz w:val="24"/>
        </w:rPr>
        <w:t>is_veg</w:t>
      </w:r>
      <w:proofErr w:type="spellEnd"/>
      <w:r w:rsidRPr="00790692">
        <w:rPr>
          <w:sz w:val="24"/>
        </w:rPr>
        <w:t>(int n)</w:t>
      </w:r>
    </w:p>
    <w:p w14:paraId="1F7B5B97" w14:textId="77777777" w:rsidR="00191B7B" w:rsidRPr="00790692" w:rsidRDefault="00191B7B" w:rsidP="00191B7B">
      <w:pPr>
        <w:snapToGrid w:val="0"/>
        <w:spacing w:line="360" w:lineRule="auto"/>
        <w:ind w:firstLineChars="200" w:firstLine="480"/>
        <w:rPr>
          <w:sz w:val="24"/>
        </w:rPr>
      </w:pPr>
      <w:r w:rsidRPr="00790692">
        <w:rPr>
          <w:sz w:val="24"/>
        </w:rPr>
        <w:lastRenderedPageBreak/>
        <w:t>{</w:t>
      </w:r>
    </w:p>
    <w:p w14:paraId="5A7570AB" w14:textId="77777777" w:rsidR="00191B7B" w:rsidRPr="00790692" w:rsidRDefault="00191B7B" w:rsidP="00191B7B">
      <w:pPr>
        <w:snapToGrid w:val="0"/>
        <w:spacing w:line="360" w:lineRule="auto"/>
        <w:ind w:firstLineChars="200" w:firstLine="480"/>
        <w:rPr>
          <w:sz w:val="24"/>
        </w:rPr>
      </w:pPr>
      <w:r w:rsidRPr="00790692">
        <w:rPr>
          <w:sz w:val="24"/>
        </w:rPr>
        <w:t xml:space="preserve">    int </w:t>
      </w:r>
      <w:proofErr w:type="spellStart"/>
      <w:r w:rsidRPr="00790692">
        <w:rPr>
          <w:sz w:val="24"/>
        </w:rPr>
        <w:t>i</w:t>
      </w:r>
      <w:proofErr w:type="spellEnd"/>
      <w:r w:rsidRPr="00790692">
        <w:rPr>
          <w:sz w:val="24"/>
        </w:rPr>
        <w:t>, j;</w:t>
      </w:r>
    </w:p>
    <w:p w14:paraId="66702E87" w14:textId="77777777" w:rsidR="00191B7B" w:rsidRPr="00790692" w:rsidRDefault="00191B7B" w:rsidP="00191B7B">
      <w:pPr>
        <w:snapToGrid w:val="0"/>
        <w:spacing w:line="360" w:lineRule="auto"/>
        <w:ind w:firstLineChars="200" w:firstLine="480"/>
        <w:rPr>
          <w:sz w:val="24"/>
        </w:rPr>
      </w:pPr>
      <w:r w:rsidRPr="00790692">
        <w:rPr>
          <w:sz w:val="24"/>
        </w:rPr>
        <w:t xml:space="preserve">    for (</w:t>
      </w:r>
      <w:proofErr w:type="spellStart"/>
      <w:r w:rsidRPr="00790692">
        <w:rPr>
          <w:sz w:val="24"/>
        </w:rPr>
        <w:t>i</w:t>
      </w:r>
      <w:proofErr w:type="spellEnd"/>
      <w:r w:rsidRPr="00790692">
        <w:rPr>
          <w:sz w:val="24"/>
        </w:rPr>
        <w:t xml:space="preserve"> = 2, j = (int)sqrt(n); </w:t>
      </w:r>
      <w:proofErr w:type="spellStart"/>
      <w:r w:rsidRPr="00790692">
        <w:rPr>
          <w:sz w:val="24"/>
        </w:rPr>
        <w:t>i</w:t>
      </w:r>
      <w:proofErr w:type="spellEnd"/>
      <w:r w:rsidRPr="00790692">
        <w:rPr>
          <w:sz w:val="24"/>
        </w:rPr>
        <w:t xml:space="preserve"> &lt;= j; </w:t>
      </w:r>
      <w:proofErr w:type="spellStart"/>
      <w:r w:rsidRPr="00790692">
        <w:rPr>
          <w:sz w:val="24"/>
        </w:rPr>
        <w:t>i</w:t>
      </w:r>
      <w:proofErr w:type="spellEnd"/>
      <w:r w:rsidRPr="00790692">
        <w:rPr>
          <w:sz w:val="24"/>
        </w:rPr>
        <w:t>++)</w:t>
      </w:r>
    </w:p>
    <w:p w14:paraId="78B5EC26" w14:textId="77777777" w:rsidR="00191B7B" w:rsidRPr="00790692" w:rsidRDefault="00191B7B" w:rsidP="00191B7B">
      <w:pPr>
        <w:snapToGrid w:val="0"/>
        <w:spacing w:line="360" w:lineRule="auto"/>
        <w:ind w:firstLineChars="200" w:firstLine="480"/>
        <w:rPr>
          <w:sz w:val="24"/>
        </w:rPr>
      </w:pPr>
      <w:r w:rsidRPr="00790692">
        <w:rPr>
          <w:rFonts w:hint="eastAsia"/>
          <w:sz w:val="24"/>
        </w:rPr>
        <w:t xml:space="preserve">        if (n % </w:t>
      </w:r>
      <w:proofErr w:type="spellStart"/>
      <w:r w:rsidRPr="00790692">
        <w:rPr>
          <w:rFonts w:hint="eastAsia"/>
          <w:sz w:val="24"/>
        </w:rPr>
        <w:t>i</w:t>
      </w:r>
      <w:proofErr w:type="spellEnd"/>
      <w:r w:rsidRPr="00790692">
        <w:rPr>
          <w:rFonts w:hint="eastAsia"/>
          <w:sz w:val="24"/>
        </w:rPr>
        <w:t>) //</w:t>
      </w:r>
      <w:r w:rsidRPr="00790692">
        <w:rPr>
          <w:rFonts w:hint="eastAsia"/>
          <w:sz w:val="24"/>
        </w:rPr>
        <w:t>不能整除就继续</w:t>
      </w:r>
    </w:p>
    <w:p w14:paraId="7631585A" w14:textId="77777777" w:rsidR="00191B7B" w:rsidRPr="00790692" w:rsidRDefault="00191B7B" w:rsidP="00191B7B">
      <w:pPr>
        <w:snapToGrid w:val="0"/>
        <w:spacing w:line="360" w:lineRule="auto"/>
        <w:ind w:firstLineChars="200" w:firstLine="480"/>
        <w:rPr>
          <w:sz w:val="24"/>
        </w:rPr>
      </w:pPr>
      <w:r w:rsidRPr="00790692">
        <w:rPr>
          <w:sz w:val="24"/>
        </w:rPr>
        <w:t xml:space="preserve">            continue;</w:t>
      </w:r>
    </w:p>
    <w:p w14:paraId="5E1759EC" w14:textId="77777777" w:rsidR="00191B7B" w:rsidRPr="00790692" w:rsidRDefault="00191B7B" w:rsidP="00191B7B">
      <w:pPr>
        <w:snapToGrid w:val="0"/>
        <w:spacing w:line="360" w:lineRule="auto"/>
        <w:ind w:firstLineChars="200" w:firstLine="480"/>
        <w:rPr>
          <w:sz w:val="24"/>
        </w:rPr>
      </w:pPr>
      <w:r w:rsidRPr="00790692">
        <w:rPr>
          <w:sz w:val="24"/>
        </w:rPr>
        <w:t xml:space="preserve">        else</w:t>
      </w:r>
    </w:p>
    <w:p w14:paraId="40E19BDC" w14:textId="77777777" w:rsidR="00191B7B" w:rsidRPr="00790692" w:rsidRDefault="00191B7B" w:rsidP="00191B7B">
      <w:pPr>
        <w:snapToGrid w:val="0"/>
        <w:spacing w:line="360" w:lineRule="auto"/>
        <w:ind w:firstLineChars="200" w:firstLine="480"/>
        <w:rPr>
          <w:sz w:val="24"/>
        </w:rPr>
      </w:pPr>
      <w:r w:rsidRPr="00790692">
        <w:rPr>
          <w:sz w:val="24"/>
        </w:rPr>
        <w:t xml:space="preserve">            return 0;</w:t>
      </w:r>
    </w:p>
    <w:p w14:paraId="2A251AB2" w14:textId="77777777" w:rsidR="00191B7B" w:rsidRPr="00790692" w:rsidRDefault="00191B7B" w:rsidP="00191B7B">
      <w:pPr>
        <w:snapToGrid w:val="0"/>
        <w:spacing w:line="360" w:lineRule="auto"/>
        <w:ind w:firstLineChars="200" w:firstLine="480"/>
        <w:rPr>
          <w:sz w:val="24"/>
        </w:rPr>
      </w:pPr>
      <w:r w:rsidRPr="00790692">
        <w:rPr>
          <w:sz w:val="24"/>
        </w:rPr>
        <w:t xml:space="preserve">    return 1;</w:t>
      </w:r>
    </w:p>
    <w:p w14:paraId="6C7DD4FC" w14:textId="77777777" w:rsidR="00191B7B" w:rsidRDefault="00191B7B" w:rsidP="00191B7B">
      <w:pPr>
        <w:snapToGrid w:val="0"/>
        <w:spacing w:line="360" w:lineRule="auto"/>
        <w:ind w:firstLineChars="200" w:firstLine="480"/>
        <w:rPr>
          <w:sz w:val="24"/>
        </w:rPr>
      </w:pPr>
      <w:r w:rsidRPr="00790692">
        <w:rPr>
          <w:sz w:val="24"/>
        </w:rPr>
        <w:t>}</w:t>
      </w:r>
      <w:r w:rsidRPr="00885843">
        <w:rPr>
          <w:sz w:val="24"/>
        </w:rPr>
        <w:tab/>
      </w:r>
    </w:p>
    <w:p w14:paraId="3260BBD6" w14:textId="77777777" w:rsidR="00191B7B" w:rsidRPr="00885843" w:rsidRDefault="00191B7B" w:rsidP="00191B7B">
      <w:pPr>
        <w:snapToGrid w:val="0"/>
        <w:spacing w:line="360" w:lineRule="auto"/>
        <w:ind w:firstLineChars="200" w:firstLine="480"/>
        <w:rPr>
          <w:sz w:val="24"/>
        </w:rPr>
      </w:pPr>
      <w:r w:rsidRPr="00885843">
        <w:rPr>
          <w:sz w:val="24"/>
        </w:rPr>
        <w:t>3</w:t>
      </w:r>
      <w:r w:rsidRPr="00885843">
        <w:rPr>
          <w:rFonts w:hAnsi="宋体"/>
          <w:sz w:val="24"/>
        </w:rPr>
        <w:t>）测试</w:t>
      </w:r>
    </w:p>
    <w:p w14:paraId="4412D6FC"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21CE5E03" w14:textId="77777777" w:rsidR="00191B7B" w:rsidRPr="00885843" w:rsidRDefault="00191B7B" w:rsidP="00191B7B">
      <w:pPr>
        <w:snapToGrid w:val="0"/>
        <w:spacing w:line="360" w:lineRule="auto"/>
        <w:ind w:firstLineChars="200" w:firstLine="480"/>
        <w:rPr>
          <w:sz w:val="24"/>
        </w:rPr>
      </w:pPr>
      <w:r w:rsidRPr="00885843">
        <w:rPr>
          <w:sz w:val="24"/>
        </w:rPr>
        <w:tab/>
        <w:t xml:space="preserve">  </w:t>
      </w:r>
      <w:r>
        <w:rPr>
          <w:rFonts w:hint="eastAsia"/>
          <w:sz w:val="24"/>
        </w:rPr>
        <w:t>56,74</w:t>
      </w:r>
    </w:p>
    <w:p w14:paraId="04F9521D" w14:textId="77777777" w:rsidR="00191B7B" w:rsidRPr="009C2B59" w:rsidRDefault="00191B7B" w:rsidP="00191B7B">
      <w:pPr>
        <w:snapToGrid w:val="0"/>
        <w:spacing w:line="360" w:lineRule="auto"/>
        <w:ind w:firstLineChars="200" w:firstLine="480"/>
        <w:rPr>
          <w:rFonts w:hAnsi="宋体"/>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6BCFDEC6" w14:textId="77777777" w:rsidR="00191B7B" w:rsidRDefault="00191B7B" w:rsidP="00191B7B">
      <w:pPr>
        <w:snapToGrid w:val="0"/>
        <w:spacing w:line="360" w:lineRule="auto"/>
        <w:ind w:firstLineChars="200" w:firstLine="480"/>
        <w:jc w:val="center"/>
        <w:rPr>
          <w:sz w:val="24"/>
        </w:rPr>
      </w:pPr>
      <w:r w:rsidRPr="009C2B59">
        <w:rPr>
          <w:noProof/>
          <w:sz w:val="24"/>
        </w:rPr>
        <w:drawing>
          <wp:inline distT="0" distB="0" distL="0" distR="0" wp14:anchorId="4802DC7A" wp14:editId="69FD48CA">
            <wp:extent cx="4259579" cy="1061665"/>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6821"/>
                    <a:stretch/>
                  </pic:blipFill>
                  <pic:spPr bwMode="auto">
                    <a:xfrm>
                      <a:off x="0" y="0"/>
                      <a:ext cx="4259949" cy="1061757"/>
                    </a:xfrm>
                    <a:prstGeom prst="rect">
                      <a:avLst/>
                    </a:prstGeom>
                    <a:ln>
                      <a:noFill/>
                    </a:ln>
                    <a:extLst>
                      <a:ext uri="{53640926-AAD7-44D8-BBD7-CCE9431645EC}">
                        <a14:shadowObscured xmlns:a14="http://schemas.microsoft.com/office/drawing/2010/main"/>
                      </a:ext>
                    </a:extLst>
                  </pic:spPr>
                </pic:pic>
              </a:graphicData>
            </a:graphic>
          </wp:inline>
        </w:drawing>
      </w:r>
    </w:p>
    <w:p w14:paraId="20A253A2"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3-7</w:t>
      </w:r>
      <w:r w:rsidRPr="00885843">
        <w:rPr>
          <w:rFonts w:eastAsia="黑体"/>
          <w:sz w:val="24"/>
        </w:rPr>
        <w:t xml:space="preserve"> </w:t>
      </w:r>
      <w:r>
        <w:rPr>
          <w:rFonts w:eastAsia="黑体" w:hint="eastAsia"/>
          <w:sz w:val="24"/>
        </w:rPr>
        <w:t>程序设计题</w:t>
      </w:r>
      <w:r w:rsidRPr="00885843">
        <w:rPr>
          <w:rFonts w:eastAsia="黑体"/>
          <w:sz w:val="24"/>
        </w:rPr>
        <w:t>1</w:t>
      </w:r>
      <w:r w:rsidRPr="00885843">
        <w:rPr>
          <w:rFonts w:eastAsia="黑体"/>
          <w:sz w:val="24"/>
        </w:rPr>
        <w:t>的</w:t>
      </w:r>
      <w:r>
        <w:rPr>
          <w:rFonts w:eastAsia="黑体" w:hint="eastAsia"/>
          <w:sz w:val="24"/>
        </w:rPr>
        <w:t>运行结果</w:t>
      </w:r>
      <w:r w:rsidRPr="00885843">
        <w:rPr>
          <w:rFonts w:eastAsia="黑体"/>
          <w:sz w:val="24"/>
        </w:rPr>
        <w:t>图</w:t>
      </w:r>
    </w:p>
    <w:p w14:paraId="0E6F3184" w14:textId="77777777" w:rsidR="00191B7B" w:rsidRDefault="00191B7B" w:rsidP="00191B7B">
      <w:pPr>
        <w:snapToGrid w:val="0"/>
        <w:spacing w:line="360" w:lineRule="auto"/>
        <w:ind w:firstLineChars="200" w:firstLine="480"/>
        <w:jc w:val="center"/>
        <w:rPr>
          <w:sz w:val="24"/>
        </w:rPr>
      </w:pPr>
      <w:r w:rsidRPr="009C2B59">
        <w:rPr>
          <w:noProof/>
          <w:sz w:val="24"/>
        </w:rPr>
        <w:drawing>
          <wp:inline distT="0" distB="0" distL="0" distR="0" wp14:anchorId="5CA668C2" wp14:editId="0BD841F7">
            <wp:extent cx="4354828" cy="987618"/>
            <wp:effectExtent l="0" t="0" r="825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0486"/>
                    <a:stretch/>
                  </pic:blipFill>
                  <pic:spPr bwMode="auto">
                    <a:xfrm>
                      <a:off x="0" y="0"/>
                      <a:ext cx="4355207" cy="987704"/>
                    </a:xfrm>
                    <a:prstGeom prst="rect">
                      <a:avLst/>
                    </a:prstGeom>
                    <a:ln>
                      <a:noFill/>
                    </a:ln>
                    <a:extLst>
                      <a:ext uri="{53640926-AAD7-44D8-BBD7-CCE9431645EC}">
                        <a14:shadowObscured xmlns:a14="http://schemas.microsoft.com/office/drawing/2010/main"/>
                      </a:ext>
                    </a:extLst>
                  </pic:spPr>
                </pic:pic>
              </a:graphicData>
            </a:graphic>
          </wp:inline>
        </w:drawing>
      </w:r>
    </w:p>
    <w:p w14:paraId="5ACB4940" w14:textId="77777777" w:rsidR="00191B7B" w:rsidRPr="00601A24" w:rsidRDefault="00191B7B" w:rsidP="00191B7B">
      <w:pPr>
        <w:snapToGrid w:val="0"/>
        <w:jc w:val="center"/>
        <w:rPr>
          <w:rFonts w:eastAsia="黑体"/>
          <w:sz w:val="24"/>
        </w:rPr>
      </w:pPr>
      <w:r w:rsidRPr="00885843">
        <w:rPr>
          <w:rFonts w:eastAsia="黑体"/>
          <w:sz w:val="24"/>
        </w:rPr>
        <w:t>图</w:t>
      </w:r>
      <w:r>
        <w:rPr>
          <w:rFonts w:eastAsia="黑体" w:hint="eastAsia"/>
          <w:sz w:val="24"/>
        </w:rPr>
        <w:t>3-8</w:t>
      </w:r>
      <w:r w:rsidRPr="00885843">
        <w:rPr>
          <w:rFonts w:eastAsia="黑体"/>
          <w:sz w:val="24"/>
        </w:rPr>
        <w:t xml:space="preserve"> </w:t>
      </w:r>
      <w:r>
        <w:rPr>
          <w:rFonts w:eastAsia="黑体" w:hint="eastAsia"/>
          <w:sz w:val="24"/>
        </w:rPr>
        <w:t>程序设计题</w:t>
      </w:r>
      <w:r w:rsidRPr="00885843">
        <w:rPr>
          <w:rFonts w:eastAsia="黑体"/>
          <w:sz w:val="24"/>
        </w:rPr>
        <w:t>1</w:t>
      </w:r>
      <w:r w:rsidRPr="00885843">
        <w:rPr>
          <w:rFonts w:eastAsia="黑体"/>
          <w:sz w:val="24"/>
        </w:rPr>
        <w:t>的</w:t>
      </w:r>
      <w:r>
        <w:rPr>
          <w:rFonts w:eastAsia="黑体" w:hint="eastAsia"/>
          <w:sz w:val="24"/>
        </w:rPr>
        <w:t>运行结果</w:t>
      </w:r>
      <w:r w:rsidRPr="00885843">
        <w:rPr>
          <w:rFonts w:eastAsia="黑体"/>
          <w:sz w:val="24"/>
        </w:rPr>
        <w:t>图</w:t>
      </w:r>
    </w:p>
    <w:p w14:paraId="43C61436" w14:textId="77777777" w:rsidR="00191B7B" w:rsidRDefault="00191B7B" w:rsidP="00191B7B">
      <w:pPr>
        <w:spacing w:line="360" w:lineRule="auto"/>
        <w:rPr>
          <w:sz w:val="24"/>
        </w:rPr>
      </w:pPr>
      <w:r>
        <w:rPr>
          <w:sz w:val="24"/>
        </w:rPr>
        <w:t>（</w:t>
      </w:r>
      <w:r>
        <w:rPr>
          <w:sz w:val="24"/>
        </w:rPr>
        <w:t>2</w:t>
      </w:r>
      <w:r>
        <w:rPr>
          <w:sz w:val="24"/>
        </w:rPr>
        <w:t>）完全数（</w:t>
      </w:r>
      <w:r>
        <w:rPr>
          <w:sz w:val="24"/>
        </w:rPr>
        <w:t>Perfect number</w:t>
      </w:r>
      <w:r>
        <w:rPr>
          <w:sz w:val="24"/>
        </w:rPr>
        <w:t>），又称完美数或完备数，特点是它的所有真因子（即除了自身以外的约数，包括</w:t>
      </w:r>
      <w:r>
        <w:rPr>
          <w:sz w:val="24"/>
        </w:rPr>
        <w:t>1</w:t>
      </w:r>
      <w:r>
        <w:rPr>
          <w:sz w:val="24"/>
        </w:rPr>
        <w:t>）之和恰好等一它本身。例如</w:t>
      </w:r>
      <w:r>
        <w:rPr>
          <w:sz w:val="24"/>
        </w:rPr>
        <w:t>6=1+2+3</w:t>
      </w:r>
      <w:r>
        <w:rPr>
          <w:sz w:val="24"/>
        </w:rPr>
        <w:t>，</w:t>
      </w:r>
      <w:r>
        <w:rPr>
          <w:sz w:val="24"/>
        </w:rPr>
        <w:t>28=1+2+4+7+14</w:t>
      </w:r>
      <w:r>
        <w:rPr>
          <w:sz w:val="24"/>
        </w:rPr>
        <w:t>等。编程寻找</w:t>
      </w:r>
      <w:r>
        <w:rPr>
          <w:sz w:val="24"/>
        </w:rPr>
        <w:t>10</w:t>
      </w:r>
      <w:r>
        <w:rPr>
          <w:sz w:val="24"/>
          <w:vertAlign w:val="superscript"/>
        </w:rPr>
        <w:t>8</w:t>
      </w:r>
      <w:r>
        <w:rPr>
          <w:sz w:val="24"/>
        </w:rPr>
        <w:t>以内的所有完全数。要求设计一个函数，判定形参</w:t>
      </w:r>
      <w:r>
        <w:rPr>
          <w:sz w:val="24"/>
        </w:rPr>
        <w:t>n</w:t>
      </w:r>
      <w:r>
        <w:rPr>
          <w:sz w:val="24"/>
        </w:rPr>
        <w:t>是否为完全数，如果是，则以</w:t>
      </w:r>
      <w:r>
        <w:rPr>
          <w:sz w:val="24"/>
        </w:rPr>
        <w:t>n</w:t>
      </w:r>
      <w:r>
        <w:rPr>
          <w:sz w:val="24"/>
        </w:rPr>
        <w:t>的真因子之和的形式输出结果，例如</w:t>
      </w:r>
      <w:r>
        <w:rPr>
          <w:sz w:val="24"/>
        </w:rPr>
        <w:t>“6=1+2+3”</w:t>
      </w:r>
      <w:r>
        <w:rPr>
          <w:sz w:val="24"/>
        </w:rPr>
        <w:t>；否则，输出</w:t>
      </w:r>
      <w:r>
        <w:rPr>
          <w:sz w:val="24"/>
        </w:rPr>
        <w:t>“not a perfect number”</w:t>
      </w:r>
      <w:r>
        <w:rPr>
          <w:sz w:val="24"/>
        </w:rPr>
        <w:t>，例如</w:t>
      </w:r>
      <w:r>
        <w:rPr>
          <w:sz w:val="24"/>
        </w:rPr>
        <w:t>“5 is not a perfect number”</w:t>
      </w:r>
      <w:r>
        <w:rPr>
          <w:sz w:val="24"/>
        </w:rPr>
        <w:t>。</w:t>
      </w:r>
    </w:p>
    <w:p w14:paraId="21022E0A" w14:textId="77777777" w:rsidR="00191B7B" w:rsidRDefault="00191B7B" w:rsidP="00191B7B">
      <w:pPr>
        <w:spacing w:line="360" w:lineRule="auto"/>
        <w:rPr>
          <w:sz w:val="24"/>
        </w:rPr>
      </w:pPr>
      <w:r>
        <w:rPr>
          <w:sz w:val="24"/>
        </w:rPr>
        <w:t>在</w:t>
      </w:r>
      <w:r>
        <w:rPr>
          <w:sz w:val="24"/>
        </w:rPr>
        <w:t>main</w:t>
      </w:r>
      <w:r>
        <w:rPr>
          <w:sz w:val="24"/>
        </w:rPr>
        <w:t>函数中调用该函数求</w:t>
      </w:r>
      <w:r>
        <w:rPr>
          <w:sz w:val="24"/>
        </w:rPr>
        <w:t>10</w:t>
      </w:r>
      <w:r>
        <w:rPr>
          <w:sz w:val="24"/>
          <w:vertAlign w:val="superscript"/>
        </w:rPr>
        <w:t>8</w:t>
      </w:r>
      <w:r>
        <w:rPr>
          <w:sz w:val="24"/>
        </w:rPr>
        <w:t>以内的所有完全数。</w:t>
      </w:r>
    </w:p>
    <w:p w14:paraId="6BAD07FA" w14:textId="77777777" w:rsidR="00191B7B" w:rsidRPr="00885843" w:rsidRDefault="00191B7B" w:rsidP="00191B7B">
      <w:pPr>
        <w:snapToGrid w:val="0"/>
        <w:spacing w:line="360" w:lineRule="auto"/>
        <w:rPr>
          <w:b/>
          <w:sz w:val="24"/>
        </w:rPr>
      </w:pPr>
      <w:r w:rsidRPr="00885843">
        <w:rPr>
          <w:rFonts w:hAnsi="宋体"/>
          <w:b/>
          <w:sz w:val="24"/>
        </w:rPr>
        <w:t>解答：</w:t>
      </w:r>
    </w:p>
    <w:p w14:paraId="6817F38F" w14:textId="77777777" w:rsidR="00191B7B" w:rsidRPr="00885843" w:rsidRDefault="00191B7B" w:rsidP="00191B7B">
      <w:pPr>
        <w:snapToGrid w:val="0"/>
        <w:spacing w:line="360" w:lineRule="auto"/>
        <w:rPr>
          <w:sz w:val="24"/>
        </w:rPr>
      </w:pPr>
      <w:r w:rsidRPr="00885843">
        <w:rPr>
          <w:sz w:val="24"/>
        </w:rPr>
        <w:tab/>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3-9</w:t>
      </w:r>
      <w:r w:rsidRPr="00885843">
        <w:rPr>
          <w:rFonts w:hAnsi="宋体"/>
          <w:sz w:val="24"/>
        </w:rPr>
        <w:t>所示。</w:t>
      </w:r>
    </w:p>
    <w:p w14:paraId="79E7AAF5" w14:textId="77777777" w:rsidR="00191B7B" w:rsidRPr="00885843" w:rsidRDefault="00191B7B" w:rsidP="00191B7B">
      <w:pPr>
        <w:snapToGrid w:val="0"/>
        <w:spacing w:line="360" w:lineRule="auto"/>
        <w:jc w:val="center"/>
        <w:rPr>
          <w:sz w:val="24"/>
        </w:rPr>
      </w:pPr>
      <w:r>
        <w:object w:dxaOrig="6919" w:dyaOrig="17239" w14:anchorId="4B67ED67">
          <v:shape id="_x0000_i1033" type="#_x0000_t75" style="width:231.05pt;height:573.5pt" o:ole="">
            <v:imagedata r:id="rId56" o:title=""/>
          </v:shape>
          <o:OLEObject Type="Embed" ProgID="Visio.Drawing.15" ShapeID="_x0000_i1033" DrawAspect="Content" ObjectID="_1731524795" r:id="rId57"/>
        </w:object>
      </w:r>
    </w:p>
    <w:p w14:paraId="47967C6E"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3-9</w:t>
      </w:r>
      <w:r w:rsidRPr="00885843">
        <w:rPr>
          <w:rFonts w:eastAsia="黑体"/>
          <w:sz w:val="24"/>
        </w:rPr>
        <w:t xml:space="preserve"> </w:t>
      </w:r>
      <w:r>
        <w:rPr>
          <w:rFonts w:eastAsia="黑体" w:hint="eastAsia"/>
          <w:sz w:val="24"/>
        </w:rPr>
        <w:t>程序设计题</w:t>
      </w:r>
      <w:r>
        <w:rPr>
          <w:rFonts w:eastAsia="黑体" w:hint="eastAsia"/>
          <w:sz w:val="24"/>
        </w:rPr>
        <w:t>2</w:t>
      </w:r>
      <w:r w:rsidRPr="00885843">
        <w:rPr>
          <w:rFonts w:eastAsia="黑体"/>
          <w:sz w:val="24"/>
        </w:rPr>
        <w:t>的程序流程图</w:t>
      </w:r>
    </w:p>
    <w:p w14:paraId="73305283" w14:textId="77777777" w:rsidR="00191B7B" w:rsidRPr="00885843" w:rsidRDefault="00191B7B" w:rsidP="00191B7B">
      <w:pPr>
        <w:snapToGrid w:val="0"/>
        <w:spacing w:line="360" w:lineRule="auto"/>
        <w:ind w:firstLineChars="200" w:firstLine="480"/>
        <w:rPr>
          <w:sz w:val="24"/>
        </w:rPr>
      </w:pPr>
      <w:r w:rsidRPr="00885843">
        <w:rPr>
          <w:sz w:val="24"/>
        </w:rPr>
        <w:t>2</w:t>
      </w:r>
      <w:r w:rsidRPr="00885843">
        <w:rPr>
          <w:rFonts w:hAnsi="宋体"/>
          <w:sz w:val="24"/>
        </w:rPr>
        <w:t>）源程序清单</w:t>
      </w:r>
    </w:p>
    <w:p w14:paraId="1FDA6187" w14:textId="77777777" w:rsidR="00191B7B" w:rsidRPr="009C2B59" w:rsidRDefault="00191B7B" w:rsidP="00191B7B">
      <w:pPr>
        <w:snapToGrid w:val="0"/>
        <w:spacing w:line="360" w:lineRule="auto"/>
        <w:ind w:firstLineChars="200" w:firstLine="480"/>
        <w:rPr>
          <w:sz w:val="24"/>
        </w:rPr>
      </w:pPr>
      <w:r w:rsidRPr="009C2B59">
        <w:rPr>
          <w:sz w:val="24"/>
        </w:rPr>
        <w:t>#include &lt;</w:t>
      </w:r>
      <w:proofErr w:type="spellStart"/>
      <w:r w:rsidRPr="009C2B59">
        <w:rPr>
          <w:sz w:val="24"/>
        </w:rPr>
        <w:t>stdio.h</w:t>
      </w:r>
      <w:proofErr w:type="spellEnd"/>
      <w:r w:rsidRPr="009C2B59">
        <w:rPr>
          <w:sz w:val="24"/>
        </w:rPr>
        <w:t>&gt;</w:t>
      </w:r>
    </w:p>
    <w:p w14:paraId="17DC4E4A" w14:textId="77777777" w:rsidR="00191B7B" w:rsidRPr="009C2B59" w:rsidRDefault="00191B7B" w:rsidP="00191B7B">
      <w:pPr>
        <w:snapToGrid w:val="0"/>
        <w:spacing w:line="360" w:lineRule="auto"/>
        <w:ind w:firstLineChars="200" w:firstLine="480"/>
        <w:rPr>
          <w:sz w:val="24"/>
        </w:rPr>
      </w:pPr>
      <w:r w:rsidRPr="009C2B59">
        <w:rPr>
          <w:sz w:val="24"/>
        </w:rPr>
        <w:t>#include &lt;</w:t>
      </w:r>
      <w:proofErr w:type="spellStart"/>
      <w:r w:rsidRPr="009C2B59">
        <w:rPr>
          <w:sz w:val="24"/>
        </w:rPr>
        <w:t>math.h</w:t>
      </w:r>
      <w:proofErr w:type="spellEnd"/>
      <w:r w:rsidRPr="009C2B59">
        <w:rPr>
          <w:sz w:val="24"/>
        </w:rPr>
        <w:t>&gt;</w:t>
      </w:r>
    </w:p>
    <w:p w14:paraId="79B422FA" w14:textId="77777777" w:rsidR="00191B7B" w:rsidRPr="009C2B59" w:rsidRDefault="00191B7B" w:rsidP="00191B7B">
      <w:pPr>
        <w:snapToGrid w:val="0"/>
        <w:spacing w:line="360" w:lineRule="auto"/>
        <w:ind w:firstLineChars="200" w:firstLine="480"/>
        <w:rPr>
          <w:sz w:val="24"/>
        </w:rPr>
      </w:pPr>
      <w:r w:rsidRPr="009C2B59">
        <w:rPr>
          <w:sz w:val="24"/>
        </w:rPr>
        <w:t xml:space="preserve">int </w:t>
      </w:r>
      <w:proofErr w:type="spellStart"/>
      <w:r w:rsidRPr="009C2B59">
        <w:rPr>
          <w:sz w:val="24"/>
        </w:rPr>
        <w:t>isPrime</w:t>
      </w:r>
      <w:proofErr w:type="spellEnd"/>
      <w:r w:rsidRPr="009C2B59">
        <w:rPr>
          <w:sz w:val="24"/>
        </w:rPr>
        <w:t>(int n);</w:t>
      </w:r>
    </w:p>
    <w:p w14:paraId="0EAED692" w14:textId="77777777" w:rsidR="00191B7B" w:rsidRPr="009C2B59" w:rsidRDefault="00191B7B" w:rsidP="00191B7B">
      <w:pPr>
        <w:snapToGrid w:val="0"/>
        <w:spacing w:line="360" w:lineRule="auto"/>
        <w:ind w:firstLineChars="200" w:firstLine="480"/>
        <w:rPr>
          <w:sz w:val="24"/>
        </w:rPr>
      </w:pPr>
      <w:r w:rsidRPr="009C2B59">
        <w:rPr>
          <w:sz w:val="24"/>
        </w:rPr>
        <w:t xml:space="preserve">void </w:t>
      </w:r>
      <w:proofErr w:type="spellStart"/>
      <w:r w:rsidRPr="009C2B59">
        <w:rPr>
          <w:sz w:val="24"/>
        </w:rPr>
        <w:t>quickSort</w:t>
      </w:r>
      <w:proofErr w:type="spellEnd"/>
      <w:r w:rsidRPr="009C2B59">
        <w:rPr>
          <w:sz w:val="24"/>
        </w:rPr>
        <w:t>(int *array, int left, int right);</w:t>
      </w:r>
    </w:p>
    <w:p w14:paraId="646A5B5B" w14:textId="77777777" w:rsidR="00191B7B" w:rsidRPr="009C2B59" w:rsidRDefault="00191B7B" w:rsidP="00191B7B">
      <w:pPr>
        <w:snapToGrid w:val="0"/>
        <w:spacing w:line="360" w:lineRule="auto"/>
        <w:ind w:firstLineChars="200" w:firstLine="480"/>
        <w:rPr>
          <w:sz w:val="24"/>
        </w:rPr>
      </w:pPr>
      <w:r w:rsidRPr="009C2B59">
        <w:rPr>
          <w:sz w:val="24"/>
        </w:rPr>
        <w:lastRenderedPageBreak/>
        <w:t xml:space="preserve">int </w:t>
      </w:r>
      <w:proofErr w:type="spellStart"/>
      <w:r w:rsidRPr="009C2B59">
        <w:rPr>
          <w:sz w:val="24"/>
        </w:rPr>
        <w:t>isPrime</w:t>
      </w:r>
      <w:proofErr w:type="spellEnd"/>
      <w:r w:rsidRPr="009C2B59">
        <w:rPr>
          <w:sz w:val="24"/>
        </w:rPr>
        <w:t>(int n)</w:t>
      </w:r>
    </w:p>
    <w:p w14:paraId="5F3F945D" w14:textId="77777777" w:rsidR="00191B7B" w:rsidRPr="009C2B59" w:rsidRDefault="00191B7B" w:rsidP="00191B7B">
      <w:pPr>
        <w:snapToGrid w:val="0"/>
        <w:spacing w:line="360" w:lineRule="auto"/>
        <w:ind w:firstLineChars="200" w:firstLine="480"/>
        <w:rPr>
          <w:sz w:val="24"/>
        </w:rPr>
      </w:pPr>
      <w:r w:rsidRPr="009C2B59">
        <w:rPr>
          <w:sz w:val="24"/>
        </w:rPr>
        <w:t>{</w:t>
      </w:r>
    </w:p>
    <w:p w14:paraId="252B999D" w14:textId="77777777" w:rsidR="00191B7B" w:rsidRPr="009C2B59" w:rsidRDefault="00191B7B" w:rsidP="00191B7B">
      <w:pPr>
        <w:snapToGrid w:val="0"/>
        <w:spacing w:line="360" w:lineRule="auto"/>
        <w:ind w:firstLineChars="200" w:firstLine="480"/>
        <w:rPr>
          <w:sz w:val="24"/>
        </w:rPr>
      </w:pPr>
      <w:r w:rsidRPr="009C2B59">
        <w:rPr>
          <w:sz w:val="24"/>
        </w:rPr>
        <w:tab/>
        <w:t>if(n==2 || n==3) return 1;</w:t>
      </w:r>
    </w:p>
    <w:p w14:paraId="14B0F01C" w14:textId="77777777" w:rsidR="00191B7B" w:rsidRPr="009C2B59" w:rsidRDefault="00191B7B" w:rsidP="00191B7B">
      <w:pPr>
        <w:snapToGrid w:val="0"/>
        <w:spacing w:line="360" w:lineRule="auto"/>
        <w:ind w:firstLineChars="200" w:firstLine="480"/>
        <w:rPr>
          <w:sz w:val="24"/>
        </w:rPr>
      </w:pPr>
      <w:r w:rsidRPr="009C2B59">
        <w:rPr>
          <w:sz w:val="24"/>
        </w:rPr>
        <w:tab/>
        <w:t>if(n%6!=1 &amp;&amp; n%6!=5) return 0;</w:t>
      </w:r>
    </w:p>
    <w:p w14:paraId="62F80E01" w14:textId="77777777" w:rsidR="00191B7B" w:rsidRPr="009C2B59" w:rsidRDefault="00191B7B" w:rsidP="00191B7B">
      <w:pPr>
        <w:snapToGrid w:val="0"/>
        <w:spacing w:line="360" w:lineRule="auto"/>
        <w:ind w:firstLineChars="200" w:firstLine="480"/>
        <w:rPr>
          <w:sz w:val="24"/>
        </w:rPr>
      </w:pPr>
      <w:r w:rsidRPr="009C2B59">
        <w:rPr>
          <w:sz w:val="24"/>
        </w:rPr>
        <w:tab/>
        <w:t xml:space="preserve">for(int </w:t>
      </w:r>
      <w:proofErr w:type="spellStart"/>
      <w:r w:rsidRPr="009C2B59">
        <w:rPr>
          <w:sz w:val="24"/>
        </w:rPr>
        <w:t>i</w:t>
      </w:r>
      <w:proofErr w:type="spellEnd"/>
      <w:r w:rsidRPr="009C2B59">
        <w:rPr>
          <w:sz w:val="24"/>
        </w:rPr>
        <w:t>=2;i&lt;=sqrt(n)+1;i+=1)</w:t>
      </w:r>
    </w:p>
    <w:p w14:paraId="613E202B" w14:textId="77777777" w:rsidR="00191B7B" w:rsidRPr="009C2B59" w:rsidRDefault="00191B7B" w:rsidP="00191B7B">
      <w:pPr>
        <w:snapToGrid w:val="0"/>
        <w:spacing w:line="360" w:lineRule="auto"/>
        <w:ind w:firstLineChars="200" w:firstLine="480"/>
        <w:rPr>
          <w:sz w:val="24"/>
        </w:rPr>
      </w:pPr>
      <w:r w:rsidRPr="009C2B59">
        <w:rPr>
          <w:sz w:val="24"/>
        </w:rPr>
        <w:tab/>
        <w:t>{</w:t>
      </w:r>
    </w:p>
    <w:p w14:paraId="2764E95D" w14:textId="77777777" w:rsidR="00191B7B" w:rsidRPr="009C2B59" w:rsidRDefault="00191B7B" w:rsidP="00191B7B">
      <w:pPr>
        <w:snapToGrid w:val="0"/>
        <w:spacing w:line="360" w:lineRule="auto"/>
        <w:ind w:firstLineChars="200" w:firstLine="480"/>
        <w:rPr>
          <w:sz w:val="24"/>
        </w:rPr>
      </w:pPr>
      <w:r w:rsidRPr="009C2B59">
        <w:rPr>
          <w:sz w:val="24"/>
        </w:rPr>
        <w:tab/>
        <w:t xml:space="preserve">    if(</w:t>
      </w:r>
      <w:proofErr w:type="spellStart"/>
      <w:r w:rsidRPr="009C2B59">
        <w:rPr>
          <w:sz w:val="24"/>
        </w:rPr>
        <w:t>n%i</w:t>
      </w:r>
      <w:proofErr w:type="spellEnd"/>
      <w:r w:rsidRPr="009C2B59">
        <w:rPr>
          <w:sz w:val="24"/>
        </w:rPr>
        <w:t>==0) return 0;</w:t>
      </w:r>
    </w:p>
    <w:p w14:paraId="65596328" w14:textId="77777777" w:rsidR="00191B7B" w:rsidRPr="009C2B59" w:rsidRDefault="00191B7B" w:rsidP="00191B7B">
      <w:pPr>
        <w:snapToGrid w:val="0"/>
        <w:spacing w:line="360" w:lineRule="auto"/>
        <w:ind w:firstLineChars="200" w:firstLine="480"/>
        <w:rPr>
          <w:sz w:val="24"/>
        </w:rPr>
      </w:pPr>
      <w:r w:rsidRPr="009C2B59">
        <w:rPr>
          <w:sz w:val="24"/>
        </w:rPr>
        <w:tab/>
        <w:t>}</w:t>
      </w:r>
    </w:p>
    <w:p w14:paraId="313DF596" w14:textId="77777777" w:rsidR="00191B7B" w:rsidRPr="009C2B59" w:rsidRDefault="00191B7B" w:rsidP="00191B7B">
      <w:pPr>
        <w:snapToGrid w:val="0"/>
        <w:spacing w:line="360" w:lineRule="auto"/>
        <w:ind w:firstLineChars="200" w:firstLine="480"/>
        <w:rPr>
          <w:sz w:val="24"/>
        </w:rPr>
      </w:pPr>
      <w:r w:rsidRPr="009C2B59">
        <w:rPr>
          <w:sz w:val="24"/>
        </w:rPr>
        <w:t xml:space="preserve">    return 1;</w:t>
      </w:r>
    </w:p>
    <w:p w14:paraId="31033F3B" w14:textId="77777777" w:rsidR="00191B7B" w:rsidRPr="009C2B59" w:rsidRDefault="00191B7B" w:rsidP="00191B7B">
      <w:pPr>
        <w:snapToGrid w:val="0"/>
        <w:spacing w:line="360" w:lineRule="auto"/>
        <w:ind w:firstLineChars="200" w:firstLine="480"/>
        <w:rPr>
          <w:sz w:val="24"/>
        </w:rPr>
      </w:pPr>
      <w:r w:rsidRPr="009C2B59">
        <w:rPr>
          <w:sz w:val="24"/>
        </w:rPr>
        <w:t>}</w:t>
      </w:r>
    </w:p>
    <w:p w14:paraId="649D75B3" w14:textId="77777777" w:rsidR="00191B7B" w:rsidRPr="009C2B59" w:rsidRDefault="00191B7B" w:rsidP="00191B7B">
      <w:pPr>
        <w:snapToGrid w:val="0"/>
        <w:spacing w:line="360" w:lineRule="auto"/>
        <w:ind w:firstLineChars="200" w:firstLine="480"/>
        <w:rPr>
          <w:sz w:val="24"/>
        </w:rPr>
      </w:pPr>
      <w:r w:rsidRPr="009C2B59">
        <w:rPr>
          <w:sz w:val="24"/>
        </w:rPr>
        <w:t xml:space="preserve">void </w:t>
      </w:r>
      <w:proofErr w:type="spellStart"/>
      <w:r w:rsidRPr="009C2B59">
        <w:rPr>
          <w:sz w:val="24"/>
        </w:rPr>
        <w:t>quickSort</w:t>
      </w:r>
      <w:proofErr w:type="spellEnd"/>
      <w:r w:rsidRPr="009C2B59">
        <w:rPr>
          <w:sz w:val="24"/>
        </w:rPr>
        <w:t>(long long *array, int left, int right)</w:t>
      </w:r>
    </w:p>
    <w:p w14:paraId="07B947DF" w14:textId="77777777" w:rsidR="00191B7B" w:rsidRPr="009C2B59" w:rsidRDefault="00191B7B" w:rsidP="00191B7B">
      <w:pPr>
        <w:snapToGrid w:val="0"/>
        <w:spacing w:line="360" w:lineRule="auto"/>
        <w:ind w:firstLineChars="200" w:firstLine="480"/>
        <w:rPr>
          <w:sz w:val="24"/>
        </w:rPr>
      </w:pPr>
      <w:r w:rsidRPr="009C2B59">
        <w:rPr>
          <w:sz w:val="24"/>
        </w:rPr>
        <w:t>{</w:t>
      </w:r>
    </w:p>
    <w:p w14:paraId="6A06E271" w14:textId="77777777" w:rsidR="00191B7B" w:rsidRPr="009C2B59" w:rsidRDefault="00191B7B" w:rsidP="00191B7B">
      <w:pPr>
        <w:snapToGrid w:val="0"/>
        <w:spacing w:line="360" w:lineRule="auto"/>
        <w:ind w:firstLineChars="200" w:firstLine="480"/>
        <w:rPr>
          <w:sz w:val="24"/>
        </w:rPr>
      </w:pPr>
      <w:r w:rsidRPr="009C2B59">
        <w:rPr>
          <w:sz w:val="24"/>
        </w:rPr>
        <w:tab/>
        <w:t>if(left &lt; right)</w:t>
      </w:r>
    </w:p>
    <w:p w14:paraId="2529FE3E" w14:textId="77777777" w:rsidR="00191B7B" w:rsidRPr="009C2B59" w:rsidRDefault="00191B7B" w:rsidP="00191B7B">
      <w:pPr>
        <w:snapToGrid w:val="0"/>
        <w:spacing w:line="360" w:lineRule="auto"/>
        <w:ind w:firstLineChars="200" w:firstLine="480"/>
        <w:rPr>
          <w:sz w:val="24"/>
        </w:rPr>
      </w:pPr>
      <w:r w:rsidRPr="009C2B59">
        <w:rPr>
          <w:sz w:val="24"/>
        </w:rPr>
        <w:tab/>
        <w:t>{</w:t>
      </w:r>
    </w:p>
    <w:p w14:paraId="570B474C"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 xml:space="preserve">long </w:t>
      </w:r>
      <w:proofErr w:type="spellStart"/>
      <w:r w:rsidRPr="009C2B59">
        <w:rPr>
          <w:sz w:val="24"/>
        </w:rPr>
        <w:t>long</w:t>
      </w:r>
      <w:proofErr w:type="spellEnd"/>
      <w:r w:rsidRPr="009C2B59">
        <w:rPr>
          <w:sz w:val="24"/>
        </w:rPr>
        <w:t xml:space="preserve"> pivot = array[left];</w:t>
      </w:r>
    </w:p>
    <w:p w14:paraId="66BAFFFB"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int low = left, high = right;</w:t>
      </w:r>
    </w:p>
    <w:p w14:paraId="2EFB2410"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while(low &lt; high)</w:t>
      </w:r>
    </w:p>
    <w:p w14:paraId="73A35885"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w:t>
      </w:r>
    </w:p>
    <w:p w14:paraId="5C87D6EF"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t>while(array[high] &gt;= pivot &amp;&amp; low &lt; high)</w:t>
      </w:r>
    </w:p>
    <w:p w14:paraId="624D68F6"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t>high--;</w:t>
      </w:r>
    </w:p>
    <w:p w14:paraId="4EC092E9"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t>array[low] = array[high];</w:t>
      </w:r>
    </w:p>
    <w:p w14:paraId="4CD0E3EA"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p>
    <w:p w14:paraId="04C457BC"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t>while(array[low] &lt;= pivot &amp;&amp; low &lt; high)</w:t>
      </w:r>
    </w:p>
    <w:p w14:paraId="7B6684F6"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t>low++;</w:t>
      </w:r>
    </w:p>
    <w:p w14:paraId="2707BE04"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t>array[high] = array[low];</w:t>
      </w:r>
    </w:p>
    <w:p w14:paraId="6F11619D"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w:t>
      </w:r>
    </w:p>
    <w:p w14:paraId="08DAACCA"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array[low] = pivot;</w:t>
      </w:r>
    </w:p>
    <w:p w14:paraId="48237276"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p>
    <w:p w14:paraId="12EAF1BC"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proofErr w:type="spellStart"/>
      <w:r w:rsidRPr="009C2B59">
        <w:rPr>
          <w:sz w:val="24"/>
        </w:rPr>
        <w:t>quickSort</w:t>
      </w:r>
      <w:proofErr w:type="spellEnd"/>
      <w:r w:rsidRPr="009C2B59">
        <w:rPr>
          <w:sz w:val="24"/>
        </w:rPr>
        <w:t>(array, left, low - 1);</w:t>
      </w:r>
    </w:p>
    <w:p w14:paraId="5A487D1B"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proofErr w:type="spellStart"/>
      <w:r w:rsidRPr="009C2B59">
        <w:rPr>
          <w:sz w:val="24"/>
        </w:rPr>
        <w:t>quickSort</w:t>
      </w:r>
      <w:proofErr w:type="spellEnd"/>
      <w:r w:rsidRPr="009C2B59">
        <w:rPr>
          <w:sz w:val="24"/>
        </w:rPr>
        <w:t>(array, low + 1, right);</w:t>
      </w:r>
    </w:p>
    <w:p w14:paraId="29F45D69" w14:textId="77777777" w:rsidR="00191B7B" w:rsidRPr="009C2B59" w:rsidRDefault="00191B7B" w:rsidP="00191B7B">
      <w:pPr>
        <w:snapToGrid w:val="0"/>
        <w:spacing w:line="360" w:lineRule="auto"/>
        <w:ind w:firstLineChars="200" w:firstLine="480"/>
        <w:rPr>
          <w:sz w:val="24"/>
        </w:rPr>
      </w:pPr>
      <w:r w:rsidRPr="009C2B59">
        <w:rPr>
          <w:sz w:val="24"/>
        </w:rPr>
        <w:tab/>
        <w:t>}</w:t>
      </w:r>
    </w:p>
    <w:p w14:paraId="1EB04E80" w14:textId="77777777" w:rsidR="00191B7B" w:rsidRPr="009C2B59" w:rsidRDefault="00191B7B" w:rsidP="00191B7B">
      <w:pPr>
        <w:snapToGrid w:val="0"/>
        <w:spacing w:line="360" w:lineRule="auto"/>
        <w:ind w:firstLineChars="200" w:firstLine="480"/>
        <w:rPr>
          <w:sz w:val="24"/>
        </w:rPr>
      </w:pPr>
      <w:r w:rsidRPr="009C2B59">
        <w:rPr>
          <w:sz w:val="24"/>
        </w:rPr>
        <w:t>}</w:t>
      </w:r>
    </w:p>
    <w:p w14:paraId="6CC057AB" w14:textId="77777777" w:rsidR="00191B7B" w:rsidRPr="009C2B59" w:rsidRDefault="00191B7B" w:rsidP="00191B7B">
      <w:pPr>
        <w:snapToGrid w:val="0"/>
        <w:spacing w:line="360" w:lineRule="auto"/>
        <w:ind w:firstLineChars="200" w:firstLine="480"/>
        <w:rPr>
          <w:sz w:val="24"/>
        </w:rPr>
      </w:pPr>
    </w:p>
    <w:p w14:paraId="29F02CCA" w14:textId="77777777" w:rsidR="00191B7B" w:rsidRPr="009C2B59" w:rsidRDefault="00191B7B" w:rsidP="00191B7B">
      <w:pPr>
        <w:snapToGrid w:val="0"/>
        <w:spacing w:line="360" w:lineRule="auto"/>
        <w:ind w:firstLineChars="200" w:firstLine="480"/>
        <w:rPr>
          <w:sz w:val="24"/>
        </w:rPr>
      </w:pPr>
      <w:r w:rsidRPr="009C2B59">
        <w:rPr>
          <w:sz w:val="24"/>
        </w:rPr>
        <w:t>int main()</w:t>
      </w:r>
    </w:p>
    <w:p w14:paraId="7DF309FC" w14:textId="77777777" w:rsidR="00191B7B" w:rsidRPr="009C2B59" w:rsidRDefault="00191B7B" w:rsidP="00191B7B">
      <w:pPr>
        <w:snapToGrid w:val="0"/>
        <w:spacing w:line="360" w:lineRule="auto"/>
        <w:ind w:firstLineChars="200" w:firstLine="480"/>
        <w:rPr>
          <w:sz w:val="24"/>
        </w:rPr>
      </w:pPr>
      <w:r w:rsidRPr="009C2B59">
        <w:rPr>
          <w:sz w:val="24"/>
        </w:rPr>
        <w:lastRenderedPageBreak/>
        <w:t>{</w:t>
      </w:r>
    </w:p>
    <w:p w14:paraId="6FD3091F" w14:textId="77777777" w:rsidR="00191B7B" w:rsidRPr="009C2B59" w:rsidRDefault="00191B7B" w:rsidP="00191B7B">
      <w:pPr>
        <w:snapToGrid w:val="0"/>
        <w:spacing w:line="360" w:lineRule="auto"/>
        <w:ind w:firstLineChars="200" w:firstLine="480"/>
        <w:rPr>
          <w:sz w:val="24"/>
        </w:rPr>
      </w:pPr>
      <w:r w:rsidRPr="009C2B59">
        <w:rPr>
          <w:sz w:val="24"/>
        </w:rPr>
        <w:t xml:space="preserve">    long </w:t>
      </w:r>
      <w:proofErr w:type="spellStart"/>
      <w:r w:rsidRPr="009C2B59">
        <w:rPr>
          <w:sz w:val="24"/>
        </w:rPr>
        <w:t>long</w:t>
      </w:r>
      <w:proofErr w:type="spellEnd"/>
      <w:r w:rsidRPr="009C2B59">
        <w:rPr>
          <w:sz w:val="24"/>
        </w:rPr>
        <w:t xml:space="preserve"> </w:t>
      </w:r>
      <w:proofErr w:type="spellStart"/>
      <w:r w:rsidRPr="009C2B59">
        <w:rPr>
          <w:sz w:val="24"/>
        </w:rPr>
        <w:t>mp</w:t>
      </w:r>
      <w:proofErr w:type="spellEnd"/>
      <w:r w:rsidRPr="009C2B59">
        <w:rPr>
          <w:sz w:val="24"/>
        </w:rPr>
        <w:t xml:space="preserve">, n = 0, </w:t>
      </w:r>
      <w:proofErr w:type="spellStart"/>
      <w:r w:rsidRPr="009C2B59">
        <w:rPr>
          <w:sz w:val="24"/>
        </w:rPr>
        <w:t>i,shit</w:t>
      </w:r>
      <w:proofErr w:type="spellEnd"/>
      <w:r w:rsidRPr="009C2B59">
        <w:rPr>
          <w:sz w:val="24"/>
        </w:rPr>
        <w:t>;</w:t>
      </w:r>
    </w:p>
    <w:p w14:paraId="0E11DEC7" w14:textId="77777777" w:rsidR="00191B7B" w:rsidRPr="009C2B59" w:rsidRDefault="00191B7B" w:rsidP="00191B7B">
      <w:pPr>
        <w:snapToGrid w:val="0"/>
        <w:spacing w:line="360" w:lineRule="auto"/>
        <w:ind w:firstLineChars="200" w:firstLine="480"/>
        <w:rPr>
          <w:sz w:val="24"/>
        </w:rPr>
      </w:pPr>
      <w:r w:rsidRPr="009C2B59">
        <w:rPr>
          <w:sz w:val="24"/>
        </w:rPr>
        <w:t xml:space="preserve">    long </w:t>
      </w:r>
      <w:proofErr w:type="spellStart"/>
      <w:r w:rsidRPr="009C2B59">
        <w:rPr>
          <w:sz w:val="24"/>
        </w:rPr>
        <w:t>long</w:t>
      </w:r>
      <w:proofErr w:type="spellEnd"/>
      <w:r w:rsidRPr="009C2B59">
        <w:rPr>
          <w:sz w:val="24"/>
        </w:rPr>
        <w:t xml:space="preserve">  b[100005];</w:t>
      </w:r>
    </w:p>
    <w:p w14:paraId="5E9C3D27" w14:textId="77777777" w:rsidR="00191B7B" w:rsidRPr="009C2B59" w:rsidRDefault="00191B7B" w:rsidP="00191B7B">
      <w:pPr>
        <w:snapToGrid w:val="0"/>
        <w:spacing w:line="360" w:lineRule="auto"/>
        <w:ind w:firstLineChars="200" w:firstLine="480"/>
        <w:rPr>
          <w:sz w:val="24"/>
        </w:rPr>
      </w:pPr>
      <w:r w:rsidRPr="009C2B59">
        <w:rPr>
          <w:sz w:val="24"/>
        </w:rPr>
        <w:t xml:space="preserve">    for (</w:t>
      </w:r>
      <w:proofErr w:type="spellStart"/>
      <w:r w:rsidRPr="009C2B59">
        <w:rPr>
          <w:sz w:val="24"/>
        </w:rPr>
        <w:t>i</w:t>
      </w:r>
      <w:proofErr w:type="spellEnd"/>
      <w:r w:rsidRPr="009C2B59">
        <w:rPr>
          <w:sz w:val="24"/>
        </w:rPr>
        <w:t xml:space="preserve"> = 2; </w:t>
      </w:r>
      <w:proofErr w:type="spellStart"/>
      <w:r w:rsidRPr="009C2B59">
        <w:rPr>
          <w:sz w:val="24"/>
        </w:rPr>
        <w:t>i</w:t>
      </w:r>
      <w:proofErr w:type="spellEnd"/>
      <w:r w:rsidRPr="009C2B59">
        <w:rPr>
          <w:sz w:val="24"/>
        </w:rPr>
        <w:t xml:space="preserve"> &lt;= 20; </w:t>
      </w:r>
      <w:proofErr w:type="spellStart"/>
      <w:r w:rsidRPr="009C2B59">
        <w:rPr>
          <w:sz w:val="24"/>
        </w:rPr>
        <w:t>i</w:t>
      </w:r>
      <w:proofErr w:type="spellEnd"/>
      <w:r w:rsidRPr="009C2B59">
        <w:rPr>
          <w:sz w:val="24"/>
        </w:rPr>
        <w:t>++)</w:t>
      </w:r>
    </w:p>
    <w:p w14:paraId="2AE2D83C" w14:textId="77777777" w:rsidR="00191B7B" w:rsidRPr="009C2B59" w:rsidRDefault="00191B7B" w:rsidP="00191B7B">
      <w:pPr>
        <w:snapToGrid w:val="0"/>
        <w:spacing w:line="360" w:lineRule="auto"/>
        <w:ind w:firstLineChars="200" w:firstLine="480"/>
        <w:rPr>
          <w:sz w:val="24"/>
        </w:rPr>
      </w:pPr>
      <w:r w:rsidRPr="009C2B59">
        <w:rPr>
          <w:sz w:val="24"/>
        </w:rPr>
        <w:t xml:space="preserve">    {</w:t>
      </w:r>
    </w:p>
    <w:p w14:paraId="5B8E522F" w14:textId="77777777" w:rsidR="00191B7B" w:rsidRPr="009C2B59" w:rsidRDefault="00191B7B" w:rsidP="00191B7B">
      <w:pPr>
        <w:snapToGrid w:val="0"/>
        <w:spacing w:line="360" w:lineRule="auto"/>
        <w:ind w:firstLineChars="200" w:firstLine="480"/>
        <w:rPr>
          <w:sz w:val="24"/>
        </w:rPr>
      </w:pPr>
      <w:r w:rsidRPr="009C2B59">
        <w:rPr>
          <w:sz w:val="24"/>
        </w:rPr>
        <w:t xml:space="preserve">    </w:t>
      </w:r>
      <w:r w:rsidRPr="009C2B59">
        <w:rPr>
          <w:sz w:val="24"/>
        </w:rPr>
        <w:tab/>
      </w:r>
      <w:proofErr w:type="spellStart"/>
      <w:r w:rsidRPr="009C2B59">
        <w:rPr>
          <w:sz w:val="24"/>
        </w:rPr>
        <w:t>mp</w:t>
      </w:r>
      <w:proofErr w:type="spellEnd"/>
      <w:r w:rsidRPr="009C2B59">
        <w:rPr>
          <w:sz w:val="24"/>
        </w:rPr>
        <w:t xml:space="preserve"> = pow(2,i) - 1;</w:t>
      </w:r>
    </w:p>
    <w:p w14:paraId="7DF3AD7C" w14:textId="77777777" w:rsidR="00191B7B" w:rsidRPr="009C2B59" w:rsidRDefault="00191B7B" w:rsidP="00191B7B">
      <w:pPr>
        <w:snapToGrid w:val="0"/>
        <w:spacing w:line="360" w:lineRule="auto"/>
        <w:ind w:firstLineChars="200" w:firstLine="480"/>
        <w:rPr>
          <w:sz w:val="24"/>
        </w:rPr>
      </w:pPr>
      <w:r w:rsidRPr="009C2B59">
        <w:rPr>
          <w:sz w:val="24"/>
        </w:rPr>
        <w:tab/>
        <w:t xml:space="preserve">    if (</w:t>
      </w:r>
      <w:proofErr w:type="spellStart"/>
      <w:r w:rsidRPr="009C2B59">
        <w:rPr>
          <w:sz w:val="24"/>
        </w:rPr>
        <w:t>isPrime</w:t>
      </w:r>
      <w:proofErr w:type="spellEnd"/>
      <w:r w:rsidRPr="009C2B59">
        <w:rPr>
          <w:sz w:val="24"/>
        </w:rPr>
        <w:t>(</w:t>
      </w:r>
      <w:proofErr w:type="spellStart"/>
      <w:r w:rsidRPr="009C2B59">
        <w:rPr>
          <w:sz w:val="24"/>
        </w:rPr>
        <w:t>mp</w:t>
      </w:r>
      <w:proofErr w:type="spellEnd"/>
      <w:r w:rsidRPr="009C2B59">
        <w:rPr>
          <w:sz w:val="24"/>
        </w:rPr>
        <w:t>))</w:t>
      </w:r>
    </w:p>
    <w:p w14:paraId="08537B24" w14:textId="77777777" w:rsidR="00191B7B" w:rsidRPr="009C2B59" w:rsidRDefault="00191B7B" w:rsidP="00191B7B">
      <w:pPr>
        <w:snapToGrid w:val="0"/>
        <w:spacing w:line="360" w:lineRule="auto"/>
        <w:ind w:firstLineChars="200" w:firstLine="480"/>
        <w:rPr>
          <w:sz w:val="24"/>
        </w:rPr>
      </w:pPr>
      <w:r w:rsidRPr="009C2B59">
        <w:rPr>
          <w:sz w:val="24"/>
        </w:rPr>
        <w:tab/>
        <w:t xml:space="preserve">    {</w:t>
      </w:r>
    </w:p>
    <w:p w14:paraId="05A7C8C2" w14:textId="77777777" w:rsidR="00191B7B" w:rsidRPr="009C2B59" w:rsidRDefault="00191B7B" w:rsidP="00191B7B">
      <w:pPr>
        <w:snapToGrid w:val="0"/>
        <w:spacing w:line="360" w:lineRule="auto"/>
        <w:ind w:firstLineChars="200" w:firstLine="480"/>
        <w:rPr>
          <w:sz w:val="24"/>
        </w:rPr>
      </w:pPr>
      <w:r w:rsidRPr="009C2B59">
        <w:rPr>
          <w:sz w:val="24"/>
        </w:rPr>
        <w:tab/>
        <w:t xml:space="preserve">        shit = (</w:t>
      </w:r>
      <w:proofErr w:type="spellStart"/>
      <w:r w:rsidRPr="009C2B59">
        <w:rPr>
          <w:sz w:val="24"/>
        </w:rPr>
        <w:t>mp</w:t>
      </w:r>
      <w:proofErr w:type="spellEnd"/>
      <w:r w:rsidRPr="009C2B59">
        <w:rPr>
          <w:sz w:val="24"/>
        </w:rPr>
        <w:t>*(mp+1))&gt;&gt;1;</w:t>
      </w:r>
    </w:p>
    <w:p w14:paraId="10CD6231" w14:textId="77777777" w:rsidR="00191B7B" w:rsidRPr="009C2B59" w:rsidRDefault="00191B7B" w:rsidP="00191B7B">
      <w:pPr>
        <w:snapToGrid w:val="0"/>
        <w:spacing w:line="360" w:lineRule="auto"/>
        <w:ind w:firstLineChars="200" w:firstLine="480"/>
        <w:rPr>
          <w:sz w:val="24"/>
        </w:rPr>
      </w:pPr>
      <w:r w:rsidRPr="009C2B59">
        <w:rPr>
          <w:sz w:val="24"/>
        </w:rPr>
        <w:tab/>
        <w:t xml:space="preserve">        if(shit&lt;=1e8)</w:t>
      </w:r>
    </w:p>
    <w:p w14:paraId="323CAF9E"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t>{</w:t>
      </w:r>
    </w:p>
    <w:p w14:paraId="5D2A149E"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proofErr w:type="spellStart"/>
      <w:r w:rsidRPr="009C2B59">
        <w:rPr>
          <w:sz w:val="24"/>
        </w:rPr>
        <w:t>printf</w:t>
      </w:r>
      <w:proofErr w:type="spellEnd"/>
      <w:r w:rsidRPr="009C2B59">
        <w:rPr>
          <w:sz w:val="24"/>
        </w:rPr>
        <w:t>("%</w:t>
      </w:r>
      <w:proofErr w:type="spellStart"/>
      <w:r w:rsidRPr="009C2B59">
        <w:rPr>
          <w:sz w:val="24"/>
        </w:rPr>
        <w:t>lld</w:t>
      </w:r>
      <w:proofErr w:type="spellEnd"/>
      <w:r w:rsidRPr="009C2B59">
        <w:rPr>
          <w:sz w:val="24"/>
        </w:rPr>
        <w:t>=",shit);</w:t>
      </w:r>
    </w:p>
    <w:p w14:paraId="3265D188"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t>int z=0;</w:t>
      </w:r>
    </w:p>
    <w:p w14:paraId="072429F9"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t xml:space="preserve">for(long </w:t>
      </w:r>
      <w:proofErr w:type="spellStart"/>
      <w:r w:rsidRPr="009C2B59">
        <w:rPr>
          <w:sz w:val="24"/>
        </w:rPr>
        <w:t>long</w:t>
      </w:r>
      <w:proofErr w:type="spellEnd"/>
      <w:r w:rsidRPr="009C2B59">
        <w:rPr>
          <w:sz w:val="24"/>
        </w:rPr>
        <w:t xml:space="preserve"> </w:t>
      </w:r>
      <w:proofErr w:type="spellStart"/>
      <w:r w:rsidRPr="009C2B59">
        <w:rPr>
          <w:sz w:val="24"/>
        </w:rPr>
        <w:t>i</w:t>
      </w:r>
      <w:proofErr w:type="spellEnd"/>
      <w:r w:rsidRPr="009C2B59">
        <w:rPr>
          <w:sz w:val="24"/>
        </w:rPr>
        <w:t>=1;i*</w:t>
      </w:r>
      <w:proofErr w:type="spellStart"/>
      <w:r w:rsidRPr="009C2B59">
        <w:rPr>
          <w:sz w:val="24"/>
        </w:rPr>
        <w:t>i</w:t>
      </w:r>
      <w:proofErr w:type="spellEnd"/>
      <w:r w:rsidRPr="009C2B59">
        <w:rPr>
          <w:sz w:val="24"/>
        </w:rPr>
        <w:t>&lt;=</w:t>
      </w:r>
      <w:proofErr w:type="spellStart"/>
      <w:r w:rsidRPr="009C2B59">
        <w:rPr>
          <w:sz w:val="24"/>
        </w:rPr>
        <w:t>shit;i</w:t>
      </w:r>
      <w:proofErr w:type="spellEnd"/>
      <w:r w:rsidRPr="009C2B59">
        <w:rPr>
          <w:sz w:val="24"/>
        </w:rPr>
        <w:t>++)</w:t>
      </w:r>
    </w:p>
    <w:p w14:paraId="116AE796"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t>{</w:t>
      </w:r>
    </w:p>
    <w:p w14:paraId="4D432CD3"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t>if (</w:t>
      </w:r>
      <w:proofErr w:type="spellStart"/>
      <w:r w:rsidRPr="009C2B59">
        <w:rPr>
          <w:sz w:val="24"/>
        </w:rPr>
        <w:t>shit%i</w:t>
      </w:r>
      <w:proofErr w:type="spellEnd"/>
      <w:r w:rsidRPr="009C2B59">
        <w:rPr>
          <w:sz w:val="24"/>
        </w:rPr>
        <w:t>==0)</w:t>
      </w:r>
    </w:p>
    <w:p w14:paraId="251B717F"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t>{</w:t>
      </w:r>
    </w:p>
    <w:p w14:paraId="28DDDC9F"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r>
      <w:r w:rsidRPr="009C2B59">
        <w:rPr>
          <w:sz w:val="24"/>
        </w:rPr>
        <w:tab/>
        <w:t>b[z++]=</w:t>
      </w:r>
      <w:proofErr w:type="spellStart"/>
      <w:r w:rsidRPr="009C2B59">
        <w:rPr>
          <w:sz w:val="24"/>
        </w:rPr>
        <w:t>i</w:t>
      </w:r>
      <w:proofErr w:type="spellEnd"/>
      <w:r w:rsidRPr="009C2B59">
        <w:rPr>
          <w:sz w:val="24"/>
        </w:rPr>
        <w:t>;</w:t>
      </w:r>
    </w:p>
    <w:p w14:paraId="62657E2D"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r>
      <w:r w:rsidRPr="009C2B59">
        <w:rPr>
          <w:sz w:val="24"/>
        </w:rPr>
        <w:tab/>
        <w:t>if(</w:t>
      </w:r>
      <w:proofErr w:type="spellStart"/>
      <w:r w:rsidRPr="009C2B59">
        <w:rPr>
          <w:sz w:val="24"/>
        </w:rPr>
        <w:t>i</w:t>
      </w:r>
      <w:proofErr w:type="spellEnd"/>
      <w:r w:rsidRPr="009C2B59">
        <w:rPr>
          <w:sz w:val="24"/>
        </w:rPr>
        <w:t>*</w:t>
      </w:r>
      <w:proofErr w:type="spellStart"/>
      <w:r w:rsidRPr="009C2B59">
        <w:rPr>
          <w:sz w:val="24"/>
        </w:rPr>
        <w:t>i</w:t>
      </w:r>
      <w:proofErr w:type="spellEnd"/>
      <w:r w:rsidRPr="009C2B59">
        <w:rPr>
          <w:sz w:val="24"/>
        </w:rPr>
        <w:t>!=shit)</w:t>
      </w:r>
    </w:p>
    <w:p w14:paraId="6AA669F3"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r>
      <w:r w:rsidRPr="009C2B59">
        <w:rPr>
          <w:sz w:val="24"/>
        </w:rPr>
        <w:tab/>
        <w:t>{</w:t>
      </w:r>
    </w:p>
    <w:p w14:paraId="0D3B74CF"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r>
      <w:r w:rsidRPr="009C2B59">
        <w:rPr>
          <w:sz w:val="24"/>
        </w:rPr>
        <w:tab/>
      </w:r>
      <w:r w:rsidRPr="009C2B59">
        <w:rPr>
          <w:sz w:val="24"/>
        </w:rPr>
        <w:tab/>
        <w:t>b[z++]=shit/</w:t>
      </w:r>
      <w:proofErr w:type="spellStart"/>
      <w:r w:rsidRPr="009C2B59">
        <w:rPr>
          <w:sz w:val="24"/>
        </w:rPr>
        <w:t>i</w:t>
      </w:r>
      <w:proofErr w:type="spellEnd"/>
      <w:r w:rsidRPr="009C2B59">
        <w:rPr>
          <w:sz w:val="24"/>
        </w:rPr>
        <w:t>;</w:t>
      </w:r>
    </w:p>
    <w:p w14:paraId="3CFCE165"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r>
      <w:r w:rsidRPr="009C2B59">
        <w:rPr>
          <w:sz w:val="24"/>
        </w:rPr>
        <w:tab/>
        <w:t>}</w:t>
      </w:r>
    </w:p>
    <w:p w14:paraId="4C5FC25F"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t>}</w:t>
      </w:r>
    </w:p>
    <w:p w14:paraId="10B098D2"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t>}</w:t>
      </w:r>
    </w:p>
    <w:p w14:paraId="61E36FC0"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proofErr w:type="spellStart"/>
      <w:r w:rsidRPr="009C2B59">
        <w:rPr>
          <w:sz w:val="24"/>
        </w:rPr>
        <w:t>quickSort</w:t>
      </w:r>
      <w:proofErr w:type="spellEnd"/>
      <w:r w:rsidRPr="009C2B59">
        <w:rPr>
          <w:sz w:val="24"/>
        </w:rPr>
        <w:t>(b,0,z-1);</w:t>
      </w:r>
    </w:p>
    <w:p w14:paraId="6D43132E"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t xml:space="preserve">for (long </w:t>
      </w:r>
      <w:proofErr w:type="spellStart"/>
      <w:r w:rsidRPr="009C2B59">
        <w:rPr>
          <w:sz w:val="24"/>
        </w:rPr>
        <w:t>i</w:t>
      </w:r>
      <w:proofErr w:type="spellEnd"/>
      <w:r w:rsidRPr="009C2B59">
        <w:rPr>
          <w:sz w:val="24"/>
        </w:rPr>
        <w:t>=0;i&lt;</w:t>
      </w:r>
      <w:proofErr w:type="spellStart"/>
      <w:r w:rsidRPr="009C2B59">
        <w:rPr>
          <w:sz w:val="24"/>
        </w:rPr>
        <w:t>z;i</w:t>
      </w:r>
      <w:proofErr w:type="spellEnd"/>
      <w:r w:rsidRPr="009C2B59">
        <w:rPr>
          <w:sz w:val="24"/>
        </w:rPr>
        <w:t>++)</w:t>
      </w:r>
    </w:p>
    <w:p w14:paraId="4143C445"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t>{</w:t>
      </w:r>
    </w:p>
    <w:p w14:paraId="5FCD6EF2"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t>if (</w:t>
      </w:r>
      <w:proofErr w:type="spellStart"/>
      <w:r w:rsidRPr="009C2B59">
        <w:rPr>
          <w:sz w:val="24"/>
        </w:rPr>
        <w:t>i</w:t>
      </w:r>
      <w:proofErr w:type="spellEnd"/>
      <w:r w:rsidRPr="009C2B59">
        <w:rPr>
          <w:sz w:val="24"/>
        </w:rPr>
        <w:t>==z-1)</w:t>
      </w:r>
    </w:p>
    <w:p w14:paraId="6726189F"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t>{</w:t>
      </w:r>
    </w:p>
    <w:p w14:paraId="3B8B7C61"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r>
      <w:r w:rsidRPr="009C2B59">
        <w:rPr>
          <w:sz w:val="24"/>
        </w:rPr>
        <w:tab/>
      </w:r>
      <w:proofErr w:type="spellStart"/>
      <w:r w:rsidRPr="009C2B59">
        <w:rPr>
          <w:sz w:val="24"/>
        </w:rPr>
        <w:t>printf</w:t>
      </w:r>
      <w:proofErr w:type="spellEnd"/>
      <w:r w:rsidRPr="009C2B59">
        <w:rPr>
          <w:sz w:val="24"/>
        </w:rPr>
        <w:t>("\n");</w:t>
      </w:r>
    </w:p>
    <w:p w14:paraId="712F6F4D"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r>
      <w:r w:rsidRPr="009C2B59">
        <w:rPr>
          <w:sz w:val="24"/>
        </w:rPr>
        <w:tab/>
        <w:t>break;</w:t>
      </w:r>
    </w:p>
    <w:p w14:paraId="43CDC38D"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t>}</w:t>
      </w:r>
    </w:p>
    <w:p w14:paraId="47D3C553"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t>if (</w:t>
      </w:r>
      <w:proofErr w:type="spellStart"/>
      <w:r w:rsidRPr="009C2B59">
        <w:rPr>
          <w:sz w:val="24"/>
        </w:rPr>
        <w:t>i</w:t>
      </w:r>
      <w:proofErr w:type="spellEnd"/>
      <w:r w:rsidRPr="009C2B59">
        <w:rPr>
          <w:sz w:val="24"/>
        </w:rPr>
        <w:t>==z-2)</w:t>
      </w:r>
    </w:p>
    <w:p w14:paraId="2245D779"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t>{</w:t>
      </w:r>
    </w:p>
    <w:p w14:paraId="6C67FA05" w14:textId="77777777" w:rsidR="00191B7B" w:rsidRPr="009C2B59" w:rsidRDefault="00191B7B" w:rsidP="00191B7B">
      <w:pPr>
        <w:snapToGrid w:val="0"/>
        <w:spacing w:line="360" w:lineRule="auto"/>
        <w:ind w:firstLineChars="200" w:firstLine="480"/>
        <w:rPr>
          <w:sz w:val="24"/>
        </w:rPr>
      </w:pPr>
      <w:r w:rsidRPr="009C2B59">
        <w:rPr>
          <w:sz w:val="24"/>
        </w:rPr>
        <w:lastRenderedPageBreak/>
        <w:tab/>
      </w:r>
      <w:r w:rsidRPr="009C2B59">
        <w:rPr>
          <w:sz w:val="24"/>
        </w:rPr>
        <w:tab/>
      </w:r>
      <w:r w:rsidRPr="009C2B59">
        <w:rPr>
          <w:sz w:val="24"/>
        </w:rPr>
        <w:tab/>
      </w:r>
      <w:r w:rsidRPr="009C2B59">
        <w:rPr>
          <w:sz w:val="24"/>
        </w:rPr>
        <w:tab/>
      </w:r>
      <w:r w:rsidRPr="009C2B59">
        <w:rPr>
          <w:sz w:val="24"/>
        </w:rPr>
        <w:tab/>
      </w:r>
      <w:r w:rsidRPr="009C2B59">
        <w:rPr>
          <w:sz w:val="24"/>
        </w:rPr>
        <w:tab/>
      </w:r>
      <w:proofErr w:type="spellStart"/>
      <w:r w:rsidRPr="009C2B59">
        <w:rPr>
          <w:sz w:val="24"/>
        </w:rPr>
        <w:t>printf</w:t>
      </w:r>
      <w:proofErr w:type="spellEnd"/>
      <w:r w:rsidRPr="009C2B59">
        <w:rPr>
          <w:sz w:val="24"/>
        </w:rPr>
        <w:t>("%</w:t>
      </w:r>
      <w:proofErr w:type="spellStart"/>
      <w:r w:rsidRPr="009C2B59">
        <w:rPr>
          <w:sz w:val="24"/>
        </w:rPr>
        <w:t>lld</w:t>
      </w:r>
      <w:proofErr w:type="spellEnd"/>
      <w:r w:rsidRPr="009C2B59">
        <w:rPr>
          <w:sz w:val="24"/>
        </w:rPr>
        <w:t>",b[</w:t>
      </w:r>
      <w:proofErr w:type="spellStart"/>
      <w:r w:rsidRPr="009C2B59">
        <w:rPr>
          <w:sz w:val="24"/>
        </w:rPr>
        <w:t>i</w:t>
      </w:r>
      <w:proofErr w:type="spellEnd"/>
      <w:r w:rsidRPr="009C2B59">
        <w:rPr>
          <w:sz w:val="24"/>
        </w:rPr>
        <w:t>]);</w:t>
      </w:r>
    </w:p>
    <w:p w14:paraId="6BEF9371"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r>
      <w:r w:rsidRPr="009C2B59">
        <w:rPr>
          <w:sz w:val="24"/>
        </w:rPr>
        <w:tab/>
        <w:t>continue;</w:t>
      </w:r>
    </w:p>
    <w:p w14:paraId="60F8392E"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t>}</w:t>
      </w:r>
    </w:p>
    <w:p w14:paraId="2DB67F8A"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r w:rsidRPr="009C2B59">
        <w:rPr>
          <w:sz w:val="24"/>
        </w:rPr>
        <w:tab/>
      </w:r>
      <w:proofErr w:type="spellStart"/>
      <w:r w:rsidRPr="009C2B59">
        <w:rPr>
          <w:sz w:val="24"/>
        </w:rPr>
        <w:t>printf</w:t>
      </w:r>
      <w:proofErr w:type="spellEnd"/>
      <w:r w:rsidRPr="009C2B59">
        <w:rPr>
          <w:sz w:val="24"/>
        </w:rPr>
        <w:t>("%</w:t>
      </w:r>
      <w:proofErr w:type="spellStart"/>
      <w:r w:rsidRPr="009C2B59">
        <w:rPr>
          <w:sz w:val="24"/>
        </w:rPr>
        <w:t>lld</w:t>
      </w:r>
      <w:proofErr w:type="spellEnd"/>
      <w:r w:rsidRPr="009C2B59">
        <w:rPr>
          <w:sz w:val="24"/>
        </w:rPr>
        <w:t>+",b[</w:t>
      </w:r>
      <w:proofErr w:type="spellStart"/>
      <w:r w:rsidRPr="009C2B59">
        <w:rPr>
          <w:sz w:val="24"/>
        </w:rPr>
        <w:t>i</w:t>
      </w:r>
      <w:proofErr w:type="spellEnd"/>
      <w:r w:rsidRPr="009C2B59">
        <w:rPr>
          <w:sz w:val="24"/>
        </w:rPr>
        <w:t>]);</w:t>
      </w:r>
    </w:p>
    <w:p w14:paraId="4D47A534"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t>}</w:t>
      </w:r>
    </w:p>
    <w:p w14:paraId="50998E16"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r>
      <w:r w:rsidRPr="009C2B59">
        <w:rPr>
          <w:sz w:val="24"/>
        </w:rPr>
        <w:tab/>
      </w:r>
      <w:r w:rsidRPr="009C2B59">
        <w:rPr>
          <w:sz w:val="24"/>
        </w:rPr>
        <w:tab/>
      </w:r>
      <w:proofErr w:type="spellStart"/>
      <w:r w:rsidRPr="009C2B59">
        <w:rPr>
          <w:sz w:val="24"/>
        </w:rPr>
        <w:t>printf</w:t>
      </w:r>
      <w:proofErr w:type="spellEnd"/>
      <w:r w:rsidRPr="009C2B59">
        <w:rPr>
          <w:sz w:val="24"/>
        </w:rPr>
        <w:t>("\n");</w:t>
      </w:r>
    </w:p>
    <w:p w14:paraId="2DECC5CC"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 xml:space="preserve">    }</w:t>
      </w:r>
    </w:p>
    <w:p w14:paraId="6F6CFAD9"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w:t>
      </w:r>
    </w:p>
    <w:p w14:paraId="42E04B92" w14:textId="77777777" w:rsidR="00191B7B" w:rsidRPr="009C2B59" w:rsidRDefault="00191B7B" w:rsidP="00191B7B">
      <w:pPr>
        <w:snapToGrid w:val="0"/>
        <w:spacing w:line="360" w:lineRule="auto"/>
        <w:ind w:firstLineChars="200" w:firstLine="480"/>
        <w:rPr>
          <w:sz w:val="24"/>
        </w:rPr>
      </w:pPr>
      <w:r w:rsidRPr="009C2B59">
        <w:rPr>
          <w:sz w:val="24"/>
        </w:rPr>
        <w:tab/>
        <w:t>}</w:t>
      </w:r>
    </w:p>
    <w:p w14:paraId="31BFF9E1" w14:textId="77777777" w:rsidR="00191B7B" w:rsidRPr="009C2B59" w:rsidRDefault="00191B7B" w:rsidP="00191B7B">
      <w:pPr>
        <w:snapToGrid w:val="0"/>
        <w:spacing w:line="360" w:lineRule="auto"/>
        <w:ind w:firstLineChars="200" w:firstLine="480"/>
        <w:rPr>
          <w:sz w:val="24"/>
        </w:rPr>
      </w:pPr>
      <w:r w:rsidRPr="009C2B59">
        <w:rPr>
          <w:sz w:val="24"/>
        </w:rPr>
        <w:t xml:space="preserve">    return 0;</w:t>
      </w:r>
    </w:p>
    <w:p w14:paraId="2CE1FE69" w14:textId="77777777" w:rsidR="00191B7B" w:rsidRDefault="00191B7B" w:rsidP="00191B7B">
      <w:pPr>
        <w:snapToGrid w:val="0"/>
        <w:spacing w:line="360" w:lineRule="auto"/>
        <w:ind w:firstLineChars="200" w:firstLine="480"/>
        <w:rPr>
          <w:sz w:val="24"/>
        </w:rPr>
      </w:pPr>
      <w:r w:rsidRPr="009C2B59">
        <w:rPr>
          <w:sz w:val="24"/>
        </w:rPr>
        <w:t>}</w:t>
      </w:r>
      <w:r w:rsidRPr="00885843">
        <w:rPr>
          <w:sz w:val="24"/>
        </w:rPr>
        <w:tab/>
      </w:r>
    </w:p>
    <w:p w14:paraId="74E9DB88" w14:textId="77777777" w:rsidR="00191B7B" w:rsidRPr="00885843" w:rsidRDefault="00191B7B" w:rsidP="00191B7B">
      <w:pPr>
        <w:snapToGrid w:val="0"/>
        <w:spacing w:line="360" w:lineRule="auto"/>
        <w:ind w:firstLineChars="200" w:firstLine="480"/>
        <w:rPr>
          <w:sz w:val="24"/>
        </w:rPr>
      </w:pPr>
      <w:r w:rsidRPr="00885843">
        <w:rPr>
          <w:sz w:val="24"/>
        </w:rPr>
        <w:t>3</w:t>
      </w:r>
      <w:r w:rsidRPr="00885843">
        <w:rPr>
          <w:rFonts w:hAnsi="宋体"/>
          <w:sz w:val="24"/>
        </w:rPr>
        <w:t>）测试</w:t>
      </w:r>
    </w:p>
    <w:p w14:paraId="4A97E4FF" w14:textId="77777777" w:rsidR="00191B7B" w:rsidRDefault="00191B7B" w:rsidP="00191B7B">
      <w:pPr>
        <w:snapToGrid w:val="0"/>
        <w:spacing w:line="360" w:lineRule="auto"/>
        <w:rPr>
          <w:sz w:val="24"/>
        </w:rPr>
      </w:pPr>
      <w:r w:rsidRPr="009C2B59">
        <w:rPr>
          <w:rFonts w:hAnsi="宋体"/>
          <w:noProof/>
          <w:sz w:val="24"/>
        </w:rPr>
        <w:drawing>
          <wp:inline distT="0" distB="0" distL="0" distR="0" wp14:anchorId="66213E32" wp14:editId="471E6C15">
            <wp:extent cx="5565775" cy="1402956"/>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181"/>
                    <a:stretch/>
                  </pic:blipFill>
                  <pic:spPr bwMode="auto">
                    <a:xfrm>
                      <a:off x="0" y="0"/>
                      <a:ext cx="5611164" cy="1414397"/>
                    </a:xfrm>
                    <a:prstGeom prst="rect">
                      <a:avLst/>
                    </a:prstGeom>
                    <a:ln>
                      <a:noFill/>
                    </a:ln>
                    <a:extLst>
                      <a:ext uri="{53640926-AAD7-44D8-BBD7-CCE9431645EC}">
                        <a14:shadowObscured xmlns:a14="http://schemas.microsoft.com/office/drawing/2010/main"/>
                      </a:ext>
                    </a:extLst>
                  </pic:spPr>
                </pic:pic>
              </a:graphicData>
            </a:graphic>
          </wp:inline>
        </w:drawing>
      </w:r>
    </w:p>
    <w:p w14:paraId="4038D664"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3-10</w:t>
      </w:r>
      <w:r w:rsidRPr="00885843">
        <w:rPr>
          <w:rFonts w:eastAsia="黑体"/>
          <w:sz w:val="24"/>
        </w:rPr>
        <w:t xml:space="preserve"> </w:t>
      </w:r>
      <w:r>
        <w:rPr>
          <w:rFonts w:eastAsia="黑体" w:hint="eastAsia"/>
          <w:sz w:val="24"/>
        </w:rPr>
        <w:t>程序设计题</w:t>
      </w:r>
      <w:r>
        <w:rPr>
          <w:rFonts w:eastAsia="黑体" w:hint="eastAsia"/>
          <w:sz w:val="24"/>
        </w:rPr>
        <w:t>2</w:t>
      </w:r>
      <w:r w:rsidRPr="00885843">
        <w:rPr>
          <w:rFonts w:eastAsia="黑体"/>
          <w:sz w:val="24"/>
        </w:rPr>
        <w:t>的</w:t>
      </w:r>
      <w:r>
        <w:rPr>
          <w:rFonts w:eastAsia="黑体" w:hint="eastAsia"/>
          <w:sz w:val="24"/>
        </w:rPr>
        <w:t>运行结果</w:t>
      </w:r>
      <w:r w:rsidRPr="00885843">
        <w:rPr>
          <w:rFonts w:eastAsia="黑体"/>
          <w:sz w:val="24"/>
        </w:rPr>
        <w:t>图</w:t>
      </w:r>
    </w:p>
    <w:p w14:paraId="5F85864E" w14:textId="77777777" w:rsidR="00191B7B" w:rsidRDefault="00191B7B" w:rsidP="00191B7B">
      <w:pPr>
        <w:spacing w:line="360" w:lineRule="auto"/>
        <w:jc w:val="left"/>
        <w:rPr>
          <w:sz w:val="24"/>
        </w:rPr>
      </w:pPr>
      <w:r>
        <w:rPr>
          <w:sz w:val="24"/>
        </w:rPr>
        <w:t>（</w:t>
      </w:r>
      <w:r>
        <w:rPr>
          <w:sz w:val="24"/>
        </w:rPr>
        <w:t>3</w:t>
      </w:r>
      <w:r>
        <w:rPr>
          <w:sz w:val="24"/>
        </w:rPr>
        <w:t>）自幂数是指一个</w:t>
      </w:r>
      <w:r>
        <w:rPr>
          <w:sz w:val="24"/>
        </w:rPr>
        <w:t>n</w:t>
      </w:r>
      <w:r>
        <w:rPr>
          <w:sz w:val="24"/>
        </w:rPr>
        <w:t>位数，它的每个位上的数字的</w:t>
      </w:r>
      <w:r>
        <w:rPr>
          <w:sz w:val="24"/>
        </w:rPr>
        <w:t>n</w:t>
      </w:r>
      <w:r>
        <w:rPr>
          <w:sz w:val="24"/>
        </w:rPr>
        <w:t>次幂之和等于它本身。水仙花数是</w:t>
      </w:r>
      <w:r>
        <w:rPr>
          <w:sz w:val="24"/>
        </w:rPr>
        <w:t>3</w:t>
      </w:r>
      <w:r>
        <w:rPr>
          <w:sz w:val="24"/>
        </w:rPr>
        <w:t>位的自幂数，除此之外，还有</w:t>
      </w:r>
      <w:r>
        <w:rPr>
          <w:sz w:val="24"/>
        </w:rPr>
        <w:t>4</w:t>
      </w:r>
      <w:r>
        <w:rPr>
          <w:sz w:val="24"/>
        </w:rPr>
        <w:t>位的四叶玫瑰数、</w:t>
      </w:r>
      <w:r>
        <w:rPr>
          <w:sz w:val="24"/>
        </w:rPr>
        <w:t>5</w:t>
      </w:r>
      <w:r>
        <w:rPr>
          <w:sz w:val="24"/>
        </w:rPr>
        <w:t>位的五角星数、</w:t>
      </w:r>
      <w:r>
        <w:rPr>
          <w:sz w:val="24"/>
        </w:rPr>
        <w:t>6</w:t>
      </w:r>
      <w:r>
        <w:rPr>
          <w:sz w:val="24"/>
        </w:rPr>
        <w:t>位的六合数、</w:t>
      </w:r>
      <w:r>
        <w:rPr>
          <w:sz w:val="24"/>
        </w:rPr>
        <w:t>7</w:t>
      </w:r>
      <w:r>
        <w:rPr>
          <w:sz w:val="24"/>
        </w:rPr>
        <w:t>位的北斗星数、</w:t>
      </w:r>
      <w:r>
        <w:rPr>
          <w:sz w:val="24"/>
        </w:rPr>
        <w:t>8</w:t>
      </w:r>
      <w:r>
        <w:rPr>
          <w:sz w:val="24"/>
        </w:rPr>
        <w:t>位的八仙数等。编写一个函数，判断其参数</w:t>
      </w:r>
      <w:r>
        <w:rPr>
          <w:sz w:val="24"/>
        </w:rPr>
        <w:t>n</w:t>
      </w:r>
      <w:r>
        <w:rPr>
          <w:sz w:val="24"/>
        </w:rPr>
        <w:t>是否为自幂数，如果是，则返回</w:t>
      </w:r>
      <w:r>
        <w:rPr>
          <w:sz w:val="24"/>
        </w:rPr>
        <w:t>1</w:t>
      </w:r>
      <w:r>
        <w:rPr>
          <w:sz w:val="24"/>
        </w:rPr>
        <w:t>；否则，返回</w:t>
      </w:r>
      <w:r>
        <w:rPr>
          <w:sz w:val="24"/>
        </w:rPr>
        <w:t>0</w:t>
      </w:r>
      <w:r>
        <w:rPr>
          <w:sz w:val="24"/>
        </w:rPr>
        <w:t>。</w:t>
      </w:r>
      <w:r>
        <w:rPr>
          <w:sz w:val="24"/>
        </w:rPr>
        <w:t>main</w:t>
      </w:r>
      <w:r>
        <w:rPr>
          <w:sz w:val="24"/>
        </w:rPr>
        <w:t>函数能反复接收从键盘输入的整数</w:t>
      </w:r>
      <w:r>
        <w:rPr>
          <w:sz w:val="24"/>
        </w:rPr>
        <w:t>k</w:t>
      </w:r>
      <w:r>
        <w:rPr>
          <w:sz w:val="24"/>
        </w:rPr>
        <w:t>，</w:t>
      </w:r>
      <w:r>
        <w:rPr>
          <w:sz w:val="24"/>
        </w:rPr>
        <w:t>k</w:t>
      </w:r>
      <w:r>
        <w:rPr>
          <w:sz w:val="24"/>
        </w:rPr>
        <w:t>代表位数，然后调用上述函数求</w:t>
      </w:r>
      <w:r>
        <w:rPr>
          <w:sz w:val="24"/>
        </w:rPr>
        <w:t>k</w:t>
      </w:r>
      <w:r>
        <w:rPr>
          <w:sz w:val="24"/>
        </w:rPr>
        <w:t>位的自幂数，输出所有</w:t>
      </w:r>
      <w:r>
        <w:rPr>
          <w:sz w:val="24"/>
        </w:rPr>
        <w:t>k</w:t>
      </w:r>
      <w:r>
        <w:rPr>
          <w:sz w:val="24"/>
        </w:rPr>
        <w:t>位自幂数，并输出相应的信息，例如</w:t>
      </w:r>
      <w:r>
        <w:rPr>
          <w:sz w:val="24"/>
        </w:rPr>
        <w:t>“3</w:t>
      </w:r>
      <w:r>
        <w:rPr>
          <w:sz w:val="24"/>
        </w:rPr>
        <w:t>位的水仙花数共有</w:t>
      </w:r>
      <w:r>
        <w:rPr>
          <w:sz w:val="24"/>
        </w:rPr>
        <w:t>4</w:t>
      </w:r>
      <w:r>
        <w:rPr>
          <w:sz w:val="24"/>
        </w:rPr>
        <w:t>个</w:t>
      </w:r>
      <w:r>
        <w:rPr>
          <w:sz w:val="24"/>
        </w:rPr>
        <w:t>153</w:t>
      </w:r>
      <w:r>
        <w:rPr>
          <w:sz w:val="24"/>
        </w:rPr>
        <w:t>，</w:t>
      </w:r>
      <w:r>
        <w:rPr>
          <w:sz w:val="24"/>
        </w:rPr>
        <w:t>370</w:t>
      </w:r>
      <w:r>
        <w:rPr>
          <w:sz w:val="24"/>
        </w:rPr>
        <w:t>，</w:t>
      </w:r>
      <w:r>
        <w:rPr>
          <w:sz w:val="24"/>
        </w:rPr>
        <w:t>371</w:t>
      </w:r>
      <w:r>
        <w:rPr>
          <w:sz w:val="24"/>
        </w:rPr>
        <w:t>，</w:t>
      </w:r>
      <w:r>
        <w:rPr>
          <w:sz w:val="24"/>
        </w:rPr>
        <w:t>407”</w:t>
      </w:r>
      <w:r>
        <w:rPr>
          <w:sz w:val="24"/>
        </w:rPr>
        <w:t>。当</w:t>
      </w:r>
      <w:r>
        <w:rPr>
          <w:sz w:val="24"/>
        </w:rPr>
        <w:t>k=0</w:t>
      </w:r>
      <w:r>
        <w:rPr>
          <w:sz w:val="24"/>
        </w:rPr>
        <w:t>时程序结束执行。</w:t>
      </w:r>
    </w:p>
    <w:p w14:paraId="207E3F38" w14:textId="77777777" w:rsidR="00191B7B" w:rsidRPr="00885843" w:rsidRDefault="00191B7B" w:rsidP="00191B7B">
      <w:pPr>
        <w:snapToGrid w:val="0"/>
        <w:spacing w:line="360" w:lineRule="auto"/>
        <w:rPr>
          <w:b/>
          <w:sz w:val="24"/>
        </w:rPr>
      </w:pPr>
      <w:r w:rsidRPr="00885843">
        <w:rPr>
          <w:rFonts w:hAnsi="宋体"/>
          <w:b/>
          <w:sz w:val="24"/>
        </w:rPr>
        <w:t>解答：</w:t>
      </w:r>
    </w:p>
    <w:p w14:paraId="264C1BDD" w14:textId="77777777" w:rsidR="00191B7B" w:rsidRPr="009C2B59" w:rsidRDefault="00191B7B" w:rsidP="00191B7B">
      <w:pPr>
        <w:pStyle w:val="af6"/>
        <w:numPr>
          <w:ilvl w:val="0"/>
          <w:numId w:val="5"/>
        </w:numPr>
        <w:snapToGrid w:val="0"/>
        <w:spacing w:line="360" w:lineRule="auto"/>
        <w:ind w:firstLineChars="0"/>
        <w:rPr>
          <w:color w:val="FF0000"/>
          <w:sz w:val="24"/>
        </w:rPr>
      </w:pPr>
      <w:r w:rsidRPr="009C2B59">
        <w:rPr>
          <w:rFonts w:hAnsi="宋体"/>
          <w:sz w:val="24"/>
        </w:rPr>
        <w:t>算法流程如图</w:t>
      </w:r>
      <w:r w:rsidRPr="009C2B59">
        <w:rPr>
          <w:sz w:val="24"/>
        </w:rPr>
        <w:t>1.1</w:t>
      </w:r>
      <w:r w:rsidRPr="009C2B59">
        <w:rPr>
          <w:rFonts w:hAnsi="宋体"/>
          <w:sz w:val="24"/>
        </w:rPr>
        <w:t>所示。</w:t>
      </w:r>
    </w:p>
    <w:p w14:paraId="50D5C2ED" w14:textId="77777777" w:rsidR="00191B7B" w:rsidRPr="009C2B59" w:rsidRDefault="00191B7B" w:rsidP="00191B7B">
      <w:pPr>
        <w:pStyle w:val="af6"/>
        <w:snapToGrid w:val="0"/>
        <w:spacing w:line="360" w:lineRule="auto"/>
        <w:ind w:left="900" w:firstLineChars="0" w:firstLine="0"/>
        <w:rPr>
          <w:color w:val="FF0000"/>
          <w:sz w:val="24"/>
        </w:rPr>
      </w:pPr>
    </w:p>
    <w:p w14:paraId="33A3EF8A" w14:textId="77777777" w:rsidR="00191B7B" w:rsidRPr="00885843" w:rsidRDefault="00191B7B" w:rsidP="00191B7B">
      <w:pPr>
        <w:snapToGrid w:val="0"/>
        <w:spacing w:line="360" w:lineRule="auto"/>
        <w:jc w:val="center"/>
        <w:rPr>
          <w:sz w:val="24"/>
        </w:rPr>
      </w:pPr>
      <w:r>
        <w:object w:dxaOrig="3481" w:dyaOrig="16626" w14:anchorId="6D0B75A9">
          <v:shape id="_x0000_i1034" type="#_x0000_t75" style="width:139.6pt;height:668.65pt" o:ole="">
            <v:imagedata r:id="rId59" o:title=""/>
          </v:shape>
          <o:OLEObject Type="Embed" ProgID="Visio.Drawing.15" ShapeID="_x0000_i1034" DrawAspect="Content" ObjectID="_1731524796" r:id="rId60"/>
        </w:object>
      </w:r>
    </w:p>
    <w:p w14:paraId="33295B1F"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3-11</w:t>
      </w:r>
      <w:r w:rsidRPr="00885843">
        <w:rPr>
          <w:rFonts w:eastAsia="黑体"/>
          <w:sz w:val="24"/>
        </w:rPr>
        <w:t xml:space="preserve"> </w:t>
      </w:r>
      <w:r>
        <w:rPr>
          <w:rFonts w:eastAsia="黑体" w:hint="eastAsia"/>
          <w:sz w:val="24"/>
        </w:rPr>
        <w:t>程序设计题</w:t>
      </w:r>
      <w:r>
        <w:rPr>
          <w:rFonts w:eastAsia="黑体" w:hint="eastAsia"/>
          <w:sz w:val="24"/>
        </w:rPr>
        <w:t>3</w:t>
      </w:r>
      <w:r w:rsidRPr="00885843">
        <w:rPr>
          <w:rFonts w:eastAsia="黑体"/>
          <w:sz w:val="24"/>
        </w:rPr>
        <w:t>的程序流程图</w:t>
      </w:r>
    </w:p>
    <w:p w14:paraId="549993DF" w14:textId="77777777" w:rsidR="00191B7B" w:rsidRPr="00885843" w:rsidRDefault="00191B7B" w:rsidP="00191B7B">
      <w:pPr>
        <w:snapToGrid w:val="0"/>
        <w:spacing w:line="360" w:lineRule="auto"/>
        <w:ind w:firstLineChars="200" w:firstLine="480"/>
        <w:rPr>
          <w:sz w:val="24"/>
        </w:rPr>
      </w:pPr>
      <w:r w:rsidRPr="00885843">
        <w:rPr>
          <w:sz w:val="24"/>
        </w:rPr>
        <w:lastRenderedPageBreak/>
        <w:t>2</w:t>
      </w:r>
      <w:r w:rsidRPr="00885843">
        <w:rPr>
          <w:rFonts w:hAnsi="宋体"/>
          <w:sz w:val="24"/>
        </w:rPr>
        <w:t>）源程序清单</w:t>
      </w:r>
    </w:p>
    <w:p w14:paraId="22CAA329" w14:textId="77777777" w:rsidR="00191B7B" w:rsidRPr="009C2B59" w:rsidRDefault="00191B7B" w:rsidP="00191B7B">
      <w:pPr>
        <w:snapToGrid w:val="0"/>
        <w:spacing w:line="360" w:lineRule="auto"/>
        <w:ind w:firstLineChars="200" w:firstLine="480"/>
        <w:rPr>
          <w:sz w:val="24"/>
        </w:rPr>
      </w:pPr>
      <w:r w:rsidRPr="009C2B59">
        <w:rPr>
          <w:sz w:val="24"/>
        </w:rPr>
        <w:t>#include&lt;stdio.h&gt;</w:t>
      </w:r>
    </w:p>
    <w:p w14:paraId="52E22ADE" w14:textId="77777777" w:rsidR="00191B7B" w:rsidRPr="009C2B59" w:rsidRDefault="00191B7B" w:rsidP="00191B7B">
      <w:pPr>
        <w:snapToGrid w:val="0"/>
        <w:spacing w:line="360" w:lineRule="auto"/>
        <w:ind w:firstLineChars="200" w:firstLine="480"/>
        <w:rPr>
          <w:sz w:val="24"/>
        </w:rPr>
      </w:pPr>
      <w:r w:rsidRPr="009C2B59">
        <w:rPr>
          <w:sz w:val="24"/>
        </w:rPr>
        <w:t>#include&lt;math.h&gt;</w:t>
      </w:r>
    </w:p>
    <w:p w14:paraId="499371B9" w14:textId="77777777" w:rsidR="00191B7B" w:rsidRPr="009C2B59" w:rsidRDefault="00191B7B" w:rsidP="00191B7B">
      <w:pPr>
        <w:snapToGrid w:val="0"/>
        <w:spacing w:line="360" w:lineRule="auto"/>
        <w:ind w:firstLineChars="200" w:firstLine="480"/>
        <w:rPr>
          <w:sz w:val="24"/>
        </w:rPr>
      </w:pPr>
      <w:r w:rsidRPr="009C2B59">
        <w:rPr>
          <w:sz w:val="24"/>
        </w:rPr>
        <w:t>int main()</w:t>
      </w:r>
    </w:p>
    <w:p w14:paraId="387E8F56" w14:textId="77777777" w:rsidR="00191B7B" w:rsidRPr="009C2B59" w:rsidRDefault="00191B7B" w:rsidP="00191B7B">
      <w:pPr>
        <w:snapToGrid w:val="0"/>
        <w:spacing w:line="360" w:lineRule="auto"/>
        <w:ind w:firstLineChars="200" w:firstLine="480"/>
        <w:rPr>
          <w:sz w:val="24"/>
        </w:rPr>
      </w:pPr>
      <w:r w:rsidRPr="009C2B59">
        <w:rPr>
          <w:sz w:val="24"/>
        </w:rPr>
        <w:t>{</w:t>
      </w:r>
    </w:p>
    <w:p w14:paraId="6A4DBADE" w14:textId="77777777" w:rsidR="00191B7B" w:rsidRPr="009C2B59" w:rsidRDefault="00191B7B" w:rsidP="00191B7B">
      <w:pPr>
        <w:snapToGrid w:val="0"/>
        <w:spacing w:line="360" w:lineRule="auto"/>
        <w:ind w:firstLineChars="200" w:firstLine="480"/>
        <w:rPr>
          <w:sz w:val="24"/>
        </w:rPr>
      </w:pPr>
      <w:r w:rsidRPr="009C2B59">
        <w:rPr>
          <w:sz w:val="24"/>
        </w:rPr>
        <w:tab/>
        <w:t>int cache[100];</w:t>
      </w:r>
    </w:p>
    <w:p w14:paraId="4306D4AE" w14:textId="77777777" w:rsidR="00191B7B" w:rsidRPr="009C2B59" w:rsidRDefault="00191B7B" w:rsidP="00191B7B">
      <w:pPr>
        <w:snapToGrid w:val="0"/>
        <w:spacing w:line="360" w:lineRule="auto"/>
        <w:ind w:firstLineChars="200" w:firstLine="480"/>
        <w:rPr>
          <w:sz w:val="24"/>
        </w:rPr>
      </w:pPr>
      <w:r w:rsidRPr="009C2B59">
        <w:rPr>
          <w:sz w:val="24"/>
        </w:rPr>
        <w:tab/>
        <w:t xml:space="preserve">int n; </w:t>
      </w:r>
    </w:p>
    <w:p w14:paraId="7819DE9D" w14:textId="77777777" w:rsidR="00191B7B" w:rsidRPr="009C2B59" w:rsidRDefault="00191B7B" w:rsidP="00191B7B">
      <w:pPr>
        <w:snapToGrid w:val="0"/>
        <w:spacing w:line="360" w:lineRule="auto"/>
        <w:ind w:firstLineChars="200" w:firstLine="480"/>
        <w:rPr>
          <w:sz w:val="24"/>
        </w:rPr>
      </w:pPr>
      <w:r w:rsidRPr="009C2B59">
        <w:rPr>
          <w:sz w:val="24"/>
        </w:rPr>
        <w:tab/>
      </w:r>
      <w:proofErr w:type="spellStart"/>
      <w:r w:rsidRPr="009C2B59">
        <w:rPr>
          <w:sz w:val="24"/>
        </w:rPr>
        <w:t>scanf</w:t>
      </w:r>
      <w:proofErr w:type="spellEnd"/>
      <w:r w:rsidRPr="009C2B59">
        <w:rPr>
          <w:sz w:val="24"/>
        </w:rPr>
        <w:t>("%</w:t>
      </w:r>
      <w:proofErr w:type="spellStart"/>
      <w:r w:rsidRPr="009C2B59">
        <w:rPr>
          <w:sz w:val="24"/>
        </w:rPr>
        <w:t>d",&amp;n</w:t>
      </w:r>
      <w:proofErr w:type="spellEnd"/>
      <w:r w:rsidRPr="009C2B59">
        <w:rPr>
          <w:sz w:val="24"/>
        </w:rPr>
        <w:t>);</w:t>
      </w:r>
    </w:p>
    <w:p w14:paraId="137E3136" w14:textId="77777777" w:rsidR="00191B7B" w:rsidRPr="009C2B59" w:rsidRDefault="00191B7B" w:rsidP="00191B7B">
      <w:pPr>
        <w:snapToGrid w:val="0"/>
        <w:spacing w:line="360" w:lineRule="auto"/>
        <w:ind w:firstLineChars="200" w:firstLine="480"/>
        <w:rPr>
          <w:sz w:val="24"/>
        </w:rPr>
      </w:pPr>
      <w:r w:rsidRPr="009C2B59">
        <w:rPr>
          <w:sz w:val="24"/>
        </w:rPr>
        <w:tab/>
        <w:t xml:space="preserve">for(int </w:t>
      </w:r>
      <w:proofErr w:type="spellStart"/>
      <w:r w:rsidRPr="009C2B59">
        <w:rPr>
          <w:sz w:val="24"/>
        </w:rPr>
        <w:t>i</w:t>
      </w:r>
      <w:proofErr w:type="spellEnd"/>
      <w:r w:rsidRPr="009C2B59">
        <w:rPr>
          <w:sz w:val="24"/>
        </w:rPr>
        <w:t>=0;i&lt;=</w:t>
      </w:r>
      <w:proofErr w:type="spellStart"/>
      <w:r w:rsidRPr="009C2B59">
        <w:rPr>
          <w:sz w:val="24"/>
        </w:rPr>
        <w:t>n;i</w:t>
      </w:r>
      <w:proofErr w:type="spellEnd"/>
      <w:r w:rsidRPr="009C2B59">
        <w:rPr>
          <w:sz w:val="24"/>
        </w:rPr>
        <w:t>++)</w:t>
      </w:r>
    </w:p>
    <w:p w14:paraId="6B32A7FA" w14:textId="77777777" w:rsidR="00191B7B" w:rsidRPr="009C2B59" w:rsidRDefault="00191B7B" w:rsidP="00191B7B">
      <w:pPr>
        <w:snapToGrid w:val="0"/>
        <w:spacing w:line="360" w:lineRule="auto"/>
        <w:ind w:firstLineChars="200" w:firstLine="480"/>
        <w:rPr>
          <w:sz w:val="24"/>
        </w:rPr>
      </w:pPr>
      <w:r w:rsidRPr="009C2B59">
        <w:rPr>
          <w:sz w:val="24"/>
        </w:rPr>
        <w:tab/>
        <w:t>{</w:t>
      </w:r>
    </w:p>
    <w:p w14:paraId="116306FA"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cache[</w:t>
      </w:r>
      <w:proofErr w:type="spellStart"/>
      <w:r w:rsidRPr="009C2B59">
        <w:rPr>
          <w:sz w:val="24"/>
        </w:rPr>
        <w:t>i</w:t>
      </w:r>
      <w:proofErr w:type="spellEnd"/>
      <w:r w:rsidRPr="009C2B59">
        <w:rPr>
          <w:sz w:val="24"/>
        </w:rPr>
        <w:t>]=pow(</w:t>
      </w:r>
      <w:proofErr w:type="spellStart"/>
      <w:r w:rsidRPr="009C2B59">
        <w:rPr>
          <w:sz w:val="24"/>
        </w:rPr>
        <w:t>i,n</w:t>
      </w:r>
      <w:proofErr w:type="spellEnd"/>
      <w:r w:rsidRPr="009C2B59">
        <w:rPr>
          <w:sz w:val="24"/>
        </w:rPr>
        <w:t>);</w:t>
      </w:r>
    </w:p>
    <w:p w14:paraId="1F0F60B1" w14:textId="77777777" w:rsidR="00191B7B" w:rsidRPr="009C2B59" w:rsidRDefault="00191B7B" w:rsidP="00191B7B">
      <w:pPr>
        <w:snapToGrid w:val="0"/>
        <w:spacing w:line="360" w:lineRule="auto"/>
        <w:ind w:firstLineChars="200" w:firstLine="480"/>
        <w:rPr>
          <w:sz w:val="24"/>
        </w:rPr>
      </w:pPr>
      <w:r w:rsidRPr="009C2B59">
        <w:rPr>
          <w:sz w:val="24"/>
        </w:rPr>
        <w:tab/>
        <w:t>}</w:t>
      </w:r>
    </w:p>
    <w:p w14:paraId="2BFD1ECC" w14:textId="77777777" w:rsidR="00191B7B" w:rsidRPr="009C2B59" w:rsidRDefault="00191B7B" w:rsidP="00191B7B">
      <w:pPr>
        <w:snapToGrid w:val="0"/>
        <w:spacing w:line="360" w:lineRule="auto"/>
        <w:ind w:firstLineChars="200" w:firstLine="480"/>
        <w:rPr>
          <w:sz w:val="24"/>
        </w:rPr>
      </w:pPr>
      <w:r w:rsidRPr="009C2B59">
        <w:rPr>
          <w:sz w:val="24"/>
        </w:rPr>
        <w:tab/>
        <w:t>int x = 0;</w:t>
      </w:r>
    </w:p>
    <w:p w14:paraId="2893504D" w14:textId="77777777" w:rsidR="00191B7B" w:rsidRPr="009C2B59" w:rsidRDefault="00191B7B" w:rsidP="00191B7B">
      <w:pPr>
        <w:snapToGrid w:val="0"/>
        <w:spacing w:line="360" w:lineRule="auto"/>
        <w:ind w:firstLineChars="200" w:firstLine="480"/>
        <w:rPr>
          <w:sz w:val="24"/>
        </w:rPr>
      </w:pPr>
      <w:r w:rsidRPr="009C2B59">
        <w:rPr>
          <w:sz w:val="24"/>
        </w:rPr>
        <w:tab/>
        <w:t>for(x=pow(10,n-1);x&lt;pow(10,n);x++)</w:t>
      </w:r>
    </w:p>
    <w:p w14:paraId="367C6BCC" w14:textId="77777777" w:rsidR="00191B7B" w:rsidRPr="009C2B59" w:rsidRDefault="00191B7B" w:rsidP="00191B7B">
      <w:pPr>
        <w:snapToGrid w:val="0"/>
        <w:spacing w:line="360" w:lineRule="auto"/>
        <w:ind w:firstLineChars="200" w:firstLine="480"/>
        <w:rPr>
          <w:sz w:val="24"/>
        </w:rPr>
      </w:pPr>
      <w:r w:rsidRPr="009C2B59">
        <w:rPr>
          <w:sz w:val="24"/>
        </w:rPr>
        <w:tab/>
        <w:t>{</w:t>
      </w:r>
    </w:p>
    <w:p w14:paraId="5E403212"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int temp = x;</w:t>
      </w:r>
    </w:p>
    <w:p w14:paraId="5FCDC8E2"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 xml:space="preserve">int sum = 0, a = 0, </w:t>
      </w:r>
      <w:proofErr w:type="spellStart"/>
      <w:r w:rsidRPr="009C2B59">
        <w:rPr>
          <w:sz w:val="24"/>
        </w:rPr>
        <w:t>i</w:t>
      </w:r>
      <w:proofErr w:type="spellEnd"/>
      <w:r w:rsidRPr="009C2B59">
        <w:rPr>
          <w:sz w:val="24"/>
        </w:rPr>
        <w:t>;</w:t>
      </w:r>
    </w:p>
    <w:p w14:paraId="74A078F7"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for(</w:t>
      </w:r>
      <w:proofErr w:type="spellStart"/>
      <w:r w:rsidRPr="009C2B59">
        <w:rPr>
          <w:sz w:val="24"/>
        </w:rPr>
        <w:t>i</w:t>
      </w:r>
      <w:proofErr w:type="spellEnd"/>
      <w:r w:rsidRPr="009C2B59">
        <w:rPr>
          <w:sz w:val="24"/>
        </w:rPr>
        <w:t xml:space="preserve"> = 1; </w:t>
      </w:r>
      <w:proofErr w:type="spellStart"/>
      <w:r w:rsidRPr="009C2B59">
        <w:rPr>
          <w:sz w:val="24"/>
        </w:rPr>
        <w:t>i</w:t>
      </w:r>
      <w:proofErr w:type="spellEnd"/>
      <w:r w:rsidRPr="009C2B59">
        <w:rPr>
          <w:sz w:val="24"/>
        </w:rPr>
        <w:t xml:space="preserve"> &lt;= n; </w:t>
      </w:r>
      <w:proofErr w:type="spellStart"/>
      <w:r w:rsidRPr="009C2B59">
        <w:rPr>
          <w:sz w:val="24"/>
        </w:rPr>
        <w:t>i</w:t>
      </w:r>
      <w:proofErr w:type="spellEnd"/>
      <w:r w:rsidRPr="009C2B59">
        <w:rPr>
          <w:sz w:val="24"/>
        </w:rPr>
        <w:t>++)</w:t>
      </w:r>
    </w:p>
    <w:p w14:paraId="4B4D8707"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w:t>
      </w:r>
    </w:p>
    <w:p w14:paraId="7841F593" w14:textId="77777777" w:rsidR="00191B7B" w:rsidRPr="009C2B59" w:rsidRDefault="00191B7B" w:rsidP="00191B7B">
      <w:pPr>
        <w:snapToGrid w:val="0"/>
        <w:spacing w:line="360" w:lineRule="auto"/>
        <w:ind w:firstLineChars="200" w:firstLine="480"/>
        <w:rPr>
          <w:sz w:val="24"/>
        </w:rPr>
      </w:pPr>
      <w:r w:rsidRPr="009C2B59">
        <w:rPr>
          <w:rFonts w:hint="eastAsia"/>
          <w:sz w:val="24"/>
        </w:rPr>
        <w:tab/>
      </w:r>
      <w:r w:rsidRPr="009C2B59">
        <w:rPr>
          <w:rFonts w:hint="eastAsia"/>
          <w:sz w:val="24"/>
        </w:rPr>
        <w:tab/>
        <w:t xml:space="preserve">    a = temp%10; //</w:t>
      </w:r>
      <w:r w:rsidRPr="009C2B59">
        <w:rPr>
          <w:rFonts w:hint="eastAsia"/>
          <w:sz w:val="24"/>
        </w:rPr>
        <w:t>最后一位</w:t>
      </w:r>
      <w:r w:rsidRPr="009C2B59">
        <w:rPr>
          <w:rFonts w:hint="eastAsia"/>
          <w:sz w:val="24"/>
        </w:rPr>
        <w:t xml:space="preserve"> </w:t>
      </w:r>
    </w:p>
    <w:p w14:paraId="15770709" w14:textId="77777777" w:rsidR="00191B7B" w:rsidRPr="009C2B59" w:rsidRDefault="00191B7B" w:rsidP="00191B7B">
      <w:pPr>
        <w:snapToGrid w:val="0"/>
        <w:spacing w:line="360" w:lineRule="auto"/>
        <w:ind w:firstLineChars="200" w:firstLine="480"/>
        <w:rPr>
          <w:sz w:val="24"/>
        </w:rPr>
      </w:pPr>
      <w:r w:rsidRPr="009C2B59">
        <w:rPr>
          <w:rFonts w:hint="eastAsia"/>
          <w:sz w:val="24"/>
        </w:rPr>
        <w:tab/>
      </w:r>
      <w:r w:rsidRPr="009C2B59">
        <w:rPr>
          <w:rFonts w:hint="eastAsia"/>
          <w:sz w:val="24"/>
        </w:rPr>
        <w:tab/>
        <w:t xml:space="preserve">    temp /= 10;  //</w:t>
      </w:r>
      <w:r w:rsidRPr="009C2B59">
        <w:rPr>
          <w:rFonts w:hint="eastAsia"/>
          <w:sz w:val="24"/>
        </w:rPr>
        <w:t>去掉后一位</w:t>
      </w:r>
      <w:r w:rsidRPr="009C2B59">
        <w:rPr>
          <w:rFonts w:hint="eastAsia"/>
          <w:sz w:val="24"/>
        </w:rPr>
        <w:t xml:space="preserve"> </w:t>
      </w:r>
    </w:p>
    <w:p w14:paraId="125596D9"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 xml:space="preserve">    sum += pow(</w:t>
      </w:r>
      <w:proofErr w:type="spellStart"/>
      <w:r w:rsidRPr="009C2B59">
        <w:rPr>
          <w:sz w:val="24"/>
        </w:rPr>
        <w:t>a,n</w:t>
      </w:r>
      <w:proofErr w:type="spellEnd"/>
      <w:r w:rsidRPr="009C2B59">
        <w:rPr>
          <w:sz w:val="24"/>
        </w:rPr>
        <w:t>);</w:t>
      </w:r>
    </w:p>
    <w:p w14:paraId="7888CD9B" w14:textId="77777777" w:rsidR="00191B7B" w:rsidRPr="009C2B59" w:rsidRDefault="00191B7B" w:rsidP="00191B7B">
      <w:pPr>
        <w:snapToGrid w:val="0"/>
        <w:spacing w:line="360" w:lineRule="auto"/>
        <w:ind w:firstLineChars="200" w:firstLine="480"/>
        <w:rPr>
          <w:sz w:val="24"/>
        </w:rPr>
      </w:pPr>
      <w:r w:rsidRPr="009C2B59">
        <w:rPr>
          <w:sz w:val="24"/>
        </w:rPr>
        <w:tab/>
        <w:t xml:space="preserve">    }</w:t>
      </w:r>
    </w:p>
    <w:p w14:paraId="3344BE27"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 xml:space="preserve">if(sum == x) </w:t>
      </w:r>
    </w:p>
    <w:p w14:paraId="6F3FA7F8"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w:t>
      </w:r>
    </w:p>
    <w:p w14:paraId="781BD212"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 xml:space="preserve">    </w:t>
      </w:r>
      <w:proofErr w:type="spellStart"/>
      <w:r w:rsidRPr="009C2B59">
        <w:rPr>
          <w:sz w:val="24"/>
        </w:rPr>
        <w:t>printf</w:t>
      </w:r>
      <w:proofErr w:type="spellEnd"/>
      <w:r w:rsidRPr="009C2B59">
        <w:rPr>
          <w:sz w:val="24"/>
        </w:rPr>
        <w:t>("%10d",x);</w:t>
      </w:r>
    </w:p>
    <w:p w14:paraId="5E56FBD7" w14:textId="77777777" w:rsidR="00191B7B" w:rsidRPr="009C2B59" w:rsidRDefault="00191B7B" w:rsidP="00191B7B">
      <w:pPr>
        <w:snapToGrid w:val="0"/>
        <w:spacing w:line="360" w:lineRule="auto"/>
        <w:ind w:firstLineChars="200" w:firstLine="480"/>
        <w:rPr>
          <w:sz w:val="24"/>
        </w:rPr>
      </w:pPr>
      <w:r w:rsidRPr="009C2B59">
        <w:rPr>
          <w:sz w:val="24"/>
        </w:rPr>
        <w:tab/>
      </w:r>
      <w:r w:rsidRPr="009C2B59">
        <w:rPr>
          <w:sz w:val="24"/>
        </w:rPr>
        <w:tab/>
        <w:t>}</w:t>
      </w:r>
      <w:r w:rsidRPr="009C2B59">
        <w:rPr>
          <w:sz w:val="24"/>
        </w:rPr>
        <w:tab/>
      </w:r>
    </w:p>
    <w:p w14:paraId="4A085852" w14:textId="77777777" w:rsidR="00191B7B" w:rsidRPr="009C2B59" w:rsidRDefault="00191B7B" w:rsidP="00191B7B">
      <w:pPr>
        <w:snapToGrid w:val="0"/>
        <w:spacing w:line="360" w:lineRule="auto"/>
        <w:ind w:firstLineChars="200" w:firstLine="480"/>
        <w:rPr>
          <w:sz w:val="24"/>
        </w:rPr>
      </w:pPr>
      <w:r w:rsidRPr="009C2B59">
        <w:rPr>
          <w:sz w:val="24"/>
        </w:rPr>
        <w:tab/>
        <w:t>}</w:t>
      </w:r>
    </w:p>
    <w:p w14:paraId="3D312D3D" w14:textId="77777777" w:rsidR="00191B7B" w:rsidRPr="009C2B59" w:rsidRDefault="00191B7B" w:rsidP="00191B7B">
      <w:pPr>
        <w:snapToGrid w:val="0"/>
        <w:spacing w:line="360" w:lineRule="auto"/>
        <w:ind w:firstLineChars="200" w:firstLine="480"/>
        <w:rPr>
          <w:sz w:val="24"/>
        </w:rPr>
      </w:pPr>
      <w:r w:rsidRPr="009C2B59">
        <w:rPr>
          <w:sz w:val="24"/>
        </w:rPr>
        <w:tab/>
      </w:r>
      <w:proofErr w:type="spellStart"/>
      <w:r w:rsidRPr="009C2B59">
        <w:rPr>
          <w:sz w:val="24"/>
        </w:rPr>
        <w:t>printf</w:t>
      </w:r>
      <w:proofErr w:type="spellEnd"/>
      <w:r w:rsidRPr="009C2B59">
        <w:rPr>
          <w:sz w:val="24"/>
        </w:rPr>
        <w:t>("\n");</w:t>
      </w:r>
    </w:p>
    <w:p w14:paraId="22A142C5" w14:textId="77777777" w:rsidR="00191B7B" w:rsidRPr="009C2B59" w:rsidRDefault="00191B7B" w:rsidP="00191B7B">
      <w:pPr>
        <w:snapToGrid w:val="0"/>
        <w:spacing w:line="360" w:lineRule="auto"/>
        <w:ind w:firstLineChars="200" w:firstLine="480"/>
        <w:rPr>
          <w:sz w:val="24"/>
        </w:rPr>
      </w:pPr>
      <w:r w:rsidRPr="009C2B59">
        <w:rPr>
          <w:sz w:val="24"/>
        </w:rPr>
        <w:tab/>
        <w:t>return 0;</w:t>
      </w:r>
    </w:p>
    <w:p w14:paraId="1F8B4F98" w14:textId="77777777" w:rsidR="00191B7B" w:rsidRPr="00885843" w:rsidRDefault="00191B7B" w:rsidP="00191B7B">
      <w:pPr>
        <w:snapToGrid w:val="0"/>
        <w:spacing w:line="360" w:lineRule="auto"/>
        <w:ind w:firstLineChars="200" w:firstLine="480"/>
        <w:rPr>
          <w:sz w:val="24"/>
        </w:rPr>
      </w:pPr>
      <w:r w:rsidRPr="009C2B59">
        <w:rPr>
          <w:sz w:val="24"/>
        </w:rPr>
        <w:t>}</w:t>
      </w:r>
    </w:p>
    <w:p w14:paraId="3E792D65" w14:textId="77777777" w:rsidR="00191B7B" w:rsidRPr="00885843" w:rsidRDefault="00191B7B" w:rsidP="00191B7B">
      <w:pPr>
        <w:snapToGrid w:val="0"/>
        <w:spacing w:line="360" w:lineRule="auto"/>
        <w:rPr>
          <w:sz w:val="24"/>
        </w:rPr>
      </w:pPr>
      <w:r w:rsidRPr="00885843">
        <w:rPr>
          <w:sz w:val="24"/>
        </w:rPr>
        <w:tab/>
        <w:t>3</w:t>
      </w:r>
      <w:r w:rsidRPr="00885843">
        <w:rPr>
          <w:rFonts w:hAnsi="宋体"/>
          <w:sz w:val="24"/>
        </w:rPr>
        <w:t>）测试</w:t>
      </w:r>
    </w:p>
    <w:p w14:paraId="49CF57DA"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326A3012" w14:textId="77777777" w:rsidR="00191B7B" w:rsidRPr="00885843" w:rsidRDefault="00191B7B" w:rsidP="00191B7B">
      <w:pPr>
        <w:snapToGrid w:val="0"/>
        <w:spacing w:line="360" w:lineRule="auto"/>
        <w:ind w:firstLineChars="200" w:firstLine="480"/>
        <w:rPr>
          <w:sz w:val="24"/>
        </w:rPr>
      </w:pPr>
      <w:r w:rsidRPr="00885843">
        <w:rPr>
          <w:sz w:val="24"/>
        </w:rPr>
        <w:lastRenderedPageBreak/>
        <w:tab/>
        <w:t xml:space="preserve">  </w:t>
      </w:r>
      <w:r>
        <w:rPr>
          <w:rFonts w:hint="eastAsia"/>
          <w:sz w:val="24"/>
        </w:rPr>
        <w:t>3,4,5</w:t>
      </w:r>
    </w:p>
    <w:p w14:paraId="2EC2EF44"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0761DD8C" w14:textId="77777777" w:rsidR="00191B7B" w:rsidRDefault="00191B7B" w:rsidP="00191B7B">
      <w:pPr>
        <w:snapToGrid w:val="0"/>
        <w:spacing w:line="360" w:lineRule="auto"/>
        <w:ind w:firstLineChars="200" w:firstLine="480"/>
        <w:jc w:val="center"/>
        <w:rPr>
          <w:rFonts w:hAnsi="宋体"/>
          <w:sz w:val="24"/>
        </w:rPr>
      </w:pPr>
      <w:r w:rsidRPr="009C2B59">
        <w:rPr>
          <w:noProof/>
          <w:sz w:val="24"/>
        </w:rPr>
        <w:drawing>
          <wp:inline distT="0" distB="0" distL="0" distR="0" wp14:anchorId="771AF319" wp14:editId="078BD870">
            <wp:extent cx="4411978" cy="992091"/>
            <wp:effectExtent l="0" t="0" r="825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9383"/>
                    <a:stretch/>
                  </pic:blipFill>
                  <pic:spPr bwMode="auto">
                    <a:xfrm>
                      <a:off x="0" y="0"/>
                      <a:ext cx="4412362" cy="992177"/>
                    </a:xfrm>
                    <a:prstGeom prst="rect">
                      <a:avLst/>
                    </a:prstGeom>
                    <a:ln>
                      <a:noFill/>
                    </a:ln>
                    <a:extLst>
                      <a:ext uri="{53640926-AAD7-44D8-BBD7-CCE9431645EC}">
                        <a14:shadowObscured xmlns:a14="http://schemas.microsoft.com/office/drawing/2010/main"/>
                      </a:ext>
                    </a:extLst>
                  </pic:spPr>
                </pic:pic>
              </a:graphicData>
            </a:graphic>
          </wp:inline>
        </w:drawing>
      </w:r>
    </w:p>
    <w:p w14:paraId="507CEF2B" w14:textId="77777777" w:rsidR="00191B7B" w:rsidRDefault="00191B7B" w:rsidP="00191B7B">
      <w:pPr>
        <w:snapToGrid w:val="0"/>
        <w:spacing w:line="360" w:lineRule="auto"/>
        <w:ind w:firstLineChars="200" w:firstLine="480"/>
        <w:jc w:val="center"/>
        <w:rPr>
          <w:rFonts w:hAnsi="宋体"/>
          <w:sz w:val="24"/>
        </w:rPr>
      </w:pPr>
      <w:r w:rsidRPr="009C2B59">
        <w:rPr>
          <w:rFonts w:hAnsi="宋体"/>
          <w:noProof/>
          <w:sz w:val="24"/>
        </w:rPr>
        <w:drawing>
          <wp:inline distT="0" distB="0" distL="0" distR="0" wp14:anchorId="1F345D04" wp14:editId="24E4FA87">
            <wp:extent cx="4232910" cy="1137534"/>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6368"/>
                    <a:stretch/>
                  </pic:blipFill>
                  <pic:spPr bwMode="auto">
                    <a:xfrm>
                      <a:off x="0" y="0"/>
                      <a:ext cx="4233277" cy="1137633"/>
                    </a:xfrm>
                    <a:prstGeom prst="rect">
                      <a:avLst/>
                    </a:prstGeom>
                    <a:ln>
                      <a:noFill/>
                    </a:ln>
                    <a:extLst>
                      <a:ext uri="{53640926-AAD7-44D8-BBD7-CCE9431645EC}">
                        <a14:shadowObscured xmlns:a14="http://schemas.microsoft.com/office/drawing/2010/main"/>
                      </a:ext>
                    </a:extLst>
                  </pic:spPr>
                </pic:pic>
              </a:graphicData>
            </a:graphic>
          </wp:inline>
        </w:drawing>
      </w:r>
    </w:p>
    <w:p w14:paraId="63F01E02" w14:textId="77777777" w:rsidR="00191B7B" w:rsidRDefault="00191B7B" w:rsidP="00191B7B">
      <w:pPr>
        <w:snapToGrid w:val="0"/>
        <w:spacing w:line="360" w:lineRule="auto"/>
        <w:ind w:firstLineChars="200" w:firstLine="480"/>
        <w:jc w:val="center"/>
        <w:rPr>
          <w:rFonts w:hAnsi="宋体"/>
          <w:sz w:val="24"/>
        </w:rPr>
      </w:pPr>
      <w:r w:rsidRPr="009C2B59">
        <w:rPr>
          <w:rFonts w:hAnsi="宋体"/>
          <w:noProof/>
          <w:sz w:val="24"/>
        </w:rPr>
        <w:drawing>
          <wp:inline distT="0" distB="0" distL="0" distR="0" wp14:anchorId="760466C2" wp14:editId="344E5AC5">
            <wp:extent cx="4598670" cy="1159731"/>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58" t="17059"/>
                    <a:stretch/>
                  </pic:blipFill>
                  <pic:spPr bwMode="auto">
                    <a:xfrm>
                      <a:off x="0" y="0"/>
                      <a:ext cx="4599068" cy="1159831"/>
                    </a:xfrm>
                    <a:prstGeom prst="rect">
                      <a:avLst/>
                    </a:prstGeom>
                    <a:ln>
                      <a:noFill/>
                    </a:ln>
                    <a:extLst>
                      <a:ext uri="{53640926-AAD7-44D8-BBD7-CCE9431645EC}">
                        <a14:shadowObscured xmlns:a14="http://schemas.microsoft.com/office/drawing/2010/main"/>
                      </a:ext>
                    </a:extLst>
                  </pic:spPr>
                </pic:pic>
              </a:graphicData>
            </a:graphic>
          </wp:inline>
        </w:drawing>
      </w:r>
    </w:p>
    <w:p w14:paraId="0DBC2752"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3-12</w:t>
      </w:r>
      <w:r w:rsidRPr="00885843">
        <w:rPr>
          <w:rFonts w:eastAsia="黑体"/>
          <w:sz w:val="24"/>
        </w:rPr>
        <w:t xml:space="preserve"> </w:t>
      </w:r>
      <w:r>
        <w:rPr>
          <w:rFonts w:eastAsia="黑体" w:hint="eastAsia"/>
          <w:sz w:val="24"/>
        </w:rPr>
        <w:t>程序设计题</w:t>
      </w:r>
      <w:r>
        <w:rPr>
          <w:rFonts w:eastAsia="黑体" w:hint="eastAsia"/>
          <w:sz w:val="24"/>
        </w:rPr>
        <w:t>3</w:t>
      </w:r>
      <w:r w:rsidRPr="00885843">
        <w:rPr>
          <w:rFonts w:eastAsia="黑体"/>
          <w:sz w:val="24"/>
        </w:rPr>
        <w:t>的</w:t>
      </w:r>
      <w:r>
        <w:rPr>
          <w:rFonts w:eastAsia="黑体" w:hint="eastAsia"/>
          <w:sz w:val="24"/>
        </w:rPr>
        <w:t>运行结果</w:t>
      </w:r>
      <w:r w:rsidRPr="00885843">
        <w:rPr>
          <w:rFonts w:eastAsia="黑体"/>
          <w:sz w:val="24"/>
        </w:rPr>
        <w:t>图</w:t>
      </w:r>
    </w:p>
    <w:p w14:paraId="063D1A2F" w14:textId="77777777" w:rsidR="00191B7B" w:rsidRPr="00885843" w:rsidRDefault="00191B7B" w:rsidP="00191B7B">
      <w:pPr>
        <w:pStyle w:val="2"/>
        <w:rPr>
          <w:rFonts w:ascii="Times New Roman" w:eastAsiaTheme="majorEastAsia" w:hAnsi="Times New Roman"/>
          <w:sz w:val="28"/>
          <w:szCs w:val="28"/>
        </w:rPr>
      </w:pPr>
      <w:bookmarkStart w:id="25" w:name="_Toc60159261"/>
      <w:r>
        <w:rPr>
          <w:rFonts w:ascii="Times New Roman" w:eastAsiaTheme="majorEastAsia" w:hAnsi="Times New Roman" w:hint="eastAsia"/>
          <w:sz w:val="28"/>
          <w:szCs w:val="28"/>
        </w:rPr>
        <w:t>3</w:t>
      </w:r>
      <w:r>
        <w:rPr>
          <w:rFonts w:ascii="Times New Roman" w:eastAsiaTheme="majorEastAsia" w:hAnsi="Times New Roman"/>
          <w:sz w:val="28"/>
          <w:szCs w:val="28"/>
        </w:rPr>
        <w:t>.</w:t>
      </w:r>
      <w:r>
        <w:rPr>
          <w:rFonts w:ascii="Times New Roman" w:eastAsiaTheme="majorEastAsia" w:hAnsi="Times New Roman" w:hint="eastAsia"/>
          <w:sz w:val="28"/>
          <w:szCs w:val="28"/>
        </w:rPr>
        <w:t>3</w:t>
      </w:r>
      <w:r w:rsidRPr="00885843">
        <w:rPr>
          <w:rFonts w:ascii="Times New Roman" w:eastAsiaTheme="majorEastAsia" w:hAnsi="Times New Roman"/>
          <w:sz w:val="28"/>
          <w:szCs w:val="28"/>
        </w:rPr>
        <w:t xml:space="preserve"> </w:t>
      </w:r>
      <w:r w:rsidRPr="00885843">
        <w:rPr>
          <w:rFonts w:ascii="Times New Roman" w:eastAsiaTheme="majorEastAsia" w:hAnsiTheme="majorEastAsia"/>
          <w:sz w:val="28"/>
          <w:szCs w:val="28"/>
        </w:rPr>
        <w:t>实验小结</w:t>
      </w:r>
      <w:bookmarkEnd w:id="25"/>
    </w:p>
    <w:p w14:paraId="712222B0" w14:textId="77777777" w:rsidR="00191B7B" w:rsidRPr="00F63C01" w:rsidRDefault="00191B7B" w:rsidP="00191B7B">
      <w:pPr>
        <w:snapToGrid w:val="0"/>
        <w:spacing w:line="360" w:lineRule="auto"/>
        <w:rPr>
          <w:sz w:val="24"/>
        </w:rPr>
      </w:pPr>
      <w:r w:rsidRPr="00885843">
        <w:t xml:space="preserve">   </w:t>
      </w:r>
      <w:r w:rsidRPr="00944D53">
        <w:rPr>
          <w:sz w:val="24"/>
        </w:rPr>
        <w:t xml:space="preserve"> </w:t>
      </w:r>
      <w:r>
        <w:rPr>
          <w:rFonts w:hAnsi="宋体" w:hint="eastAsia"/>
          <w:sz w:val="24"/>
        </w:rPr>
        <w:t>实验中体会到了递归函数自己调用自己的思路，同时体会到了递归函数在开销上的局限性。对计算完全数的算法进行了细致的优化，采用了筛素数的方法，捅死提高了自身规划算法的能力。</w:t>
      </w:r>
    </w:p>
    <w:p w14:paraId="45999AD2" w14:textId="77777777" w:rsidR="00191B7B" w:rsidRDefault="00191B7B" w:rsidP="00191B7B">
      <w:pPr>
        <w:widowControl/>
        <w:jc w:val="left"/>
      </w:pPr>
      <w:r>
        <w:br w:type="page"/>
      </w:r>
    </w:p>
    <w:p w14:paraId="30D53EE2" w14:textId="77777777" w:rsidR="00191B7B" w:rsidRPr="00885843" w:rsidRDefault="00191B7B" w:rsidP="00191B7B">
      <w:pPr>
        <w:pStyle w:val="1"/>
        <w:spacing w:beforeLines="50" w:before="156" w:afterLines="50" w:after="156"/>
        <w:jc w:val="center"/>
        <w:rPr>
          <w:rFonts w:eastAsiaTheme="minorEastAsia"/>
        </w:rPr>
      </w:pPr>
      <w:bookmarkStart w:id="26" w:name="_Toc60159262"/>
      <w:r>
        <w:rPr>
          <w:rFonts w:eastAsia="黑体"/>
          <w:kern w:val="0"/>
          <w:sz w:val="36"/>
          <w:szCs w:val="36"/>
        </w:rPr>
        <w:lastRenderedPageBreak/>
        <w:t>4</w:t>
      </w:r>
      <w:r w:rsidRPr="00885843">
        <w:rPr>
          <w:rFonts w:eastAsia="黑体"/>
          <w:kern w:val="0"/>
          <w:sz w:val="36"/>
          <w:szCs w:val="36"/>
        </w:rPr>
        <w:t xml:space="preserve">  </w:t>
      </w:r>
      <w:r>
        <w:rPr>
          <w:rFonts w:eastAsia="黑体" w:hint="eastAsia"/>
          <w:kern w:val="0"/>
          <w:sz w:val="36"/>
          <w:szCs w:val="36"/>
        </w:rPr>
        <w:t>编译预处理</w:t>
      </w:r>
      <w:r w:rsidRPr="00426A2A">
        <w:rPr>
          <w:rFonts w:eastAsia="黑体"/>
          <w:kern w:val="0"/>
          <w:sz w:val="36"/>
          <w:szCs w:val="36"/>
        </w:rPr>
        <w:t>实验</w:t>
      </w:r>
      <w:bookmarkEnd w:id="26"/>
    </w:p>
    <w:p w14:paraId="7FDA40B6" w14:textId="77777777" w:rsidR="00191B7B" w:rsidRPr="00885843" w:rsidRDefault="00191B7B" w:rsidP="00191B7B">
      <w:pPr>
        <w:pStyle w:val="2"/>
        <w:spacing w:beforeLines="50" w:before="156" w:afterLines="50" w:after="156"/>
        <w:rPr>
          <w:rFonts w:ascii="Times New Roman" w:hAnsi="Times New Roman"/>
          <w:b w:val="0"/>
          <w:sz w:val="28"/>
          <w:szCs w:val="28"/>
        </w:rPr>
      </w:pPr>
      <w:bookmarkStart w:id="27" w:name="_Toc60159263"/>
      <w:r>
        <w:rPr>
          <w:rFonts w:ascii="Times New Roman" w:hAnsi="Times New Roman" w:hint="eastAsia"/>
          <w:sz w:val="28"/>
          <w:szCs w:val="28"/>
        </w:rPr>
        <w:t>4</w:t>
      </w:r>
      <w:r w:rsidRPr="00885843">
        <w:rPr>
          <w:rFonts w:ascii="Times New Roman" w:hAnsi="Times New Roman"/>
          <w:sz w:val="28"/>
          <w:szCs w:val="28"/>
        </w:rPr>
        <w:t xml:space="preserve">.1 </w:t>
      </w:r>
      <w:r w:rsidRPr="00885843">
        <w:rPr>
          <w:rFonts w:ascii="Times New Roman" w:hAnsi="Times New Roman"/>
          <w:sz w:val="28"/>
          <w:szCs w:val="28"/>
        </w:rPr>
        <w:t>实验目的</w:t>
      </w:r>
      <w:bookmarkEnd w:id="27"/>
      <w:r w:rsidRPr="00885843">
        <w:rPr>
          <w:rFonts w:ascii="Times New Roman" w:hAnsi="Times New Roman"/>
          <w:sz w:val="28"/>
          <w:szCs w:val="28"/>
        </w:rPr>
        <w:t xml:space="preserve"> </w:t>
      </w:r>
    </w:p>
    <w:p w14:paraId="72F1736F" w14:textId="77777777" w:rsidR="00191B7B" w:rsidRPr="00D710D4" w:rsidRDefault="00191B7B" w:rsidP="00191B7B">
      <w:pPr>
        <w:spacing w:line="360" w:lineRule="auto"/>
        <w:rPr>
          <w:sz w:val="24"/>
        </w:rPr>
      </w:pPr>
      <w:r w:rsidRPr="00D710D4">
        <w:rPr>
          <w:rFonts w:hint="eastAsia"/>
          <w:sz w:val="24"/>
        </w:rPr>
        <w:t>（</w:t>
      </w:r>
      <w:r w:rsidRPr="00D710D4">
        <w:rPr>
          <w:rFonts w:hint="eastAsia"/>
          <w:sz w:val="24"/>
        </w:rPr>
        <w:t>1</w:t>
      </w:r>
      <w:r w:rsidRPr="00D710D4">
        <w:rPr>
          <w:rFonts w:hint="eastAsia"/>
          <w:sz w:val="24"/>
        </w:rPr>
        <w:t>）掌握文件包含、宏定义、条件编译和</w:t>
      </w:r>
      <w:r w:rsidRPr="00D710D4">
        <w:rPr>
          <w:rFonts w:hint="eastAsia"/>
          <w:sz w:val="24"/>
        </w:rPr>
        <w:t>assert</w:t>
      </w:r>
      <w:r w:rsidRPr="00D710D4">
        <w:rPr>
          <w:rFonts w:hint="eastAsia"/>
          <w:sz w:val="24"/>
        </w:rPr>
        <w:t>宏的使用；</w:t>
      </w:r>
    </w:p>
    <w:p w14:paraId="33E66A21" w14:textId="77777777" w:rsidR="00191B7B" w:rsidRPr="00D710D4" w:rsidRDefault="00191B7B" w:rsidP="00191B7B">
      <w:pPr>
        <w:spacing w:line="360" w:lineRule="auto"/>
        <w:rPr>
          <w:sz w:val="24"/>
        </w:rPr>
      </w:pPr>
      <w:r w:rsidRPr="00D710D4">
        <w:rPr>
          <w:rFonts w:hint="eastAsia"/>
          <w:sz w:val="24"/>
        </w:rPr>
        <w:t>（</w:t>
      </w:r>
      <w:r w:rsidRPr="00D710D4">
        <w:rPr>
          <w:rFonts w:hint="eastAsia"/>
          <w:sz w:val="24"/>
        </w:rPr>
        <w:t>2</w:t>
      </w:r>
      <w:r w:rsidRPr="00D710D4">
        <w:rPr>
          <w:rFonts w:hint="eastAsia"/>
          <w:sz w:val="24"/>
        </w:rPr>
        <w:t>）练习使用</w:t>
      </w:r>
      <w:r w:rsidRPr="00D710D4">
        <w:rPr>
          <w:sz w:val="24"/>
        </w:rPr>
        <w:t>集成开发环境中的调试功能：单步执行、设置断点、观察变量值。</w:t>
      </w:r>
    </w:p>
    <w:p w14:paraId="298230C2" w14:textId="77777777" w:rsidR="00191B7B" w:rsidRPr="00D710D4" w:rsidRDefault="00191B7B" w:rsidP="00191B7B">
      <w:pPr>
        <w:spacing w:line="360" w:lineRule="auto"/>
        <w:rPr>
          <w:sz w:val="24"/>
        </w:rPr>
      </w:pPr>
      <w:r w:rsidRPr="00D710D4">
        <w:rPr>
          <w:rFonts w:hint="eastAsia"/>
          <w:sz w:val="24"/>
        </w:rPr>
        <w:t>（</w:t>
      </w:r>
      <w:r w:rsidRPr="00D710D4">
        <w:rPr>
          <w:rFonts w:hint="eastAsia"/>
          <w:sz w:val="24"/>
        </w:rPr>
        <w:t>3</w:t>
      </w:r>
      <w:r w:rsidRPr="00D710D4">
        <w:rPr>
          <w:rFonts w:hint="eastAsia"/>
          <w:sz w:val="24"/>
        </w:rPr>
        <w:t>）熟悉多文件编译技术</w:t>
      </w:r>
    </w:p>
    <w:p w14:paraId="029541DF" w14:textId="77777777" w:rsidR="00191B7B" w:rsidRPr="00885843" w:rsidRDefault="00191B7B" w:rsidP="00191B7B">
      <w:pPr>
        <w:pStyle w:val="2"/>
        <w:spacing w:beforeLines="50" w:before="156" w:afterLines="50" w:after="156"/>
        <w:rPr>
          <w:rFonts w:ascii="Times New Roman" w:hAnsi="Times New Roman"/>
          <w:sz w:val="28"/>
          <w:szCs w:val="28"/>
        </w:rPr>
      </w:pPr>
      <w:bookmarkStart w:id="28" w:name="_Toc60159264"/>
      <w:r>
        <w:rPr>
          <w:rFonts w:ascii="Times New Roman" w:hAnsi="Times New Roman" w:hint="eastAsia"/>
          <w:sz w:val="28"/>
          <w:szCs w:val="28"/>
        </w:rPr>
        <w:t>4</w:t>
      </w:r>
      <w:r w:rsidRPr="00885843">
        <w:rPr>
          <w:rFonts w:ascii="Times New Roman" w:eastAsiaTheme="minorEastAsia" w:hAnsi="Times New Roman"/>
          <w:sz w:val="28"/>
          <w:szCs w:val="28"/>
        </w:rPr>
        <w:t xml:space="preserve">.2 </w:t>
      </w:r>
      <w:r w:rsidRPr="00885843">
        <w:rPr>
          <w:rFonts w:ascii="Times New Roman" w:eastAsiaTheme="minorEastAsia" w:hAnsiTheme="minorEastAsia"/>
          <w:sz w:val="28"/>
          <w:szCs w:val="28"/>
        </w:rPr>
        <w:t>实验内容</w:t>
      </w:r>
      <w:bookmarkEnd w:id="28"/>
    </w:p>
    <w:p w14:paraId="330CAEC0" w14:textId="77777777" w:rsidR="00191B7B" w:rsidRPr="00885843" w:rsidRDefault="00191B7B" w:rsidP="00191B7B">
      <w:pPr>
        <w:snapToGrid w:val="0"/>
        <w:spacing w:afterLines="25" w:after="78"/>
        <w:rPr>
          <w:color w:val="FF0000"/>
          <w:sz w:val="24"/>
        </w:rPr>
      </w:pPr>
      <w:r>
        <w:rPr>
          <w:rFonts w:hint="eastAsia"/>
          <w:b/>
          <w:sz w:val="24"/>
        </w:rPr>
        <w:t>4</w:t>
      </w:r>
      <w:r w:rsidRPr="00885843">
        <w:rPr>
          <w:b/>
          <w:sz w:val="24"/>
        </w:rPr>
        <w:t xml:space="preserve">.2.1  </w:t>
      </w:r>
      <w:r w:rsidRPr="00885843">
        <w:rPr>
          <w:rFonts w:hAnsi="宋体"/>
          <w:b/>
          <w:sz w:val="24"/>
        </w:rPr>
        <w:t>程序改错</w:t>
      </w:r>
      <w:r w:rsidRPr="00885843">
        <w:rPr>
          <w:b/>
          <w:sz w:val="24"/>
        </w:rPr>
        <w:t xml:space="preserve"> </w:t>
      </w:r>
    </w:p>
    <w:p w14:paraId="0898D213" w14:textId="77777777" w:rsidR="00191B7B" w:rsidRDefault="00191B7B" w:rsidP="00191B7B">
      <w:pPr>
        <w:snapToGrid w:val="0"/>
        <w:spacing w:line="360" w:lineRule="auto"/>
        <w:ind w:firstLineChars="200" w:firstLine="480"/>
        <w:rPr>
          <w:sz w:val="24"/>
        </w:rPr>
      </w:pPr>
      <w:r w:rsidRPr="00D710D4">
        <w:rPr>
          <w:rFonts w:hint="eastAsia"/>
          <w:sz w:val="24"/>
        </w:rPr>
        <w:t>下面是用宏来计算平方差、交换两数的</w:t>
      </w:r>
      <w:r>
        <w:rPr>
          <w:rFonts w:hint="eastAsia"/>
          <w:sz w:val="24"/>
        </w:rPr>
        <w:t>源程序</w:t>
      </w:r>
      <w:r>
        <w:rPr>
          <w:rFonts w:hint="eastAsia"/>
          <w:sz w:val="24"/>
        </w:rPr>
        <w:t>.</w:t>
      </w:r>
      <w:r w:rsidRPr="00D710D4">
        <w:rPr>
          <w:rFonts w:hint="eastAsia"/>
          <w:sz w:val="24"/>
        </w:rPr>
        <w:t>在这个</w:t>
      </w:r>
      <w:r>
        <w:rPr>
          <w:rFonts w:hint="eastAsia"/>
          <w:sz w:val="24"/>
        </w:rPr>
        <w:t>源程序</w:t>
      </w:r>
      <w:r w:rsidRPr="00D710D4">
        <w:rPr>
          <w:rFonts w:hint="eastAsia"/>
          <w:sz w:val="24"/>
        </w:rPr>
        <w:t>中存在若干错误，要求对该程序进行调试修改，使之能够正确完成指定任务</w:t>
      </w:r>
      <w:r>
        <w:rPr>
          <w:rFonts w:hint="eastAsia"/>
          <w:sz w:val="24"/>
        </w:rPr>
        <w:t>。</w:t>
      </w:r>
    </w:p>
    <w:p w14:paraId="69BFD09B" w14:textId="77777777" w:rsidR="00191B7B" w:rsidRPr="00D710D4" w:rsidRDefault="00191B7B" w:rsidP="00191B7B">
      <w:pPr>
        <w:snapToGrid w:val="0"/>
        <w:spacing w:line="360" w:lineRule="auto"/>
        <w:rPr>
          <w:sz w:val="24"/>
        </w:rPr>
      </w:pPr>
      <w:r w:rsidRPr="00D710D4">
        <w:rPr>
          <w:sz w:val="24"/>
        </w:rPr>
        <w:t>/*</w:t>
      </w:r>
      <w:r w:rsidRPr="00D710D4">
        <w:rPr>
          <w:sz w:val="24"/>
        </w:rPr>
        <w:t>实验</w:t>
      </w:r>
      <w:r w:rsidRPr="00D710D4">
        <w:rPr>
          <w:sz w:val="24"/>
        </w:rPr>
        <w:t>4-1</w:t>
      </w:r>
      <w:r w:rsidRPr="00D710D4">
        <w:rPr>
          <w:sz w:val="24"/>
        </w:rPr>
        <w:t>改错与跟踪调试题程序：计算平方差、将换两数</w:t>
      </w:r>
      <w:r w:rsidRPr="00D710D4">
        <w:rPr>
          <w:sz w:val="24"/>
        </w:rPr>
        <w:t xml:space="preserve">*/ </w:t>
      </w:r>
    </w:p>
    <w:p w14:paraId="7EB2C2DD" w14:textId="77777777" w:rsidR="00191B7B" w:rsidRPr="00D710D4" w:rsidRDefault="00191B7B" w:rsidP="00191B7B">
      <w:pPr>
        <w:snapToGrid w:val="0"/>
        <w:spacing w:line="360" w:lineRule="auto"/>
        <w:rPr>
          <w:sz w:val="24"/>
        </w:rPr>
      </w:pPr>
      <w:r>
        <w:rPr>
          <w:sz w:val="24"/>
        </w:rPr>
        <w:t xml:space="preserve">1  </w:t>
      </w:r>
      <w:r w:rsidRPr="00D710D4">
        <w:rPr>
          <w:sz w:val="24"/>
        </w:rPr>
        <w:t>#include&lt;stdio.h&gt;</w:t>
      </w:r>
    </w:p>
    <w:p w14:paraId="2AEAA274" w14:textId="77777777" w:rsidR="00191B7B" w:rsidRPr="00D710D4" w:rsidRDefault="00191B7B" w:rsidP="00191B7B">
      <w:pPr>
        <w:snapToGrid w:val="0"/>
        <w:spacing w:line="360" w:lineRule="auto"/>
        <w:rPr>
          <w:sz w:val="24"/>
        </w:rPr>
      </w:pPr>
      <w:r>
        <w:rPr>
          <w:sz w:val="24"/>
        </w:rPr>
        <w:t xml:space="preserve">2  </w:t>
      </w:r>
      <w:r w:rsidRPr="00D710D4">
        <w:rPr>
          <w:sz w:val="24"/>
        </w:rPr>
        <w:t xml:space="preserve">#define SUM </w:t>
      </w:r>
      <w:proofErr w:type="spellStart"/>
      <w:r w:rsidRPr="00D710D4">
        <w:rPr>
          <w:sz w:val="24"/>
        </w:rPr>
        <w:t>a+b</w:t>
      </w:r>
      <w:proofErr w:type="spellEnd"/>
    </w:p>
    <w:p w14:paraId="066713E3" w14:textId="77777777" w:rsidR="00191B7B" w:rsidRPr="00D710D4" w:rsidRDefault="00191B7B" w:rsidP="00191B7B">
      <w:pPr>
        <w:snapToGrid w:val="0"/>
        <w:spacing w:line="360" w:lineRule="auto"/>
        <w:rPr>
          <w:sz w:val="24"/>
        </w:rPr>
      </w:pPr>
      <w:r>
        <w:rPr>
          <w:sz w:val="24"/>
        </w:rPr>
        <w:t xml:space="preserve">3  </w:t>
      </w:r>
      <w:r w:rsidRPr="00D710D4">
        <w:rPr>
          <w:sz w:val="24"/>
        </w:rPr>
        <w:t>#define DIF a-b</w:t>
      </w:r>
    </w:p>
    <w:p w14:paraId="3B72937A" w14:textId="77777777" w:rsidR="00191B7B" w:rsidRPr="00D710D4" w:rsidRDefault="00191B7B" w:rsidP="00191B7B">
      <w:pPr>
        <w:snapToGrid w:val="0"/>
        <w:spacing w:line="360" w:lineRule="auto"/>
        <w:rPr>
          <w:sz w:val="24"/>
        </w:rPr>
      </w:pPr>
      <w:r>
        <w:rPr>
          <w:sz w:val="24"/>
        </w:rPr>
        <w:t xml:space="preserve">4  </w:t>
      </w:r>
      <w:r w:rsidRPr="00D710D4">
        <w:rPr>
          <w:sz w:val="24"/>
        </w:rPr>
        <w:t>#define SWAP(</w:t>
      </w:r>
      <w:proofErr w:type="spellStart"/>
      <w:r w:rsidRPr="00D710D4">
        <w:rPr>
          <w:sz w:val="24"/>
        </w:rPr>
        <w:t>a,b</w:t>
      </w:r>
      <w:proofErr w:type="spellEnd"/>
      <w:r w:rsidRPr="00D710D4">
        <w:rPr>
          <w:sz w:val="24"/>
        </w:rPr>
        <w:t>)  a=</w:t>
      </w:r>
      <w:proofErr w:type="spellStart"/>
      <w:r w:rsidRPr="00D710D4">
        <w:rPr>
          <w:sz w:val="24"/>
        </w:rPr>
        <w:t>b,b</w:t>
      </w:r>
      <w:proofErr w:type="spellEnd"/>
      <w:r w:rsidRPr="00D710D4">
        <w:rPr>
          <w:sz w:val="24"/>
        </w:rPr>
        <w:t>=a</w:t>
      </w:r>
    </w:p>
    <w:p w14:paraId="35908903" w14:textId="77777777" w:rsidR="00191B7B" w:rsidRPr="00D710D4" w:rsidRDefault="00191B7B" w:rsidP="00191B7B">
      <w:pPr>
        <w:snapToGrid w:val="0"/>
        <w:spacing w:line="360" w:lineRule="auto"/>
        <w:rPr>
          <w:sz w:val="24"/>
        </w:rPr>
      </w:pPr>
      <w:r>
        <w:rPr>
          <w:sz w:val="24"/>
        </w:rPr>
        <w:t xml:space="preserve">5  </w:t>
      </w:r>
      <w:r w:rsidRPr="00D710D4">
        <w:rPr>
          <w:sz w:val="24"/>
        </w:rPr>
        <w:t>int main()</w:t>
      </w:r>
    </w:p>
    <w:p w14:paraId="04E4FBD4" w14:textId="77777777" w:rsidR="00191B7B" w:rsidRPr="00D710D4" w:rsidRDefault="00191B7B" w:rsidP="00191B7B">
      <w:pPr>
        <w:snapToGrid w:val="0"/>
        <w:spacing w:line="360" w:lineRule="auto"/>
        <w:rPr>
          <w:sz w:val="24"/>
        </w:rPr>
      </w:pPr>
      <w:r>
        <w:rPr>
          <w:sz w:val="24"/>
        </w:rPr>
        <w:t xml:space="preserve">6  </w:t>
      </w:r>
      <w:r w:rsidRPr="00D710D4">
        <w:rPr>
          <w:sz w:val="24"/>
        </w:rPr>
        <w:t>{</w:t>
      </w:r>
    </w:p>
    <w:p w14:paraId="5F9DAF48" w14:textId="77777777" w:rsidR="00191B7B" w:rsidRPr="00D710D4" w:rsidRDefault="00191B7B" w:rsidP="00191B7B">
      <w:pPr>
        <w:snapToGrid w:val="0"/>
        <w:spacing w:line="360" w:lineRule="auto"/>
        <w:rPr>
          <w:sz w:val="24"/>
        </w:rPr>
      </w:pPr>
      <w:r>
        <w:rPr>
          <w:sz w:val="24"/>
        </w:rPr>
        <w:t xml:space="preserve">7  </w:t>
      </w:r>
      <w:r w:rsidRPr="00D710D4">
        <w:rPr>
          <w:sz w:val="24"/>
        </w:rPr>
        <w:t xml:space="preserve">    int </w:t>
      </w:r>
      <w:proofErr w:type="spellStart"/>
      <w:r w:rsidRPr="00D710D4">
        <w:rPr>
          <w:sz w:val="24"/>
        </w:rPr>
        <w:t>a,b</w:t>
      </w:r>
      <w:proofErr w:type="spellEnd"/>
      <w:r w:rsidRPr="00D710D4">
        <w:rPr>
          <w:sz w:val="24"/>
        </w:rPr>
        <w:t>;</w:t>
      </w:r>
    </w:p>
    <w:p w14:paraId="3F5A50FF" w14:textId="77777777" w:rsidR="00191B7B" w:rsidRPr="00D710D4" w:rsidRDefault="00191B7B" w:rsidP="00191B7B">
      <w:pPr>
        <w:snapToGrid w:val="0"/>
        <w:spacing w:line="360" w:lineRule="auto"/>
        <w:rPr>
          <w:sz w:val="24"/>
        </w:rPr>
      </w:pPr>
      <w:r>
        <w:rPr>
          <w:sz w:val="24"/>
        </w:rPr>
        <w:t xml:space="preserve">8  </w:t>
      </w:r>
      <w:r w:rsidRPr="00D710D4">
        <w:rPr>
          <w:sz w:val="24"/>
        </w:rPr>
        <w:t xml:space="preserve">    </w:t>
      </w:r>
      <w:proofErr w:type="spellStart"/>
      <w:r w:rsidRPr="00D710D4">
        <w:rPr>
          <w:sz w:val="24"/>
        </w:rPr>
        <w:t>printf</w:t>
      </w:r>
      <w:proofErr w:type="spellEnd"/>
      <w:r w:rsidRPr="00D710D4">
        <w:rPr>
          <w:sz w:val="24"/>
        </w:rPr>
        <w:t>("Input two integers a, b:");</w:t>
      </w:r>
    </w:p>
    <w:p w14:paraId="06E21970" w14:textId="77777777" w:rsidR="00191B7B" w:rsidRPr="00D710D4" w:rsidRDefault="00191B7B" w:rsidP="00191B7B">
      <w:pPr>
        <w:snapToGrid w:val="0"/>
        <w:spacing w:line="360" w:lineRule="auto"/>
        <w:rPr>
          <w:sz w:val="24"/>
        </w:rPr>
      </w:pPr>
      <w:r>
        <w:rPr>
          <w:sz w:val="24"/>
        </w:rPr>
        <w:t xml:space="preserve">9  </w:t>
      </w:r>
      <w:r w:rsidRPr="00D710D4">
        <w:rPr>
          <w:sz w:val="24"/>
        </w:rPr>
        <w:t xml:space="preserve">    </w:t>
      </w:r>
      <w:proofErr w:type="spellStart"/>
      <w:r w:rsidRPr="00D710D4">
        <w:rPr>
          <w:sz w:val="24"/>
        </w:rPr>
        <w:t>scanf</w:t>
      </w:r>
      <w:proofErr w:type="spellEnd"/>
      <w:r w:rsidRPr="00D710D4">
        <w:rPr>
          <w:sz w:val="24"/>
        </w:rPr>
        <w:t>("%</w:t>
      </w:r>
      <w:proofErr w:type="spellStart"/>
      <w:r w:rsidRPr="00D710D4">
        <w:rPr>
          <w:sz w:val="24"/>
        </w:rPr>
        <w:t>d%d</w:t>
      </w:r>
      <w:proofErr w:type="spellEnd"/>
      <w:r w:rsidRPr="00D710D4">
        <w:rPr>
          <w:sz w:val="24"/>
        </w:rPr>
        <w:t>", &amp;</w:t>
      </w:r>
      <w:proofErr w:type="spellStart"/>
      <w:r w:rsidRPr="00D710D4">
        <w:rPr>
          <w:sz w:val="24"/>
        </w:rPr>
        <w:t>a,&amp;b</w:t>
      </w:r>
      <w:proofErr w:type="spellEnd"/>
      <w:r w:rsidRPr="00D710D4">
        <w:rPr>
          <w:sz w:val="24"/>
        </w:rPr>
        <w:t>);</w:t>
      </w:r>
    </w:p>
    <w:p w14:paraId="2AF68627" w14:textId="77777777" w:rsidR="00191B7B" w:rsidRPr="00D710D4" w:rsidRDefault="00191B7B" w:rsidP="00191B7B">
      <w:pPr>
        <w:snapToGrid w:val="0"/>
        <w:spacing w:line="360" w:lineRule="auto"/>
        <w:rPr>
          <w:sz w:val="24"/>
        </w:rPr>
      </w:pPr>
      <w:r>
        <w:rPr>
          <w:sz w:val="24"/>
        </w:rPr>
        <w:t xml:space="preserve">10  </w:t>
      </w:r>
      <w:r w:rsidRPr="00D710D4">
        <w:rPr>
          <w:sz w:val="24"/>
        </w:rPr>
        <w:t xml:space="preserve">    </w:t>
      </w:r>
      <w:proofErr w:type="spellStart"/>
      <w:r w:rsidRPr="00D710D4">
        <w:rPr>
          <w:sz w:val="24"/>
        </w:rPr>
        <w:t>printf</w:t>
      </w:r>
      <w:proofErr w:type="spellEnd"/>
      <w:r w:rsidRPr="00D710D4">
        <w:rPr>
          <w:sz w:val="24"/>
        </w:rPr>
        <w:t>("\</w:t>
      </w:r>
      <w:proofErr w:type="spellStart"/>
      <w:r w:rsidRPr="00D710D4">
        <w:rPr>
          <w:sz w:val="24"/>
        </w:rPr>
        <w:t>nSUM</w:t>
      </w:r>
      <w:proofErr w:type="spellEnd"/>
      <w:r w:rsidRPr="00D710D4">
        <w:rPr>
          <w:sz w:val="24"/>
        </w:rPr>
        <w:t>=%d\n the difference between square of a and square of b is:%</w:t>
      </w:r>
      <w:proofErr w:type="spellStart"/>
      <w:r w:rsidRPr="00D710D4">
        <w:rPr>
          <w:sz w:val="24"/>
        </w:rPr>
        <w:t>d",SUM</w:t>
      </w:r>
      <w:proofErr w:type="spellEnd"/>
      <w:r w:rsidRPr="00D710D4">
        <w:rPr>
          <w:sz w:val="24"/>
        </w:rPr>
        <w:t>, SUM*DIF);</w:t>
      </w:r>
    </w:p>
    <w:p w14:paraId="4E853CF1" w14:textId="77777777" w:rsidR="00191B7B" w:rsidRPr="00D710D4" w:rsidRDefault="00191B7B" w:rsidP="00191B7B">
      <w:pPr>
        <w:snapToGrid w:val="0"/>
        <w:spacing w:line="360" w:lineRule="auto"/>
        <w:rPr>
          <w:sz w:val="24"/>
        </w:rPr>
      </w:pPr>
      <w:r>
        <w:rPr>
          <w:sz w:val="24"/>
        </w:rPr>
        <w:t xml:space="preserve">11  </w:t>
      </w:r>
      <w:r w:rsidRPr="00D710D4">
        <w:rPr>
          <w:sz w:val="24"/>
        </w:rPr>
        <w:t xml:space="preserve">    SWAP(</w:t>
      </w:r>
      <w:proofErr w:type="spellStart"/>
      <w:r w:rsidRPr="00D710D4">
        <w:rPr>
          <w:sz w:val="24"/>
        </w:rPr>
        <w:t>a,b</w:t>
      </w:r>
      <w:proofErr w:type="spellEnd"/>
      <w:r w:rsidRPr="00D710D4">
        <w:rPr>
          <w:sz w:val="24"/>
        </w:rPr>
        <w:t>);</w:t>
      </w:r>
    </w:p>
    <w:p w14:paraId="687FBAEC" w14:textId="77777777" w:rsidR="00191B7B" w:rsidRPr="00D710D4" w:rsidRDefault="00191B7B" w:rsidP="00191B7B">
      <w:pPr>
        <w:snapToGrid w:val="0"/>
        <w:spacing w:line="360" w:lineRule="auto"/>
        <w:rPr>
          <w:sz w:val="24"/>
        </w:rPr>
      </w:pPr>
      <w:r>
        <w:rPr>
          <w:sz w:val="24"/>
        </w:rPr>
        <w:t xml:space="preserve">12  </w:t>
      </w:r>
      <w:r w:rsidRPr="00D710D4">
        <w:rPr>
          <w:sz w:val="24"/>
        </w:rPr>
        <w:t xml:space="preserve">    </w:t>
      </w:r>
      <w:proofErr w:type="spellStart"/>
      <w:r w:rsidRPr="00D710D4">
        <w:rPr>
          <w:sz w:val="24"/>
        </w:rPr>
        <w:t>printf</w:t>
      </w:r>
      <w:proofErr w:type="spellEnd"/>
      <w:r w:rsidRPr="00D710D4">
        <w:rPr>
          <w:sz w:val="24"/>
        </w:rPr>
        <w:t>("\</w:t>
      </w:r>
      <w:proofErr w:type="spellStart"/>
      <w:r w:rsidRPr="00D710D4">
        <w:rPr>
          <w:sz w:val="24"/>
        </w:rPr>
        <w:t>nNow</w:t>
      </w:r>
      <w:proofErr w:type="spellEnd"/>
      <w:r w:rsidRPr="00D710D4">
        <w:rPr>
          <w:sz w:val="24"/>
        </w:rPr>
        <w:t xml:space="preserve"> a=%</w:t>
      </w:r>
      <w:proofErr w:type="spellStart"/>
      <w:r w:rsidRPr="00D710D4">
        <w:rPr>
          <w:sz w:val="24"/>
        </w:rPr>
        <w:t>d,b</w:t>
      </w:r>
      <w:proofErr w:type="spellEnd"/>
      <w:r w:rsidRPr="00D710D4">
        <w:rPr>
          <w:sz w:val="24"/>
        </w:rPr>
        <w:t>=%d\n",</w:t>
      </w:r>
      <w:proofErr w:type="spellStart"/>
      <w:r w:rsidRPr="00D710D4">
        <w:rPr>
          <w:sz w:val="24"/>
        </w:rPr>
        <w:t>a,b</w:t>
      </w:r>
      <w:proofErr w:type="spellEnd"/>
      <w:r w:rsidRPr="00D710D4">
        <w:rPr>
          <w:sz w:val="24"/>
        </w:rPr>
        <w:t>);</w:t>
      </w:r>
    </w:p>
    <w:p w14:paraId="0732D39E" w14:textId="77777777" w:rsidR="00191B7B" w:rsidRPr="00D710D4" w:rsidRDefault="00191B7B" w:rsidP="00191B7B">
      <w:pPr>
        <w:snapToGrid w:val="0"/>
        <w:spacing w:line="360" w:lineRule="auto"/>
        <w:rPr>
          <w:sz w:val="24"/>
        </w:rPr>
      </w:pPr>
      <w:r>
        <w:rPr>
          <w:sz w:val="24"/>
        </w:rPr>
        <w:t xml:space="preserve">13  </w:t>
      </w:r>
      <w:r w:rsidRPr="00D710D4">
        <w:rPr>
          <w:sz w:val="24"/>
        </w:rPr>
        <w:t xml:space="preserve">    return 0;</w:t>
      </w:r>
    </w:p>
    <w:p w14:paraId="43ED0CBF" w14:textId="77777777" w:rsidR="00191B7B" w:rsidRPr="00D710D4" w:rsidRDefault="00191B7B" w:rsidP="00191B7B">
      <w:pPr>
        <w:snapToGrid w:val="0"/>
        <w:spacing w:line="360" w:lineRule="auto"/>
        <w:rPr>
          <w:sz w:val="24"/>
        </w:rPr>
      </w:pPr>
      <w:r>
        <w:rPr>
          <w:sz w:val="24"/>
        </w:rPr>
        <w:t xml:space="preserve">14  </w:t>
      </w:r>
      <w:r w:rsidRPr="00D710D4">
        <w:rPr>
          <w:sz w:val="24"/>
        </w:rPr>
        <w:t>}</w:t>
      </w:r>
    </w:p>
    <w:p w14:paraId="780EC5A3" w14:textId="77777777" w:rsidR="00191B7B" w:rsidRPr="00885843" w:rsidRDefault="00191B7B" w:rsidP="00191B7B">
      <w:pPr>
        <w:snapToGrid w:val="0"/>
        <w:spacing w:line="360" w:lineRule="auto"/>
        <w:rPr>
          <w:b/>
          <w:sz w:val="24"/>
        </w:rPr>
      </w:pPr>
      <w:r w:rsidRPr="00885843">
        <w:rPr>
          <w:rFonts w:hAnsi="宋体"/>
          <w:b/>
          <w:sz w:val="24"/>
        </w:rPr>
        <w:t>解答：</w:t>
      </w:r>
    </w:p>
    <w:p w14:paraId="69C0FEA4" w14:textId="77777777" w:rsidR="00191B7B" w:rsidRPr="00885843" w:rsidRDefault="00191B7B" w:rsidP="00191B7B">
      <w:pPr>
        <w:snapToGrid w:val="0"/>
        <w:spacing w:line="360" w:lineRule="auto"/>
        <w:rPr>
          <w:sz w:val="24"/>
        </w:rPr>
      </w:pPr>
      <w:r w:rsidRPr="00885843">
        <w:rPr>
          <w:sz w:val="24"/>
        </w:rPr>
        <w:t xml:space="preserve">  </w:t>
      </w:r>
      <w:r w:rsidRPr="00885843">
        <w:rPr>
          <w:rFonts w:hAnsi="宋体"/>
          <w:sz w:val="24"/>
        </w:rPr>
        <w:t>（</w:t>
      </w:r>
      <w:r w:rsidRPr="00885843">
        <w:rPr>
          <w:sz w:val="24"/>
        </w:rPr>
        <w:t>1</w:t>
      </w:r>
      <w:r w:rsidRPr="00885843">
        <w:rPr>
          <w:rFonts w:hAnsi="宋体"/>
          <w:sz w:val="24"/>
        </w:rPr>
        <w:t>）错误修改：</w:t>
      </w:r>
    </w:p>
    <w:p w14:paraId="2BF5C04E" w14:textId="77777777" w:rsidR="00191B7B" w:rsidRPr="00885843" w:rsidRDefault="00191B7B" w:rsidP="00191B7B">
      <w:pPr>
        <w:snapToGrid w:val="0"/>
        <w:spacing w:line="360" w:lineRule="auto"/>
        <w:rPr>
          <w:sz w:val="24"/>
        </w:rPr>
      </w:pPr>
      <w:r w:rsidRPr="00885843">
        <w:rPr>
          <w:sz w:val="24"/>
        </w:rPr>
        <w:t xml:space="preserve">      1) </w:t>
      </w:r>
      <w:r w:rsidRPr="00885843">
        <w:rPr>
          <w:rFonts w:hAnsi="宋体"/>
          <w:sz w:val="24"/>
        </w:rPr>
        <w:t>第</w:t>
      </w:r>
      <w:r>
        <w:rPr>
          <w:rFonts w:hint="eastAsia"/>
          <w:sz w:val="24"/>
        </w:rPr>
        <w:t>4</w:t>
      </w:r>
      <w:r w:rsidRPr="00885843">
        <w:rPr>
          <w:rFonts w:hAnsi="宋体"/>
          <w:sz w:val="24"/>
        </w:rPr>
        <w:t>行</w:t>
      </w:r>
      <w:r>
        <w:rPr>
          <w:rFonts w:hAnsi="宋体" w:hint="eastAsia"/>
          <w:sz w:val="24"/>
        </w:rPr>
        <w:t>不能直接交换两个数</w:t>
      </w:r>
      <w:r w:rsidRPr="00885843">
        <w:rPr>
          <w:rFonts w:hAnsi="宋体"/>
          <w:sz w:val="24"/>
        </w:rPr>
        <w:t>，正确形式为：</w:t>
      </w:r>
    </w:p>
    <w:p w14:paraId="0DDF4B4D" w14:textId="77777777" w:rsidR="00191B7B" w:rsidRPr="00C51D94" w:rsidRDefault="00191B7B" w:rsidP="00191B7B">
      <w:pPr>
        <w:snapToGrid w:val="0"/>
        <w:spacing w:line="360" w:lineRule="auto"/>
        <w:rPr>
          <w:sz w:val="24"/>
        </w:rPr>
      </w:pPr>
      <w:r w:rsidRPr="00885843">
        <w:rPr>
          <w:sz w:val="24"/>
        </w:rPr>
        <w:tab/>
      </w:r>
      <w:r w:rsidRPr="00885843">
        <w:rPr>
          <w:sz w:val="24"/>
        </w:rPr>
        <w:tab/>
      </w:r>
      <w:r w:rsidRPr="00D710D4">
        <w:rPr>
          <w:sz w:val="24"/>
        </w:rPr>
        <w:t>#define SWAP(</w:t>
      </w:r>
      <w:proofErr w:type="spellStart"/>
      <w:r w:rsidRPr="00D710D4">
        <w:rPr>
          <w:sz w:val="24"/>
        </w:rPr>
        <w:t>a,b</w:t>
      </w:r>
      <w:proofErr w:type="spellEnd"/>
      <w:r w:rsidRPr="00D710D4">
        <w:rPr>
          <w:sz w:val="24"/>
        </w:rPr>
        <w:t>)  a=</w:t>
      </w:r>
      <w:proofErr w:type="spellStart"/>
      <w:r w:rsidRPr="00D710D4">
        <w:rPr>
          <w:sz w:val="24"/>
        </w:rPr>
        <w:t>a^b,b</w:t>
      </w:r>
      <w:proofErr w:type="spellEnd"/>
      <w:r w:rsidRPr="00D710D4">
        <w:rPr>
          <w:sz w:val="24"/>
        </w:rPr>
        <w:t>=</w:t>
      </w:r>
      <w:proofErr w:type="spellStart"/>
      <w:r w:rsidRPr="00D710D4">
        <w:rPr>
          <w:sz w:val="24"/>
        </w:rPr>
        <w:t>a^b,a</w:t>
      </w:r>
      <w:proofErr w:type="spellEnd"/>
      <w:r w:rsidRPr="00D710D4">
        <w:rPr>
          <w:sz w:val="24"/>
        </w:rPr>
        <w:t>=</w:t>
      </w:r>
      <w:proofErr w:type="spellStart"/>
      <w:r w:rsidRPr="00D710D4">
        <w:rPr>
          <w:sz w:val="24"/>
        </w:rPr>
        <w:t>a^b</w:t>
      </w:r>
      <w:proofErr w:type="spellEnd"/>
    </w:p>
    <w:p w14:paraId="4A589014" w14:textId="77777777" w:rsidR="00191B7B" w:rsidRPr="00885843" w:rsidRDefault="00191B7B" w:rsidP="00191B7B">
      <w:pPr>
        <w:snapToGrid w:val="0"/>
        <w:spacing w:line="360" w:lineRule="auto"/>
        <w:rPr>
          <w:sz w:val="24"/>
        </w:rPr>
      </w:pPr>
      <w:r w:rsidRPr="00885843">
        <w:rPr>
          <w:sz w:val="24"/>
        </w:rPr>
        <w:lastRenderedPageBreak/>
        <w:t xml:space="preserve">  </w:t>
      </w:r>
      <w:r w:rsidRPr="00885843">
        <w:rPr>
          <w:rFonts w:hAnsi="宋体"/>
          <w:sz w:val="24"/>
        </w:rPr>
        <w:t>（</w:t>
      </w:r>
      <w:r w:rsidRPr="00885843">
        <w:rPr>
          <w:sz w:val="24"/>
        </w:rPr>
        <w:t>2</w:t>
      </w:r>
      <w:r w:rsidRPr="00885843">
        <w:rPr>
          <w:rFonts w:hAnsi="宋体"/>
          <w:sz w:val="24"/>
        </w:rPr>
        <w:t>）错误修改后运行结果：</w:t>
      </w:r>
    </w:p>
    <w:p w14:paraId="429C3791" w14:textId="77777777" w:rsidR="00191B7B" w:rsidRDefault="00191B7B" w:rsidP="00191B7B">
      <w:pPr>
        <w:snapToGrid w:val="0"/>
        <w:jc w:val="center"/>
        <w:rPr>
          <w:b/>
          <w:sz w:val="24"/>
        </w:rPr>
      </w:pPr>
      <w:r w:rsidRPr="00D710D4">
        <w:rPr>
          <w:b/>
          <w:noProof/>
          <w:sz w:val="24"/>
        </w:rPr>
        <w:drawing>
          <wp:inline distT="0" distB="0" distL="0" distR="0" wp14:anchorId="3770CC7A" wp14:editId="036487B4">
            <wp:extent cx="4659629" cy="1483912"/>
            <wp:effectExtent l="0" t="0" r="825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450"/>
                    <a:stretch/>
                  </pic:blipFill>
                  <pic:spPr bwMode="auto">
                    <a:xfrm>
                      <a:off x="0" y="0"/>
                      <a:ext cx="4660034" cy="1484041"/>
                    </a:xfrm>
                    <a:prstGeom prst="rect">
                      <a:avLst/>
                    </a:prstGeom>
                    <a:ln>
                      <a:noFill/>
                    </a:ln>
                    <a:extLst>
                      <a:ext uri="{53640926-AAD7-44D8-BBD7-CCE9431645EC}">
                        <a14:shadowObscured xmlns:a14="http://schemas.microsoft.com/office/drawing/2010/main"/>
                      </a:ext>
                    </a:extLst>
                  </pic:spPr>
                </pic:pic>
              </a:graphicData>
            </a:graphic>
          </wp:inline>
        </w:drawing>
      </w:r>
    </w:p>
    <w:p w14:paraId="7E0C8984"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4</w:t>
      </w:r>
      <w:r w:rsidRPr="00885843">
        <w:rPr>
          <w:rFonts w:eastAsia="黑体"/>
          <w:sz w:val="24"/>
        </w:rPr>
        <w:t xml:space="preserve">-1 </w:t>
      </w:r>
      <w:r>
        <w:rPr>
          <w:rFonts w:eastAsia="黑体" w:hint="eastAsia"/>
          <w:sz w:val="24"/>
        </w:rPr>
        <w:t>改错</w:t>
      </w:r>
      <w:r w:rsidRPr="00885843">
        <w:rPr>
          <w:rFonts w:eastAsia="黑体"/>
          <w:sz w:val="24"/>
        </w:rPr>
        <w:t>题</w:t>
      </w:r>
      <w:r w:rsidRPr="00885843">
        <w:rPr>
          <w:rFonts w:eastAsia="黑体"/>
          <w:sz w:val="24"/>
        </w:rPr>
        <w:t>1</w:t>
      </w:r>
      <w:r w:rsidRPr="00885843">
        <w:rPr>
          <w:rFonts w:eastAsia="黑体"/>
          <w:sz w:val="24"/>
        </w:rPr>
        <w:t>的</w:t>
      </w:r>
      <w:r>
        <w:rPr>
          <w:rFonts w:eastAsia="黑体" w:hint="eastAsia"/>
          <w:sz w:val="24"/>
        </w:rPr>
        <w:t>运行结果</w:t>
      </w:r>
    </w:p>
    <w:p w14:paraId="420496F9" w14:textId="77777777" w:rsidR="00191B7B" w:rsidRPr="005A431B" w:rsidRDefault="00191B7B" w:rsidP="00191B7B">
      <w:pPr>
        <w:snapToGrid w:val="0"/>
        <w:jc w:val="center"/>
        <w:rPr>
          <w:rFonts w:eastAsia="黑体"/>
          <w:sz w:val="24"/>
        </w:rPr>
      </w:pPr>
    </w:p>
    <w:p w14:paraId="45209869" w14:textId="77777777" w:rsidR="00191B7B" w:rsidRPr="00885843" w:rsidRDefault="00191B7B" w:rsidP="00191B7B">
      <w:pPr>
        <w:snapToGrid w:val="0"/>
        <w:spacing w:afterLines="25" w:after="78" w:line="360" w:lineRule="auto"/>
        <w:rPr>
          <w:b/>
          <w:sz w:val="24"/>
        </w:rPr>
      </w:pPr>
      <w:r>
        <w:rPr>
          <w:rFonts w:hint="eastAsia"/>
          <w:b/>
          <w:sz w:val="24"/>
        </w:rPr>
        <w:t>3</w:t>
      </w:r>
      <w:r w:rsidRPr="00885843">
        <w:rPr>
          <w:b/>
          <w:sz w:val="24"/>
        </w:rPr>
        <w:t xml:space="preserve">.2.2 </w:t>
      </w:r>
      <w:r w:rsidRPr="00885843">
        <w:rPr>
          <w:rFonts w:hAnsi="宋体"/>
          <w:b/>
          <w:sz w:val="24"/>
        </w:rPr>
        <w:t>程序修改替换</w:t>
      </w:r>
      <w:r>
        <w:rPr>
          <w:rFonts w:hAnsi="宋体" w:hint="eastAsia"/>
          <w:b/>
          <w:sz w:val="24"/>
        </w:rPr>
        <w:t>题</w:t>
      </w:r>
    </w:p>
    <w:p w14:paraId="0E83D8B4" w14:textId="77777777" w:rsidR="00191B7B" w:rsidRDefault="00191B7B" w:rsidP="00191B7B">
      <w:pPr>
        <w:spacing w:line="360" w:lineRule="auto"/>
        <w:ind w:firstLineChars="200" w:firstLine="480"/>
        <w:rPr>
          <w:sz w:val="24"/>
        </w:rPr>
      </w:pPr>
      <w:r>
        <w:rPr>
          <w:rFonts w:hint="eastAsia"/>
          <w:sz w:val="24"/>
        </w:rPr>
        <w:t>下面是用函数实现求三个数中最大数、计算两浮点数之和的程序。</w:t>
      </w:r>
      <w:r>
        <w:rPr>
          <w:rFonts w:ascii="宋体" w:hAnsi="宋体" w:hint="eastAsia"/>
          <w:sz w:val="24"/>
        </w:rPr>
        <w:t>在这个</w:t>
      </w:r>
      <w:r>
        <w:rPr>
          <w:rFonts w:hint="eastAsia"/>
          <w:sz w:val="24"/>
        </w:rPr>
        <w:t>源程序</w:t>
      </w:r>
      <w:r>
        <w:rPr>
          <w:rFonts w:ascii="宋体" w:hAnsi="宋体" w:hint="eastAsia"/>
          <w:sz w:val="24"/>
        </w:rPr>
        <w:t>中存在若干</w:t>
      </w:r>
      <w:r>
        <w:rPr>
          <w:rFonts w:hint="eastAsia"/>
          <w:sz w:val="24"/>
        </w:rPr>
        <w:t>语法和逻辑</w:t>
      </w:r>
      <w:r>
        <w:rPr>
          <w:rFonts w:ascii="宋体" w:hAnsi="宋体" w:hint="eastAsia"/>
          <w:sz w:val="24"/>
        </w:rPr>
        <w:t>错误</w:t>
      </w:r>
      <w:r>
        <w:rPr>
          <w:rFonts w:hint="eastAsia"/>
          <w:sz w:val="24"/>
        </w:rPr>
        <w:t>。</w:t>
      </w:r>
    </w:p>
    <w:p w14:paraId="731D1BB9" w14:textId="77777777" w:rsidR="00191B7B" w:rsidRDefault="00191B7B" w:rsidP="00191B7B">
      <w:pPr>
        <w:spacing w:line="360" w:lineRule="auto"/>
        <w:rPr>
          <w:sz w:val="24"/>
        </w:rPr>
      </w:pPr>
      <w:r>
        <w:rPr>
          <w:rFonts w:hint="eastAsia"/>
          <w:sz w:val="24"/>
        </w:rPr>
        <w:t>要求：（</w:t>
      </w:r>
      <w:r>
        <w:rPr>
          <w:rFonts w:hint="eastAsia"/>
          <w:sz w:val="24"/>
        </w:rPr>
        <w:t>1</w:t>
      </w:r>
      <w:r>
        <w:rPr>
          <w:rFonts w:hint="eastAsia"/>
          <w:sz w:val="24"/>
        </w:rPr>
        <w:t>）</w:t>
      </w:r>
      <w:r>
        <w:rPr>
          <w:rFonts w:ascii="宋体" w:hAnsi="宋体" w:hint="eastAsia"/>
          <w:sz w:val="24"/>
        </w:rPr>
        <w:t>对这个例子程序进行调试修改，使之能够正确完成指定任务；</w:t>
      </w:r>
    </w:p>
    <w:p w14:paraId="3EBD7A19" w14:textId="77777777" w:rsidR="00191B7B" w:rsidRDefault="00191B7B" w:rsidP="00191B7B">
      <w:pPr>
        <w:spacing w:line="360" w:lineRule="auto"/>
        <w:rPr>
          <w:sz w:val="24"/>
        </w:rPr>
      </w:pPr>
      <w:r>
        <w:rPr>
          <w:rFonts w:hint="eastAsia"/>
          <w:sz w:val="24"/>
        </w:rPr>
        <w:tab/>
        <w:t xml:space="preserve"> </w:t>
      </w:r>
      <w:r>
        <w:rPr>
          <w:rFonts w:hint="eastAsia"/>
          <w:sz w:val="24"/>
        </w:rPr>
        <w:t>（</w:t>
      </w:r>
      <w:r>
        <w:rPr>
          <w:rFonts w:hint="eastAsia"/>
          <w:sz w:val="24"/>
        </w:rPr>
        <w:t>2</w:t>
      </w:r>
      <w:r>
        <w:rPr>
          <w:rFonts w:hint="eastAsia"/>
          <w:sz w:val="24"/>
        </w:rPr>
        <w:t>）用带参数的宏替换函数</w:t>
      </w:r>
      <w:r>
        <w:rPr>
          <w:rFonts w:hint="eastAsia"/>
          <w:sz w:val="24"/>
        </w:rPr>
        <w:t>max</w:t>
      </w:r>
      <w:r>
        <w:rPr>
          <w:rFonts w:hint="eastAsia"/>
          <w:sz w:val="24"/>
        </w:rPr>
        <w:t>，来实现求最大数的功能。</w:t>
      </w:r>
    </w:p>
    <w:p w14:paraId="0601EE85" w14:textId="77777777" w:rsidR="00191B7B" w:rsidRDefault="00191B7B" w:rsidP="00191B7B">
      <w:pPr>
        <w:spacing w:line="360" w:lineRule="auto"/>
        <w:rPr>
          <w:sz w:val="24"/>
        </w:rPr>
      </w:pPr>
      <w:r>
        <w:rPr>
          <w:rFonts w:hint="eastAsia"/>
          <w:sz w:val="24"/>
        </w:rPr>
        <w:t>/*</w:t>
      </w:r>
      <w:r>
        <w:rPr>
          <w:rFonts w:hint="eastAsia"/>
          <w:sz w:val="24"/>
        </w:rPr>
        <w:t>实验</w:t>
      </w:r>
      <w:r>
        <w:rPr>
          <w:rFonts w:hint="eastAsia"/>
          <w:sz w:val="24"/>
        </w:rPr>
        <w:t>4-2</w:t>
      </w:r>
      <w:r>
        <w:rPr>
          <w:rFonts w:hint="eastAsia"/>
          <w:sz w:val="24"/>
        </w:rPr>
        <w:t>程序修改替换题程序</w:t>
      </w:r>
      <w:r>
        <w:rPr>
          <w:rFonts w:hint="eastAsia"/>
          <w:sz w:val="24"/>
        </w:rPr>
        <w:t xml:space="preserve">*/ </w:t>
      </w:r>
    </w:p>
    <w:p w14:paraId="13282B34" w14:textId="77777777" w:rsidR="00191B7B" w:rsidRDefault="00191B7B" w:rsidP="00191B7B">
      <w:pPr>
        <w:spacing w:line="360" w:lineRule="auto"/>
        <w:rPr>
          <w:sz w:val="24"/>
        </w:rPr>
      </w:pPr>
      <w:r>
        <w:rPr>
          <w:sz w:val="24"/>
        </w:rPr>
        <w:t xml:space="preserve">#include&lt;stdio.h&gt; </w:t>
      </w:r>
    </w:p>
    <w:p w14:paraId="070E16ED" w14:textId="77777777" w:rsidR="00191B7B" w:rsidRDefault="00191B7B" w:rsidP="00191B7B">
      <w:pPr>
        <w:spacing w:line="360" w:lineRule="auto"/>
        <w:rPr>
          <w:sz w:val="24"/>
        </w:rPr>
      </w:pPr>
      <w:r>
        <w:rPr>
          <w:sz w:val="24"/>
        </w:rPr>
        <w:t>int main(void)</w:t>
      </w:r>
    </w:p>
    <w:p w14:paraId="42923BF1" w14:textId="77777777" w:rsidR="00191B7B" w:rsidRDefault="00191B7B" w:rsidP="00191B7B">
      <w:pPr>
        <w:spacing w:line="360" w:lineRule="auto"/>
        <w:rPr>
          <w:sz w:val="24"/>
        </w:rPr>
      </w:pPr>
      <w:r>
        <w:rPr>
          <w:sz w:val="24"/>
        </w:rPr>
        <w:t>{</w:t>
      </w:r>
    </w:p>
    <w:p w14:paraId="7F126F14" w14:textId="77777777" w:rsidR="00191B7B" w:rsidRDefault="00191B7B" w:rsidP="00191B7B">
      <w:pPr>
        <w:spacing w:line="360" w:lineRule="auto"/>
        <w:rPr>
          <w:sz w:val="24"/>
        </w:rPr>
      </w:pPr>
      <w:r>
        <w:rPr>
          <w:sz w:val="24"/>
        </w:rPr>
        <w:tab/>
        <w:t>int a, b, c;</w:t>
      </w:r>
    </w:p>
    <w:p w14:paraId="013C4D01" w14:textId="77777777" w:rsidR="00191B7B" w:rsidRDefault="00191B7B" w:rsidP="00191B7B">
      <w:pPr>
        <w:spacing w:line="360" w:lineRule="auto"/>
        <w:rPr>
          <w:sz w:val="24"/>
        </w:rPr>
      </w:pPr>
      <w:r>
        <w:rPr>
          <w:sz w:val="24"/>
        </w:rPr>
        <w:t xml:space="preserve">  </w:t>
      </w:r>
      <w:r>
        <w:rPr>
          <w:sz w:val="24"/>
        </w:rPr>
        <w:tab/>
        <w:t>float d, e;</w:t>
      </w:r>
    </w:p>
    <w:p w14:paraId="0162C0DC" w14:textId="77777777" w:rsidR="00191B7B" w:rsidRDefault="00191B7B" w:rsidP="00191B7B">
      <w:pPr>
        <w:spacing w:line="360" w:lineRule="auto"/>
        <w:rPr>
          <w:sz w:val="24"/>
        </w:rPr>
      </w:pPr>
      <w:r>
        <w:rPr>
          <w:sz w:val="24"/>
        </w:rPr>
        <w:t xml:space="preserve">  </w:t>
      </w:r>
      <w:r>
        <w:rPr>
          <w:sz w:val="24"/>
        </w:rPr>
        <w:tab/>
      </w:r>
      <w:proofErr w:type="spellStart"/>
      <w:r>
        <w:rPr>
          <w:sz w:val="24"/>
        </w:rPr>
        <w:t>printf</w:t>
      </w:r>
      <w:proofErr w:type="spellEnd"/>
      <w:r>
        <w:rPr>
          <w:sz w:val="24"/>
        </w:rPr>
        <w:t>("Input three integers:");</w:t>
      </w:r>
    </w:p>
    <w:p w14:paraId="448D72D1" w14:textId="77777777" w:rsidR="00191B7B" w:rsidRDefault="00191B7B" w:rsidP="00191B7B">
      <w:pPr>
        <w:spacing w:line="360" w:lineRule="auto"/>
        <w:rPr>
          <w:sz w:val="24"/>
        </w:rPr>
      </w:pPr>
      <w:r>
        <w:rPr>
          <w:sz w:val="24"/>
        </w:rPr>
        <w:t xml:space="preserve">  </w:t>
      </w:r>
      <w:r>
        <w:rPr>
          <w:sz w:val="24"/>
        </w:rPr>
        <w:tab/>
      </w:r>
      <w:proofErr w:type="spellStart"/>
      <w:r>
        <w:rPr>
          <w:sz w:val="24"/>
        </w:rPr>
        <w:t>scanf</w:t>
      </w:r>
      <w:proofErr w:type="spellEnd"/>
      <w:r>
        <w:rPr>
          <w:sz w:val="24"/>
        </w:rPr>
        <w:t>("%d %d %</w:t>
      </w:r>
      <w:proofErr w:type="spellStart"/>
      <w:r>
        <w:rPr>
          <w:sz w:val="24"/>
        </w:rPr>
        <w:t>d",&amp;a,&amp;b,&amp;c</w:t>
      </w:r>
      <w:proofErr w:type="spellEnd"/>
      <w:r>
        <w:rPr>
          <w:sz w:val="24"/>
        </w:rPr>
        <w:t>);</w:t>
      </w:r>
    </w:p>
    <w:p w14:paraId="017A986D" w14:textId="77777777" w:rsidR="00191B7B" w:rsidRDefault="00191B7B" w:rsidP="00191B7B">
      <w:pPr>
        <w:spacing w:line="360" w:lineRule="auto"/>
        <w:rPr>
          <w:sz w:val="24"/>
        </w:rPr>
      </w:pPr>
      <w:r>
        <w:rPr>
          <w:sz w:val="24"/>
        </w:rPr>
        <w:t xml:space="preserve">  </w:t>
      </w:r>
      <w:r>
        <w:rPr>
          <w:sz w:val="24"/>
        </w:rPr>
        <w:tab/>
      </w:r>
      <w:proofErr w:type="spellStart"/>
      <w:r>
        <w:rPr>
          <w:sz w:val="24"/>
        </w:rPr>
        <w:t>printf</w:t>
      </w:r>
      <w:proofErr w:type="spellEnd"/>
      <w:r>
        <w:rPr>
          <w:sz w:val="24"/>
        </w:rPr>
        <w:t>("\</w:t>
      </w:r>
      <w:proofErr w:type="spellStart"/>
      <w:r>
        <w:rPr>
          <w:sz w:val="24"/>
        </w:rPr>
        <w:t>nThe</w:t>
      </w:r>
      <w:proofErr w:type="spellEnd"/>
      <w:r>
        <w:rPr>
          <w:sz w:val="24"/>
        </w:rPr>
        <w:t xml:space="preserve"> maximum of them is %d\</w:t>
      </w:r>
      <w:proofErr w:type="spellStart"/>
      <w:r>
        <w:rPr>
          <w:sz w:val="24"/>
        </w:rPr>
        <w:t>n",max</w:t>
      </w:r>
      <w:proofErr w:type="spellEnd"/>
      <w:r>
        <w:rPr>
          <w:sz w:val="24"/>
        </w:rPr>
        <w:t>(</w:t>
      </w:r>
      <w:proofErr w:type="spellStart"/>
      <w:r>
        <w:rPr>
          <w:sz w:val="24"/>
        </w:rPr>
        <w:t>a,b,c</w:t>
      </w:r>
      <w:proofErr w:type="spellEnd"/>
      <w:r>
        <w:rPr>
          <w:sz w:val="24"/>
        </w:rPr>
        <w:t>));</w:t>
      </w:r>
    </w:p>
    <w:p w14:paraId="57364651" w14:textId="77777777" w:rsidR="00191B7B" w:rsidRDefault="00191B7B" w:rsidP="00191B7B">
      <w:pPr>
        <w:spacing w:line="360" w:lineRule="auto"/>
        <w:rPr>
          <w:sz w:val="24"/>
        </w:rPr>
      </w:pPr>
    </w:p>
    <w:p w14:paraId="58347E85" w14:textId="77777777" w:rsidR="00191B7B" w:rsidRDefault="00191B7B" w:rsidP="00191B7B">
      <w:pPr>
        <w:spacing w:line="360" w:lineRule="auto"/>
        <w:rPr>
          <w:sz w:val="24"/>
        </w:rPr>
      </w:pPr>
      <w:r>
        <w:rPr>
          <w:sz w:val="24"/>
        </w:rPr>
        <w:t xml:space="preserve">  </w:t>
      </w:r>
      <w:r>
        <w:rPr>
          <w:sz w:val="24"/>
        </w:rPr>
        <w:tab/>
      </w:r>
      <w:proofErr w:type="spellStart"/>
      <w:r>
        <w:rPr>
          <w:sz w:val="24"/>
        </w:rPr>
        <w:t>printf</w:t>
      </w:r>
      <w:proofErr w:type="spellEnd"/>
      <w:r>
        <w:rPr>
          <w:sz w:val="24"/>
        </w:rPr>
        <w:t>("Input two floating point numbers:");</w:t>
      </w:r>
    </w:p>
    <w:p w14:paraId="70E6AB99" w14:textId="77777777" w:rsidR="00191B7B" w:rsidRDefault="00191B7B" w:rsidP="00191B7B">
      <w:pPr>
        <w:spacing w:line="360" w:lineRule="auto"/>
        <w:rPr>
          <w:sz w:val="24"/>
        </w:rPr>
      </w:pPr>
      <w:r>
        <w:rPr>
          <w:sz w:val="24"/>
        </w:rPr>
        <w:tab/>
      </w:r>
      <w:proofErr w:type="spellStart"/>
      <w:r>
        <w:rPr>
          <w:sz w:val="24"/>
        </w:rPr>
        <w:t>scanf</w:t>
      </w:r>
      <w:proofErr w:type="spellEnd"/>
      <w:r>
        <w:rPr>
          <w:sz w:val="24"/>
        </w:rPr>
        <w:t>("%f %</w:t>
      </w:r>
      <w:proofErr w:type="spellStart"/>
      <w:r>
        <w:rPr>
          <w:sz w:val="24"/>
        </w:rPr>
        <w:t>f",&amp;d,&amp;e</w:t>
      </w:r>
      <w:proofErr w:type="spellEnd"/>
      <w:r>
        <w:rPr>
          <w:sz w:val="24"/>
        </w:rPr>
        <w:t>);</w:t>
      </w:r>
    </w:p>
    <w:p w14:paraId="5C521360" w14:textId="77777777" w:rsidR="00191B7B" w:rsidRDefault="00191B7B" w:rsidP="00191B7B">
      <w:pPr>
        <w:spacing w:line="360" w:lineRule="auto"/>
        <w:rPr>
          <w:sz w:val="24"/>
        </w:rPr>
      </w:pPr>
      <w:r>
        <w:rPr>
          <w:sz w:val="24"/>
        </w:rPr>
        <w:tab/>
      </w:r>
      <w:proofErr w:type="spellStart"/>
      <w:r>
        <w:rPr>
          <w:sz w:val="24"/>
        </w:rPr>
        <w:t>printf</w:t>
      </w:r>
      <w:proofErr w:type="spellEnd"/>
      <w:r>
        <w:rPr>
          <w:sz w:val="24"/>
        </w:rPr>
        <w:t>("\</w:t>
      </w:r>
      <w:proofErr w:type="spellStart"/>
      <w:r>
        <w:rPr>
          <w:sz w:val="24"/>
        </w:rPr>
        <w:t>nThe</w:t>
      </w:r>
      <w:proofErr w:type="spellEnd"/>
      <w:r>
        <w:rPr>
          <w:sz w:val="24"/>
        </w:rPr>
        <w:t xml:space="preserve"> sum of them is  %f\</w:t>
      </w:r>
      <w:proofErr w:type="spellStart"/>
      <w:r>
        <w:rPr>
          <w:sz w:val="24"/>
        </w:rPr>
        <w:t>n",sum</w:t>
      </w:r>
      <w:proofErr w:type="spellEnd"/>
      <w:r>
        <w:rPr>
          <w:sz w:val="24"/>
        </w:rPr>
        <w:t>(</w:t>
      </w:r>
      <w:proofErr w:type="spellStart"/>
      <w:r>
        <w:rPr>
          <w:sz w:val="24"/>
        </w:rPr>
        <w:t>d,e</w:t>
      </w:r>
      <w:proofErr w:type="spellEnd"/>
      <w:r>
        <w:rPr>
          <w:sz w:val="24"/>
        </w:rPr>
        <w:t>));</w:t>
      </w:r>
    </w:p>
    <w:p w14:paraId="53BE4162" w14:textId="77777777" w:rsidR="00191B7B" w:rsidRDefault="00191B7B" w:rsidP="00191B7B">
      <w:pPr>
        <w:spacing w:line="360" w:lineRule="auto"/>
        <w:rPr>
          <w:sz w:val="24"/>
        </w:rPr>
      </w:pPr>
      <w:r>
        <w:rPr>
          <w:sz w:val="24"/>
        </w:rPr>
        <w:tab/>
        <w:t>return 0;</w:t>
      </w:r>
    </w:p>
    <w:p w14:paraId="44DF41F0" w14:textId="77777777" w:rsidR="00191B7B" w:rsidRDefault="00191B7B" w:rsidP="00191B7B">
      <w:pPr>
        <w:spacing w:line="360" w:lineRule="auto"/>
        <w:rPr>
          <w:sz w:val="24"/>
        </w:rPr>
      </w:pPr>
      <w:r>
        <w:rPr>
          <w:sz w:val="24"/>
        </w:rPr>
        <w:t>}</w:t>
      </w:r>
    </w:p>
    <w:p w14:paraId="43F17F43" w14:textId="77777777" w:rsidR="00191B7B" w:rsidRDefault="00191B7B" w:rsidP="00191B7B">
      <w:pPr>
        <w:spacing w:line="360" w:lineRule="auto"/>
        <w:rPr>
          <w:sz w:val="24"/>
        </w:rPr>
      </w:pPr>
      <w:r>
        <w:rPr>
          <w:sz w:val="24"/>
        </w:rPr>
        <w:tab/>
      </w:r>
    </w:p>
    <w:p w14:paraId="22ABF679" w14:textId="77777777" w:rsidR="00191B7B" w:rsidRDefault="00191B7B" w:rsidP="00191B7B">
      <w:pPr>
        <w:spacing w:line="360" w:lineRule="auto"/>
        <w:rPr>
          <w:sz w:val="24"/>
        </w:rPr>
      </w:pPr>
      <w:r>
        <w:rPr>
          <w:sz w:val="24"/>
        </w:rPr>
        <w:t>int max(int x, int y, int z)</w:t>
      </w:r>
      <w:r>
        <w:rPr>
          <w:sz w:val="24"/>
        </w:rPr>
        <w:tab/>
      </w:r>
      <w:r>
        <w:rPr>
          <w:sz w:val="24"/>
        </w:rPr>
        <w:tab/>
      </w:r>
      <w:r>
        <w:rPr>
          <w:sz w:val="24"/>
        </w:rPr>
        <w:tab/>
      </w:r>
      <w:r>
        <w:rPr>
          <w:sz w:val="24"/>
        </w:rPr>
        <w:tab/>
      </w:r>
      <w:r>
        <w:rPr>
          <w:sz w:val="24"/>
        </w:rPr>
        <w:tab/>
      </w:r>
    </w:p>
    <w:p w14:paraId="3A1B3E39" w14:textId="77777777" w:rsidR="00191B7B" w:rsidRDefault="00191B7B" w:rsidP="00191B7B">
      <w:pPr>
        <w:spacing w:line="360" w:lineRule="auto"/>
        <w:rPr>
          <w:sz w:val="24"/>
        </w:rPr>
      </w:pPr>
      <w:r>
        <w:rPr>
          <w:sz w:val="24"/>
        </w:rPr>
        <w:lastRenderedPageBreak/>
        <w:t>{</w:t>
      </w:r>
    </w:p>
    <w:p w14:paraId="422EE860" w14:textId="77777777" w:rsidR="00191B7B" w:rsidRDefault="00191B7B" w:rsidP="00191B7B">
      <w:pPr>
        <w:spacing w:line="360" w:lineRule="auto"/>
        <w:rPr>
          <w:sz w:val="24"/>
        </w:rPr>
      </w:pPr>
      <w:r>
        <w:rPr>
          <w:sz w:val="24"/>
        </w:rPr>
        <w:tab/>
        <w:t>int m=z;</w:t>
      </w:r>
    </w:p>
    <w:p w14:paraId="1C957249" w14:textId="77777777" w:rsidR="00191B7B" w:rsidRDefault="00191B7B" w:rsidP="00191B7B">
      <w:pPr>
        <w:spacing w:line="360" w:lineRule="auto"/>
        <w:rPr>
          <w:sz w:val="24"/>
        </w:rPr>
      </w:pPr>
      <w:r>
        <w:rPr>
          <w:sz w:val="24"/>
        </w:rPr>
        <w:tab/>
        <w:t>if (x&gt;y)</w:t>
      </w:r>
    </w:p>
    <w:p w14:paraId="2C4E11F8" w14:textId="77777777" w:rsidR="00191B7B" w:rsidRDefault="00191B7B" w:rsidP="00191B7B">
      <w:pPr>
        <w:spacing w:line="360" w:lineRule="auto"/>
        <w:rPr>
          <w:sz w:val="24"/>
        </w:rPr>
      </w:pPr>
      <w:r>
        <w:rPr>
          <w:sz w:val="24"/>
        </w:rPr>
        <w:tab/>
      </w:r>
      <w:r>
        <w:rPr>
          <w:sz w:val="24"/>
        </w:rPr>
        <w:tab/>
        <w:t>if(x&gt;z) m=x;</w:t>
      </w:r>
    </w:p>
    <w:p w14:paraId="4A141A74" w14:textId="77777777" w:rsidR="00191B7B" w:rsidRDefault="00191B7B" w:rsidP="00191B7B">
      <w:pPr>
        <w:spacing w:line="360" w:lineRule="auto"/>
        <w:rPr>
          <w:sz w:val="24"/>
        </w:rPr>
      </w:pPr>
      <w:r>
        <w:rPr>
          <w:sz w:val="24"/>
        </w:rPr>
        <w:tab/>
        <w:t>else</w:t>
      </w:r>
    </w:p>
    <w:p w14:paraId="0047B94C" w14:textId="77777777" w:rsidR="00191B7B" w:rsidRDefault="00191B7B" w:rsidP="00191B7B">
      <w:pPr>
        <w:spacing w:line="360" w:lineRule="auto"/>
        <w:rPr>
          <w:sz w:val="24"/>
        </w:rPr>
      </w:pPr>
      <w:r>
        <w:rPr>
          <w:sz w:val="24"/>
        </w:rPr>
        <w:t xml:space="preserve">    </w:t>
      </w:r>
      <w:r>
        <w:rPr>
          <w:sz w:val="24"/>
        </w:rPr>
        <w:tab/>
        <w:t>if(y&gt;z) m=y;</w:t>
      </w:r>
    </w:p>
    <w:p w14:paraId="5A9C5453" w14:textId="77777777" w:rsidR="00191B7B" w:rsidRDefault="00191B7B" w:rsidP="00191B7B">
      <w:pPr>
        <w:spacing w:line="360" w:lineRule="auto"/>
        <w:rPr>
          <w:sz w:val="24"/>
        </w:rPr>
      </w:pPr>
      <w:r>
        <w:rPr>
          <w:sz w:val="24"/>
        </w:rPr>
        <w:t xml:space="preserve">    return m;</w:t>
      </w:r>
    </w:p>
    <w:p w14:paraId="3A5BEB71" w14:textId="77777777" w:rsidR="00191B7B" w:rsidRDefault="00191B7B" w:rsidP="00191B7B">
      <w:pPr>
        <w:spacing w:line="360" w:lineRule="auto"/>
        <w:rPr>
          <w:sz w:val="24"/>
        </w:rPr>
      </w:pPr>
      <w:r>
        <w:rPr>
          <w:sz w:val="24"/>
        </w:rPr>
        <w:t>}</w:t>
      </w:r>
    </w:p>
    <w:p w14:paraId="73641681" w14:textId="77777777" w:rsidR="00191B7B" w:rsidRDefault="00191B7B" w:rsidP="00191B7B">
      <w:pPr>
        <w:spacing w:line="360" w:lineRule="auto"/>
        <w:rPr>
          <w:sz w:val="24"/>
        </w:rPr>
      </w:pPr>
    </w:p>
    <w:p w14:paraId="61C04580" w14:textId="77777777" w:rsidR="00191B7B" w:rsidRDefault="00191B7B" w:rsidP="00191B7B">
      <w:pPr>
        <w:spacing w:line="360" w:lineRule="auto"/>
        <w:rPr>
          <w:sz w:val="24"/>
        </w:rPr>
      </w:pPr>
      <w:r>
        <w:rPr>
          <w:sz w:val="24"/>
        </w:rPr>
        <w:t>float sum(float x, float y)</w:t>
      </w:r>
    </w:p>
    <w:p w14:paraId="28373C68" w14:textId="77777777" w:rsidR="00191B7B" w:rsidRDefault="00191B7B" w:rsidP="00191B7B">
      <w:pPr>
        <w:spacing w:line="360" w:lineRule="auto"/>
        <w:rPr>
          <w:sz w:val="24"/>
        </w:rPr>
      </w:pPr>
      <w:r>
        <w:rPr>
          <w:sz w:val="24"/>
        </w:rPr>
        <w:t>{</w:t>
      </w:r>
    </w:p>
    <w:p w14:paraId="6A1533C0" w14:textId="77777777" w:rsidR="00191B7B" w:rsidRDefault="00191B7B" w:rsidP="00191B7B">
      <w:pPr>
        <w:spacing w:line="360" w:lineRule="auto"/>
        <w:rPr>
          <w:sz w:val="24"/>
        </w:rPr>
      </w:pPr>
      <w:r>
        <w:rPr>
          <w:sz w:val="24"/>
        </w:rPr>
        <w:tab/>
        <w:t xml:space="preserve">return </w:t>
      </w:r>
      <w:proofErr w:type="spellStart"/>
      <w:r>
        <w:rPr>
          <w:sz w:val="24"/>
        </w:rPr>
        <w:t>x+y</w:t>
      </w:r>
      <w:proofErr w:type="spellEnd"/>
      <w:r>
        <w:rPr>
          <w:sz w:val="24"/>
        </w:rPr>
        <w:t>;</w:t>
      </w:r>
    </w:p>
    <w:p w14:paraId="4A6F4203" w14:textId="77777777" w:rsidR="00191B7B" w:rsidRDefault="00191B7B" w:rsidP="00191B7B">
      <w:pPr>
        <w:spacing w:line="360" w:lineRule="auto"/>
        <w:rPr>
          <w:sz w:val="24"/>
        </w:rPr>
      </w:pPr>
      <w:r>
        <w:rPr>
          <w:sz w:val="24"/>
        </w:rPr>
        <w:t>}</w:t>
      </w:r>
    </w:p>
    <w:p w14:paraId="29445132" w14:textId="77777777" w:rsidR="00191B7B" w:rsidRPr="00885843" w:rsidRDefault="00191B7B" w:rsidP="00191B7B">
      <w:pPr>
        <w:snapToGrid w:val="0"/>
        <w:spacing w:line="360" w:lineRule="auto"/>
        <w:rPr>
          <w:b/>
          <w:sz w:val="24"/>
        </w:rPr>
      </w:pPr>
      <w:r w:rsidRPr="00885843">
        <w:rPr>
          <w:rFonts w:hAnsi="宋体"/>
          <w:b/>
          <w:sz w:val="24"/>
        </w:rPr>
        <w:t>解答：</w:t>
      </w:r>
    </w:p>
    <w:p w14:paraId="3CEBB86A" w14:textId="77777777" w:rsidR="00191B7B" w:rsidRPr="00885843" w:rsidRDefault="00191B7B" w:rsidP="00191B7B">
      <w:pPr>
        <w:snapToGrid w:val="0"/>
        <w:spacing w:line="360" w:lineRule="auto"/>
        <w:rPr>
          <w:sz w:val="24"/>
        </w:rPr>
      </w:pPr>
      <w:r w:rsidRPr="00885843">
        <w:rPr>
          <w:rFonts w:hAnsi="宋体"/>
          <w:sz w:val="24"/>
        </w:rPr>
        <w:t>替换后的程序如下所示：</w:t>
      </w:r>
    </w:p>
    <w:p w14:paraId="3A0E9EC3" w14:textId="77777777" w:rsidR="00191B7B" w:rsidRPr="00F176C8" w:rsidRDefault="00191B7B" w:rsidP="00191B7B">
      <w:pPr>
        <w:spacing w:line="360" w:lineRule="auto"/>
        <w:rPr>
          <w:sz w:val="24"/>
        </w:rPr>
      </w:pPr>
      <w:r w:rsidRPr="00F176C8">
        <w:rPr>
          <w:rFonts w:hint="eastAsia"/>
          <w:sz w:val="24"/>
        </w:rPr>
        <w:t>/*</w:t>
      </w:r>
      <w:r w:rsidRPr="00F176C8">
        <w:rPr>
          <w:rFonts w:hint="eastAsia"/>
          <w:sz w:val="24"/>
        </w:rPr>
        <w:t>实验</w:t>
      </w:r>
      <w:r w:rsidRPr="00F176C8">
        <w:rPr>
          <w:rFonts w:hint="eastAsia"/>
          <w:sz w:val="24"/>
        </w:rPr>
        <w:t>4-2</w:t>
      </w:r>
      <w:r w:rsidRPr="00F176C8">
        <w:rPr>
          <w:rFonts w:hint="eastAsia"/>
          <w:sz w:val="24"/>
        </w:rPr>
        <w:t>程序修改替换题程序</w:t>
      </w:r>
      <w:r w:rsidRPr="00F176C8">
        <w:rPr>
          <w:rFonts w:hint="eastAsia"/>
          <w:sz w:val="24"/>
        </w:rPr>
        <w:t xml:space="preserve">*/ </w:t>
      </w:r>
    </w:p>
    <w:p w14:paraId="5DED7A07" w14:textId="77777777" w:rsidR="00191B7B" w:rsidRPr="00F176C8" w:rsidRDefault="00191B7B" w:rsidP="00191B7B">
      <w:pPr>
        <w:spacing w:line="360" w:lineRule="auto"/>
        <w:rPr>
          <w:sz w:val="24"/>
        </w:rPr>
      </w:pPr>
      <w:r w:rsidRPr="00F176C8">
        <w:rPr>
          <w:sz w:val="24"/>
        </w:rPr>
        <w:t>#include&lt;stdio.h&gt;</w:t>
      </w:r>
    </w:p>
    <w:p w14:paraId="7A6F3A8D" w14:textId="77777777" w:rsidR="00191B7B" w:rsidRPr="00F176C8" w:rsidRDefault="00191B7B" w:rsidP="00191B7B">
      <w:pPr>
        <w:spacing w:line="360" w:lineRule="auto"/>
        <w:rPr>
          <w:sz w:val="24"/>
        </w:rPr>
      </w:pPr>
      <w:r w:rsidRPr="00F176C8">
        <w:rPr>
          <w:rFonts w:hint="eastAsia"/>
          <w:sz w:val="24"/>
        </w:rPr>
        <w:t>#define max(</w:t>
      </w:r>
      <w:proofErr w:type="spellStart"/>
      <w:r w:rsidRPr="00F176C8">
        <w:rPr>
          <w:rFonts w:hint="eastAsia"/>
          <w:sz w:val="24"/>
        </w:rPr>
        <w:t>a,b,c</w:t>
      </w:r>
      <w:proofErr w:type="spellEnd"/>
      <w:r w:rsidRPr="00F176C8">
        <w:rPr>
          <w:rFonts w:hint="eastAsia"/>
          <w:sz w:val="24"/>
        </w:rPr>
        <w:t>) a&gt;b?(a&gt;</w:t>
      </w:r>
      <w:proofErr w:type="spellStart"/>
      <w:r w:rsidRPr="00F176C8">
        <w:rPr>
          <w:rFonts w:hint="eastAsia"/>
          <w:sz w:val="24"/>
        </w:rPr>
        <w:t>c?a:c</w:t>
      </w:r>
      <w:proofErr w:type="spellEnd"/>
      <w:r w:rsidRPr="00F176C8">
        <w:rPr>
          <w:rFonts w:hint="eastAsia"/>
          <w:sz w:val="24"/>
        </w:rPr>
        <w:t>):(b&gt;</w:t>
      </w:r>
      <w:proofErr w:type="spellStart"/>
      <w:r w:rsidRPr="00F176C8">
        <w:rPr>
          <w:rFonts w:hint="eastAsia"/>
          <w:sz w:val="24"/>
        </w:rPr>
        <w:t>c?b:c</w:t>
      </w:r>
      <w:proofErr w:type="spellEnd"/>
      <w:r w:rsidRPr="00F176C8">
        <w:rPr>
          <w:rFonts w:hint="eastAsia"/>
          <w:sz w:val="24"/>
        </w:rPr>
        <w:t>)  //</w:t>
      </w:r>
      <w:r w:rsidRPr="00F176C8">
        <w:rPr>
          <w:rFonts w:hint="eastAsia"/>
          <w:sz w:val="24"/>
        </w:rPr>
        <w:t>求三个数的最大值</w:t>
      </w:r>
    </w:p>
    <w:p w14:paraId="18263587" w14:textId="77777777" w:rsidR="00191B7B" w:rsidRPr="00F176C8" w:rsidRDefault="00191B7B" w:rsidP="00191B7B">
      <w:pPr>
        <w:spacing w:line="360" w:lineRule="auto"/>
        <w:rPr>
          <w:sz w:val="24"/>
        </w:rPr>
      </w:pPr>
      <w:r w:rsidRPr="00F176C8">
        <w:rPr>
          <w:rFonts w:hint="eastAsia"/>
          <w:sz w:val="24"/>
        </w:rPr>
        <w:t>float sum(float x, float y);  //</w:t>
      </w:r>
      <w:r w:rsidRPr="00F176C8">
        <w:rPr>
          <w:rFonts w:hint="eastAsia"/>
          <w:sz w:val="24"/>
        </w:rPr>
        <w:t>函数在使用之前应该先声明</w:t>
      </w:r>
    </w:p>
    <w:p w14:paraId="0CE02ABA" w14:textId="77777777" w:rsidR="00191B7B" w:rsidRPr="00F176C8" w:rsidRDefault="00191B7B" w:rsidP="00191B7B">
      <w:pPr>
        <w:spacing w:line="360" w:lineRule="auto"/>
        <w:rPr>
          <w:sz w:val="24"/>
        </w:rPr>
      </w:pPr>
      <w:r w:rsidRPr="00F176C8">
        <w:rPr>
          <w:sz w:val="24"/>
        </w:rPr>
        <w:t>int main(void)</w:t>
      </w:r>
    </w:p>
    <w:p w14:paraId="0ED3DB45" w14:textId="77777777" w:rsidR="00191B7B" w:rsidRPr="00F176C8" w:rsidRDefault="00191B7B" w:rsidP="00191B7B">
      <w:pPr>
        <w:spacing w:line="360" w:lineRule="auto"/>
        <w:rPr>
          <w:sz w:val="24"/>
        </w:rPr>
      </w:pPr>
      <w:r w:rsidRPr="00F176C8">
        <w:rPr>
          <w:sz w:val="24"/>
        </w:rPr>
        <w:t>{</w:t>
      </w:r>
    </w:p>
    <w:p w14:paraId="708F944B" w14:textId="77777777" w:rsidR="00191B7B" w:rsidRPr="00F176C8" w:rsidRDefault="00191B7B" w:rsidP="00191B7B">
      <w:pPr>
        <w:spacing w:line="360" w:lineRule="auto"/>
        <w:rPr>
          <w:sz w:val="24"/>
        </w:rPr>
      </w:pPr>
      <w:r w:rsidRPr="00F176C8">
        <w:rPr>
          <w:sz w:val="24"/>
        </w:rPr>
        <w:tab/>
        <w:t>int a, b, c;</w:t>
      </w:r>
    </w:p>
    <w:p w14:paraId="4F390438" w14:textId="77777777" w:rsidR="00191B7B" w:rsidRPr="00F176C8" w:rsidRDefault="00191B7B" w:rsidP="00191B7B">
      <w:pPr>
        <w:spacing w:line="360" w:lineRule="auto"/>
        <w:rPr>
          <w:sz w:val="24"/>
        </w:rPr>
      </w:pPr>
      <w:r w:rsidRPr="00F176C8">
        <w:rPr>
          <w:sz w:val="24"/>
        </w:rPr>
        <w:t xml:space="preserve">  </w:t>
      </w:r>
      <w:r w:rsidRPr="00F176C8">
        <w:rPr>
          <w:sz w:val="24"/>
        </w:rPr>
        <w:tab/>
        <w:t>float d, e;</w:t>
      </w:r>
    </w:p>
    <w:p w14:paraId="5963C5AA" w14:textId="77777777" w:rsidR="00191B7B" w:rsidRPr="00F176C8" w:rsidRDefault="00191B7B" w:rsidP="00191B7B">
      <w:pPr>
        <w:spacing w:line="360" w:lineRule="auto"/>
        <w:rPr>
          <w:sz w:val="24"/>
        </w:rPr>
      </w:pPr>
      <w:r w:rsidRPr="00F176C8">
        <w:rPr>
          <w:sz w:val="24"/>
        </w:rPr>
        <w:t xml:space="preserve">  </w:t>
      </w:r>
      <w:r w:rsidRPr="00F176C8">
        <w:rPr>
          <w:sz w:val="24"/>
        </w:rPr>
        <w:tab/>
      </w:r>
      <w:proofErr w:type="spellStart"/>
      <w:r w:rsidRPr="00F176C8">
        <w:rPr>
          <w:sz w:val="24"/>
        </w:rPr>
        <w:t>printf</w:t>
      </w:r>
      <w:proofErr w:type="spellEnd"/>
      <w:r w:rsidRPr="00F176C8">
        <w:rPr>
          <w:sz w:val="24"/>
        </w:rPr>
        <w:t>("Input three integers:");</w:t>
      </w:r>
    </w:p>
    <w:p w14:paraId="63A2E51F" w14:textId="77777777" w:rsidR="00191B7B" w:rsidRPr="00F176C8" w:rsidRDefault="00191B7B" w:rsidP="00191B7B">
      <w:pPr>
        <w:spacing w:line="360" w:lineRule="auto"/>
        <w:rPr>
          <w:sz w:val="24"/>
        </w:rPr>
      </w:pPr>
      <w:r w:rsidRPr="00F176C8">
        <w:rPr>
          <w:sz w:val="24"/>
        </w:rPr>
        <w:t xml:space="preserve">  </w:t>
      </w:r>
      <w:r w:rsidRPr="00F176C8">
        <w:rPr>
          <w:sz w:val="24"/>
        </w:rPr>
        <w:tab/>
      </w:r>
      <w:proofErr w:type="spellStart"/>
      <w:r w:rsidRPr="00F176C8">
        <w:rPr>
          <w:sz w:val="24"/>
        </w:rPr>
        <w:t>scanf</w:t>
      </w:r>
      <w:proofErr w:type="spellEnd"/>
      <w:r w:rsidRPr="00F176C8">
        <w:rPr>
          <w:sz w:val="24"/>
        </w:rPr>
        <w:t>("%d %d %</w:t>
      </w:r>
      <w:proofErr w:type="spellStart"/>
      <w:r w:rsidRPr="00F176C8">
        <w:rPr>
          <w:sz w:val="24"/>
        </w:rPr>
        <w:t>d",&amp;a,&amp;b,&amp;c</w:t>
      </w:r>
      <w:proofErr w:type="spellEnd"/>
      <w:r w:rsidRPr="00F176C8">
        <w:rPr>
          <w:sz w:val="24"/>
        </w:rPr>
        <w:t>);</w:t>
      </w:r>
    </w:p>
    <w:p w14:paraId="7B3CB258" w14:textId="77777777" w:rsidR="00191B7B" w:rsidRPr="00F176C8" w:rsidRDefault="00191B7B" w:rsidP="00191B7B">
      <w:pPr>
        <w:spacing w:line="360" w:lineRule="auto"/>
        <w:rPr>
          <w:sz w:val="24"/>
        </w:rPr>
      </w:pPr>
      <w:r w:rsidRPr="00F176C8">
        <w:rPr>
          <w:sz w:val="24"/>
        </w:rPr>
        <w:t xml:space="preserve">  </w:t>
      </w:r>
      <w:r w:rsidRPr="00F176C8">
        <w:rPr>
          <w:sz w:val="24"/>
        </w:rPr>
        <w:tab/>
      </w:r>
      <w:proofErr w:type="spellStart"/>
      <w:r w:rsidRPr="00F176C8">
        <w:rPr>
          <w:sz w:val="24"/>
        </w:rPr>
        <w:t>printf</w:t>
      </w:r>
      <w:proofErr w:type="spellEnd"/>
      <w:r w:rsidRPr="00F176C8">
        <w:rPr>
          <w:sz w:val="24"/>
        </w:rPr>
        <w:t>("\</w:t>
      </w:r>
      <w:proofErr w:type="spellStart"/>
      <w:r w:rsidRPr="00F176C8">
        <w:rPr>
          <w:sz w:val="24"/>
        </w:rPr>
        <w:t>nThe</w:t>
      </w:r>
      <w:proofErr w:type="spellEnd"/>
      <w:r w:rsidRPr="00F176C8">
        <w:rPr>
          <w:sz w:val="24"/>
        </w:rPr>
        <w:t xml:space="preserve"> maximum of them is %d\</w:t>
      </w:r>
      <w:proofErr w:type="spellStart"/>
      <w:r w:rsidRPr="00F176C8">
        <w:rPr>
          <w:sz w:val="24"/>
        </w:rPr>
        <w:t>n",max</w:t>
      </w:r>
      <w:proofErr w:type="spellEnd"/>
      <w:r w:rsidRPr="00F176C8">
        <w:rPr>
          <w:sz w:val="24"/>
        </w:rPr>
        <w:t>(</w:t>
      </w:r>
      <w:proofErr w:type="spellStart"/>
      <w:r w:rsidRPr="00F176C8">
        <w:rPr>
          <w:sz w:val="24"/>
        </w:rPr>
        <w:t>a,b,c</w:t>
      </w:r>
      <w:proofErr w:type="spellEnd"/>
      <w:r w:rsidRPr="00F176C8">
        <w:rPr>
          <w:sz w:val="24"/>
        </w:rPr>
        <w:t>));</w:t>
      </w:r>
    </w:p>
    <w:p w14:paraId="6292E33C" w14:textId="77777777" w:rsidR="00191B7B" w:rsidRPr="00F176C8" w:rsidRDefault="00191B7B" w:rsidP="00191B7B">
      <w:pPr>
        <w:spacing w:line="360" w:lineRule="auto"/>
        <w:rPr>
          <w:sz w:val="24"/>
        </w:rPr>
      </w:pPr>
      <w:r w:rsidRPr="00F176C8">
        <w:rPr>
          <w:sz w:val="24"/>
        </w:rPr>
        <w:t xml:space="preserve">  </w:t>
      </w:r>
      <w:r w:rsidRPr="00F176C8">
        <w:rPr>
          <w:sz w:val="24"/>
        </w:rPr>
        <w:tab/>
      </w:r>
      <w:proofErr w:type="spellStart"/>
      <w:r w:rsidRPr="00F176C8">
        <w:rPr>
          <w:sz w:val="24"/>
        </w:rPr>
        <w:t>printf</w:t>
      </w:r>
      <w:proofErr w:type="spellEnd"/>
      <w:r w:rsidRPr="00F176C8">
        <w:rPr>
          <w:sz w:val="24"/>
        </w:rPr>
        <w:t>("Input two floating point numbers:");</w:t>
      </w:r>
    </w:p>
    <w:p w14:paraId="38246C02" w14:textId="77777777" w:rsidR="00191B7B" w:rsidRPr="00F176C8" w:rsidRDefault="00191B7B" w:rsidP="00191B7B">
      <w:pPr>
        <w:spacing w:line="360" w:lineRule="auto"/>
        <w:rPr>
          <w:sz w:val="24"/>
        </w:rPr>
      </w:pPr>
      <w:r w:rsidRPr="00F176C8">
        <w:rPr>
          <w:sz w:val="24"/>
        </w:rPr>
        <w:tab/>
      </w:r>
      <w:proofErr w:type="spellStart"/>
      <w:r w:rsidRPr="00F176C8">
        <w:rPr>
          <w:sz w:val="24"/>
        </w:rPr>
        <w:t>scanf</w:t>
      </w:r>
      <w:proofErr w:type="spellEnd"/>
      <w:r w:rsidRPr="00F176C8">
        <w:rPr>
          <w:sz w:val="24"/>
        </w:rPr>
        <w:t>("%f %</w:t>
      </w:r>
      <w:proofErr w:type="spellStart"/>
      <w:r w:rsidRPr="00F176C8">
        <w:rPr>
          <w:sz w:val="24"/>
        </w:rPr>
        <w:t>f",&amp;d,&amp;e</w:t>
      </w:r>
      <w:proofErr w:type="spellEnd"/>
      <w:r w:rsidRPr="00F176C8">
        <w:rPr>
          <w:sz w:val="24"/>
        </w:rPr>
        <w:t>);</w:t>
      </w:r>
    </w:p>
    <w:p w14:paraId="68506230" w14:textId="77777777" w:rsidR="00191B7B" w:rsidRPr="00F176C8" w:rsidRDefault="00191B7B" w:rsidP="00191B7B">
      <w:pPr>
        <w:spacing w:line="360" w:lineRule="auto"/>
        <w:rPr>
          <w:sz w:val="24"/>
        </w:rPr>
      </w:pPr>
      <w:r w:rsidRPr="00F176C8">
        <w:rPr>
          <w:sz w:val="24"/>
        </w:rPr>
        <w:tab/>
      </w:r>
      <w:proofErr w:type="spellStart"/>
      <w:r w:rsidRPr="00F176C8">
        <w:rPr>
          <w:sz w:val="24"/>
        </w:rPr>
        <w:t>printf</w:t>
      </w:r>
      <w:proofErr w:type="spellEnd"/>
      <w:r w:rsidRPr="00F176C8">
        <w:rPr>
          <w:sz w:val="24"/>
        </w:rPr>
        <w:t>("\</w:t>
      </w:r>
      <w:proofErr w:type="spellStart"/>
      <w:r w:rsidRPr="00F176C8">
        <w:rPr>
          <w:sz w:val="24"/>
        </w:rPr>
        <w:t>nThe</w:t>
      </w:r>
      <w:proofErr w:type="spellEnd"/>
      <w:r w:rsidRPr="00F176C8">
        <w:rPr>
          <w:sz w:val="24"/>
        </w:rPr>
        <w:t xml:space="preserve"> sum of them is  %f\</w:t>
      </w:r>
      <w:proofErr w:type="spellStart"/>
      <w:r w:rsidRPr="00F176C8">
        <w:rPr>
          <w:sz w:val="24"/>
        </w:rPr>
        <w:t>n",sum</w:t>
      </w:r>
      <w:proofErr w:type="spellEnd"/>
      <w:r w:rsidRPr="00F176C8">
        <w:rPr>
          <w:sz w:val="24"/>
        </w:rPr>
        <w:t>(</w:t>
      </w:r>
      <w:proofErr w:type="spellStart"/>
      <w:r w:rsidRPr="00F176C8">
        <w:rPr>
          <w:sz w:val="24"/>
        </w:rPr>
        <w:t>d,e</w:t>
      </w:r>
      <w:proofErr w:type="spellEnd"/>
      <w:r w:rsidRPr="00F176C8">
        <w:rPr>
          <w:sz w:val="24"/>
        </w:rPr>
        <w:t>));</w:t>
      </w:r>
    </w:p>
    <w:p w14:paraId="6ED3C6FE" w14:textId="77777777" w:rsidR="00191B7B" w:rsidRPr="00F176C8" w:rsidRDefault="00191B7B" w:rsidP="00191B7B">
      <w:pPr>
        <w:spacing w:line="360" w:lineRule="auto"/>
        <w:rPr>
          <w:sz w:val="24"/>
        </w:rPr>
      </w:pPr>
      <w:r w:rsidRPr="00F176C8">
        <w:rPr>
          <w:sz w:val="24"/>
        </w:rPr>
        <w:tab/>
        <w:t>return 0;</w:t>
      </w:r>
    </w:p>
    <w:p w14:paraId="4D85EC45" w14:textId="77777777" w:rsidR="00191B7B" w:rsidRPr="00F176C8" w:rsidRDefault="00191B7B" w:rsidP="00191B7B">
      <w:pPr>
        <w:spacing w:line="360" w:lineRule="auto"/>
        <w:rPr>
          <w:sz w:val="24"/>
        </w:rPr>
      </w:pPr>
      <w:r w:rsidRPr="00F176C8">
        <w:rPr>
          <w:sz w:val="24"/>
        </w:rPr>
        <w:lastRenderedPageBreak/>
        <w:t>}</w:t>
      </w:r>
    </w:p>
    <w:p w14:paraId="25C5DF6C" w14:textId="77777777" w:rsidR="00191B7B" w:rsidRPr="00F176C8" w:rsidRDefault="00191B7B" w:rsidP="00191B7B">
      <w:pPr>
        <w:spacing w:line="360" w:lineRule="auto"/>
        <w:rPr>
          <w:sz w:val="24"/>
        </w:rPr>
      </w:pPr>
    </w:p>
    <w:p w14:paraId="3318E93C" w14:textId="77777777" w:rsidR="00191B7B" w:rsidRPr="00F176C8" w:rsidRDefault="00191B7B" w:rsidP="00191B7B">
      <w:pPr>
        <w:spacing w:line="360" w:lineRule="auto"/>
        <w:rPr>
          <w:sz w:val="24"/>
        </w:rPr>
      </w:pPr>
      <w:r w:rsidRPr="00F176C8">
        <w:rPr>
          <w:sz w:val="24"/>
        </w:rPr>
        <w:t>float sum(float x, float y)</w:t>
      </w:r>
    </w:p>
    <w:p w14:paraId="5DB862B6" w14:textId="77777777" w:rsidR="00191B7B" w:rsidRPr="00F176C8" w:rsidRDefault="00191B7B" w:rsidP="00191B7B">
      <w:pPr>
        <w:spacing w:line="360" w:lineRule="auto"/>
        <w:rPr>
          <w:sz w:val="24"/>
        </w:rPr>
      </w:pPr>
      <w:r w:rsidRPr="00F176C8">
        <w:rPr>
          <w:sz w:val="24"/>
        </w:rPr>
        <w:t>{</w:t>
      </w:r>
    </w:p>
    <w:p w14:paraId="05AFB7A3" w14:textId="77777777" w:rsidR="00191B7B" w:rsidRPr="00F176C8" w:rsidRDefault="00191B7B" w:rsidP="00191B7B">
      <w:pPr>
        <w:spacing w:line="360" w:lineRule="auto"/>
        <w:rPr>
          <w:sz w:val="24"/>
        </w:rPr>
      </w:pPr>
      <w:r w:rsidRPr="00F176C8">
        <w:rPr>
          <w:sz w:val="24"/>
        </w:rPr>
        <w:tab/>
        <w:t xml:space="preserve">return </w:t>
      </w:r>
      <w:proofErr w:type="spellStart"/>
      <w:r w:rsidRPr="00F176C8">
        <w:rPr>
          <w:sz w:val="24"/>
        </w:rPr>
        <w:t>x+y</w:t>
      </w:r>
      <w:proofErr w:type="spellEnd"/>
      <w:r w:rsidRPr="00F176C8">
        <w:rPr>
          <w:sz w:val="24"/>
        </w:rPr>
        <w:t>;</w:t>
      </w:r>
    </w:p>
    <w:p w14:paraId="4124A1AF" w14:textId="77777777" w:rsidR="00191B7B" w:rsidRDefault="00191B7B" w:rsidP="00191B7B">
      <w:pPr>
        <w:spacing w:line="360" w:lineRule="auto"/>
      </w:pPr>
      <w:r w:rsidRPr="00F176C8">
        <w:rPr>
          <w:sz w:val="24"/>
        </w:rPr>
        <w:t>}</w:t>
      </w:r>
    </w:p>
    <w:p w14:paraId="355B9CA1" w14:textId="77777777" w:rsidR="00191B7B" w:rsidRDefault="00191B7B" w:rsidP="00191B7B">
      <w:pPr>
        <w:spacing w:line="360" w:lineRule="auto"/>
        <w:jc w:val="center"/>
      </w:pPr>
      <w:r w:rsidRPr="00F176C8">
        <w:rPr>
          <w:noProof/>
        </w:rPr>
        <w:drawing>
          <wp:inline distT="0" distB="0" distL="0" distR="0" wp14:anchorId="174414F0" wp14:editId="1BF723FD">
            <wp:extent cx="4286250" cy="1686174"/>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664"/>
                    <a:stretch/>
                  </pic:blipFill>
                  <pic:spPr bwMode="auto">
                    <a:xfrm>
                      <a:off x="0" y="0"/>
                      <a:ext cx="4286621" cy="1686320"/>
                    </a:xfrm>
                    <a:prstGeom prst="rect">
                      <a:avLst/>
                    </a:prstGeom>
                    <a:ln>
                      <a:noFill/>
                    </a:ln>
                    <a:extLst>
                      <a:ext uri="{53640926-AAD7-44D8-BBD7-CCE9431645EC}">
                        <a14:shadowObscured xmlns:a14="http://schemas.microsoft.com/office/drawing/2010/main"/>
                      </a:ext>
                    </a:extLst>
                  </pic:spPr>
                </pic:pic>
              </a:graphicData>
            </a:graphic>
          </wp:inline>
        </w:drawing>
      </w:r>
    </w:p>
    <w:p w14:paraId="16948F1A"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4</w:t>
      </w:r>
      <w:r w:rsidRPr="00885843">
        <w:rPr>
          <w:rFonts w:eastAsia="黑体"/>
          <w:sz w:val="24"/>
        </w:rPr>
        <w:t>-</w:t>
      </w:r>
      <w:r>
        <w:rPr>
          <w:rFonts w:eastAsia="黑体" w:hint="eastAsia"/>
          <w:sz w:val="24"/>
        </w:rPr>
        <w:t>2</w:t>
      </w:r>
      <w:r w:rsidRPr="00885843">
        <w:rPr>
          <w:rFonts w:eastAsia="黑体"/>
          <w:sz w:val="24"/>
        </w:rPr>
        <w:t xml:space="preserve"> </w:t>
      </w:r>
      <w:r>
        <w:rPr>
          <w:rFonts w:eastAsia="黑体" w:hint="eastAsia"/>
          <w:sz w:val="24"/>
        </w:rPr>
        <w:t>程序替换题</w:t>
      </w:r>
      <w:r w:rsidRPr="00885843">
        <w:rPr>
          <w:rFonts w:eastAsia="黑体"/>
          <w:sz w:val="24"/>
        </w:rPr>
        <w:t>1</w:t>
      </w:r>
      <w:r w:rsidRPr="00885843">
        <w:rPr>
          <w:rFonts w:eastAsia="黑体"/>
          <w:sz w:val="24"/>
        </w:rPr>
        <w:t>的</w:t>
      </w:r>
      <w:r>
        <w:rPr>
          <w:rFonts w:eastAsia="黑体" w:hint="eastAsia"/>
          <w:sz w:val="24"/>
        </w:rPr>
        <w:t>运行结果</w:t>
      </w:r>
    </w:p>
    <w:p w14:paraId="5C429E47" w14:textId="77777777" w:rsidR="00191B7B" w:rsidRPr="002F41A9" w:rsidRDefault="00191B7B" w:rsidP="00191B7B">
      <w:pPr>
        <w:snapToGrid w:val="0"/>
        <w:jc w:val="center"/>
        <w:rPr>
          <w:rFonts w:eastAsia="黑体"/>
          <w:sz w:val="24"/>
        </w:rPr>
      </w:pPr>
    </w:p>
    <w:p w14:paraId="02BEEEBA" w14:textId="77777777" w:rsidR="00191B7B" w:rsidRDefault="00191B7B" w:rsidP="00191B7B">
      <w:pPr>
        <w:snapToGrid w:val="0"/>
        <w:spacing w:afterLines="25" w:after="78" w:line="360" w:lineRule="auto"/>
        <w:rPr>
          <w:rFonts w:hAnsi="宋体"/>
          <w:b/>
          <w:sz w:val="24"/>
        </w:rPr>
      </w:pPr>
      <w:r>
        <w:rPr>
          <w:rFonts w:hint="eastAsia"/>
          <w:b/>
          <w:sz w:val="24"/>
        </w:rPr>
        <w:t>4</w:t>
      </w:r>
      <w:r w:rsidRPr="00885843">
        <w:rPr>
          <w:b/>
          <w:sz w:val="24"/>
        </w:rPr>
        <w:t>.</w:t>
      </w:r>
      <w:r>
        <w:rPr>
          <w:rFonts w:hint="eastAsia"/>
          <w:b/>
          <w:sz w:val="24"/>
        </w:rPr>
        <w:t>2.</w:t>
      </w:r>
      <w:r w:rsidRPr="00885843">
        <w:rPr>
          <w:b/>
          <w:sz w:val="24"/>
        </w:rPr>
        <w:t xml:space="preserve">3 </w:t>
      </w:r>
      <w:r>
        <w:rPr>
          <w:rFonts w:hAnsi="宋体" w:hint="eastAsia"/>
          <w:b/>
          <w:sz w:val="24"/>
        </w:rPr>
        <w:t>跟踪调试题</w:t>
      </w:r>
    </w:p>
    <w:p w14:paraId="71D8FC61" w14:textId="77777777" w:rsidR="00191B7B" w:rsidRDefault="00191B7B" w:rsidP="00191B7B">
      <w:pPr>
        <w:spacing w:line="360" w:lineRule="auto"/>
        <w:rPr>
          <w:sz w:val="24"/>
        </w:rPr>
      </w:pPr>
      <w:r>
        <w:rPr>
          <w:rFonts w:hint="eastAsia"/>
          <w:sz w:val="24"/>
        </w:rPr>
        <w:t>下面程序利用</w:t>
      </w:r>
      <w:r>
        <w:rPr>
          <w:rFonts w:hint="eastAsia"/>
          <w:sz w:val="24"/>
        </w:rPr>
        <w:t>R</w:t>
      </w:r>
      <w:r>
        <w:rPr>
          <w:rFonts w:hint="eastAsia"/>
          <w:sz w:val="24"/>
        </w:rPr>
        <w:t>计算圆的面积</w:t>
      </w:r>
      <w:r>
        <w:rPr>
          <w:rFonts w:hint="eastAsia"/>
          <w:sz w:val="24"/>
        </w:rPr>
        <w:t>s</w:t>
      </w:r>
      <w:r>
        <w:rPr>
          <w:rFonts w:hint="eastAsia"/>
          <w:sz w:val="24"/>
        </w:rPr>
        <w:t>，以及面积</w:t>
      </w:r>
      <w:r>
        <w:rPr>
          <w:rFonts w:hint="eastAsia"/>
          <w:sz w:val="24"/>
        </w:rPr>
        <w:t>s</w:t>
      </w:r>
      <w:r>
        <w:rPr>
          <w:rFonts w:hint="eastAsia"/>
          <w:sz w:val="24"/>
        </w:rPr>
        <w:t>的整数部分。现要求：</w:t>
      </w:r>
    </w:p>
    <w:p w14:paraId="2C5718E4" w14:textId="77777777" w:rsidR="00191B7B" w:rsidRPr="00CB23E4" w:rsidRDefault="00191B7B" w:rsidP="00191B7B">
      <w:pPr>
        <w:spacing w:line="360" w:lineRule="auto"/>
        <w:rPr>
          <w:sz w:val="24"/>
        </w:rPr>
      </w:pPr>
      <w:r w:rsidRPr="00CB23E4">
        <w:rPr>
          <w:rFonts w:hint="eastAsia"/>
          <w:sz w:val="24"/>
        </w:rPr>
        <w:tab/>
      </w:r>
      <w:r w:rsidRPr="00CB23E4">
        <w:rPr>
          <w:rFonts w:hint="eastAsia"/>
          <w:sz w:val="24"/>
        </w:rPr>
        <w:t>（</w:t>
      </w:r>
      <w:r w:rsidRPr="00CB23E4">
        <w:rPr>
          <w:rFonts w:hint="eastAsia"/>
          <w:sz w:val="24"/>
        </w:rPr>
        <w:t>1</w:t>
      </w:r>
      <w:r w:rsidRPr="00CB23E4">
        <w:rPr>
          <w:rFonts w:hint="eastAsia"/>
          <w:sz w:val="24"/>
        </w:rPr>
        <w:t>）修改程序，使程序编译通过且能运行；</w:t>
      </w:r>
    </w:p>
    <w:p w14:paraId="2462B2C7" w14:textId="77777777" w:rsidR="00191B7B" w:rsidRPr="00CB23E4" w:rsidRDefault="00191B7B" w:rsidP="00191B7B">
      <w:pPr>
        <w:spacing w:line="360" w:lineRule="auto"/>
        <w:rPr>
          <w:sz w:val="24"/>
        </w:rPr>
      </w:pPr>
      <w:r w:rsidRPr="00CB23E4">
        <w:rPr>
          <w:rFonts w:hint="eastAsia"/>
          <w:sz w:val="24"/>
        </w:rPr>
        <w:tab/>
      </w:r>
      <w:r w:rsidRPr="00CB23E4">
        <w:rPr>
          <w:rFonts w:hint="eastAsia"/>
          <w:sz w:val="24"/>
        </w:rPr>
        <w:t>（</w:t>
      </w:r>
      <w:r w:rsidRPr="00CB23E4">
        <w:rPr>
          <w:rFonts w:hint="eastAsia"/>
          <w:sz w:val="24"/>
        </w:rPr>
        <w:t>2</w:t>
      </w:r>
      <w:r w:rsidRPr="00CB23E4">
        <w:rPr>
          <w:rFonts w:hint="eastAsia"/>
          <w:sz w:val="24"/>
        </w:rPr>
        <w:t>）单步执行。进入函数</w:t>
      </w:r>
      <w:proofErr w:type="spellStart"/>
      <w:r>
        <w:rPr>
          <w:rFonts w:hint="eastAsia"/>
          <w:sz w:val="24"/>
        </w:rPr>
        <w:t>integer</w:t>
      </w:r>
      <w:r>
        <w:rPr>
          <w:sz w:val="24"/>
        </w:rPr>
        <w:t>l_fraction</w:t>
      </w:r>
      <w:proofErr w:type="spellEnd"/>
      <w:r w:rsidRPr="00CB23E4">
        <w:rPr>
          <w:rFonts w:hint="eastAsia"/>
          <w:sz w:val="24"/>
        </w:rPr>
        <w:t>时，</w:t>
      </w:r>
      <w:r w:rsidRPr="00CB23E4">
        <w:rPr>
          <w:rFonts w:hint="eastAsia"/>
          <w:sz w:val="24"/>
        </w:rPr>
        <w:t>watch</w:t>
      </w:r>
      <w:r w:rsidRPr="00CB23E4">
        <w:rPr>
          <w:rFonts w:hint="eastAsia"/>
          <w:sz w:val="24"/>
        </w:rPr>
        <w:t>窗口中</w:t>
      </w:r>
      <w:r w:rsidRPr="00CB23E4">
        <w:rPr>
          <w:rFonts w:hint="eastAsia"/>
          <w:sz w:val="24"/>
        </w:rPr>
        <w:t>x</w:t>
      </w:r>
      <w:r w:rsidRPr="00CB23E4">
        <w:rPr>
          <w:rFonts w:hint="eastAsia"/>
          <w:sz w:val="24"/>
        </w:rPr>
        <w:t>为何值？在返回</w:t>
      </w:r>
      <w:r w:rsidRPr="00CB23E4">
        <w:rPr>
          <w:rFonts w:hint="eastAsia"/>
          <w:sz w:val="24"/>
        </w:rPr>
        <w:t>main</w:t>
      </w:r>
      <w:r w:rsidRPr="00CB23E4">
        <w:rPr>
          <w:rFonts w:hint="eastAsia"/>
          <w:sz w:val="24"/>
        </w:rPr>
        <w:t>时</w:t>
      </w:r>
      <w:r w:rsidRPr="00CB23E4">
        <w:rPr>
          <w:rFonts w:hint="eastAsia"/>
          <w:sz w:val="24"/>
        </w:rPr>
        <w:t>, watch</w:t>
      </w:r>
      <w:r w:rsidRPr="00CB23E4">
        <w:rPr>
          <w:rFonts w:hint="eastAsia"/>
          <w:sz w:val="24"/>
        </w:rPr>
        <w:t>窗口中</w:t>
      </w:r>
      <w:proofErr w:type="spellStart"/>
      <w:r w:rsidRPr="00CB23E4">
        <w:rPr>
          <w:rFonts w:hint="eastAsia"/>
          <w:sz w:val="24"/>
        </w:rPr>
        <w:t>i</w:t>
      </w:r>
      <w:proofErr w:type="spellEnd"/>
      <w:r w:rsidRPr="00CB23E4">
        <w:rPr>
          <w:rFonts w:hint="eastAsia"/>
          <w:sz w:val="24"/>
        </w:rPr>
        <w:t>为何值？</w:t>
      </w:r>
    </w:p>
    <w:p w14:paraId="79714EDC" w14:textId="77777777" w:rsidR="00191B7B" w:rsidRDefault="00191B7B" w:rsidP="00191B7B">
      <w:pPr>
        <w:spacing w:line="360" w:lineRule="auto"/>
        <w:rPr>
          <w:sz w:val="24"/>
        </w:rPr>
      </w:pPr>
      <w:r w:rsidRPr="00CB23E4">
        <w:rPr>
          <w:rFonts w:hint="eastAsia"/>
          <w:sz w:val="24"/>
        </w:rPr>
        <w:tab/>
      </w:r>
      <w:r w:rsidRPr="00CB23E4">
        <w:rPr>
          <w:rFonts w:hint="eastAsia"/>
          <w:sz w:val="24"/>
        </w:rPr>
        <w:t>（</w:t>
      </w:r>
      <w:r w:rsidRPr="00CB23E4">
        <w:rPr>
          <w:rFonts w:hint="eastAsia"/>
          <w:sz w:val="24"/>
        </w:rPr>
        <w:t>3</w:t>
      </w:r>
      <w:r w:rsidRPr="00CB23E4">
        <w:rPr>
          <w:rFonts w:hint="eastAsia"/>
          <w:sz w:val="24"/>
        </w:rPr>
        <w:t>）修改程序，使程序能输出面积</w:t>
      </w:r>
      <w:r w:rsidRPr="00CB23E4">
        <w:rPr>
          <w:rFonts w:hint="eastAsia"/>
          <w:sz w:val="24"/>
        </w:rPr>
        <w:t>s</w:t>
      </w:r>
      <w:r w:rsidRPr="00CB23E4">
        <w:rPr>
          <w:rFonts w:hint="eastAsia"/>
          <w:sz w:val="24"/>
        </w:rPr>
        <w:t>值的整数部分（要求四舍五入），不会输出错误信息</w:t>
      </w:r>
      <w:r w:rsidRPr="00CB23E4">
        <w:rPr>
          <w:rFonts w:hint="eastAsia"/>
          <w:sz w:val="24"/>
        </w:rPr>
        <w:t>assertion failed</w:t>
      </w:r>
      <w:r w:rsidRPr="00CB23E4">
        <w:rPr>
          <w:rFonts w:hint="eastAsia"/>
          <w:sz w:val="24"/>
        </w:rPr>
        <w:t>。</w:t>
      </w:r>
    </w:p>
    <w:p w14:paraId="0AEB5492" w14:textId="77777777" w:rsidR="00191B7B" w:rsidRDefault="00191B7B" w:rsidP="00191B7B">
      <w:pPr>
        <w:spacing w:line="360" w:lineRule="auto"/>
        <w:rPr>
          <w:sz w:val="24"/>
        </w:rPr>
      </w:pPr>
    </w:p>
    <w:p w14:paraId="01182841" w14:textId="77777777" w:rsidR="00191B7B" w:rsidRPr="00CB23E4" w:rsidRDefault="00191B7B" w:rsidP="00191B7B">
      <w:pPr>
        <w:spacing w:line="360" w:lineRule="auto"/>
        <w:rPr>
          <w:sz w:val="24"/>
        </w:rPr>
      </w:pPr>
      <w:r w:rsidRPr="00CB23E4">
        <w:rPr>
          <w:rFonts w:hint="eastAsia"/>
          <w:sz w:val="24"/>
        </w:rPr>
        <w:t>/*</w:t>
      </w:r>
      <w:r w:rsidRPr="00CB23E4">
        <w:rPr>
          <w:rFonts w:hint="eastAsia"/>
          <w:sz w:val="24"/>
        </w:rPr>
        <w:t>实验</w:t>
      </w:r>
      <w:r w:rsidRPr="00CB23E4">
        <w:rPr>
          <w:rFonts w:hint="eastAsia"/>
          <w:sz w:val="24"/>
        </w:rPr>
        <w:t>4-3</w:t>
      </w:r>
      <w:r w:rsidRPr="00CB23E4">
        <w:rPr>
          <w:rFonts w:hint="eastAsia"/>
          <w:sz w:val="24"/>
        </w:rPr>
        <w:t>跟踪调试题程序利用</w:t>
      </w:r>
      <w:r w:rsidRPr="00CB23E4">
        <w:rPr>
          <w:rFonts w:hint="eastAsia"/>
          <w:sz w:val="24"/>
        </w:rPr>
        <w:t>R</w:t>
      </w:r>
      <w:r w:rsidRPr="00CB23E4">
        <w:rPr>
          <w:rFonts w:hint="eastAsia"/>
          <w:sz w:val="24"/>
        </w:rPr>
        <w:t>计算圆的面积</w:t>
      </w:r>
      <w:r w:rsidRPr="00CB23E4">
        <w:rPr>
          <w:rFonts w:hint="eastAsia"/>
          <w:sz w:val="24"/>
        </w:rPr>
        <w:t xml:space="preserve">s*/ </w:t>
      </w:r>
    </w:p>
    <w:p w14:paraId="16CCF678" w14:textId="77777777" w:rsidR="00191B7B" w:rsidRPr="00CB23E4" w:rsidRDefault="00191B7B" w:rsidP="00191B7B">
      <w:pPr>
        <w:spacing w:line="360" w:lineRule="auto"/>
        <w:rPr>
          <w:sz w:val="24"/>
        </w:rPr>
      </w:pPr>
      <w:r w:rsidRPr="00CB23E4">
        <w:rPr>
          <w:sz w:val="24"/>
        </w:rPr>
        <w:t>#define  R</w:t>
      </w:r>
    </w:p>
    <w:p w14:paraId="50181D8E" w14:textId="77777777" w:rsidR="00191B7B" w:rsidRPr="00CB23E4" w:rsidRDefault="00191B7B" w:rsidP="00191B7B">
      <w:pPr>
        <w:spacing w:line="360" w:lineRule="auto"/>
        <w:rPr>
          <w:sz w:val="24"/>
        </w:rPr>
      </w:pPr>
      <w:r w:rsidRPr="00CB23E4">
        <w:rPr>
          <w:sz w:val="24"/>
        </w:rPr>
        <w:t>int main(void)</w:t>
      </w:r>
    </w:p>
    <w:p w14:paraId="4832AC43" w14:textId="77777777" w:rsidR="00191B7B" w:rsidRPr="00CB23E4" w:rsidRDefault="00191B7B" w:rsidP="00191B7B">
      <w:pPr>
        <w:spacing w:line="360" w:lineRule="auto"/>
        <w:rPr>
          <w:sz w:val="24"/>
        </w:rPr>
      </w:pPr>
      <w:r w:rsidRPr="00CB23E4">
        <w:rPr>
          <w:sz w:val="24"/>
        </w:rPr>
        <w:t>{</w:t>
      </w:r>
    </w:p>
    <w:p w14:paraId="5B075610" w14:textId="77777777" w:rsidR="00191B7B" w:rsidRPr="00CB23E4" w:rsidRDefault="00191B7B" w:rsidP="00191B7B">
      <w:pPr>
        <w:spacing w:line="360" w:lineRule="auto"/>
        <w:rPr>
          <w:sz w:val="24"/>
        </w:rPr>
      </w:pPr>
      <w:r w:rsidRPr="00CB23E4">
        <w:rPr>
          <w:sz w:val="24"/>
        </w:rPr>
        <w:tab/>
        <w:t>float  r, s;</w:t>
      </w:r>
    </w:p>
    <w:p w14:paraId="437D87D8" w14:textId="77777777" w:rsidR="00191B7B" w:rsidRPr="00CB23E4" w:rsidRDefault="00191B7B" w:rsidP="00191B7B">
      <w:pPr>
        <w:spacing w:line="360" w:lineRule="auto"/>
        <w:rPr>
          <w:sz w:val="24"/>
        </w:rPr>
      </w:pPr>
      <w:r w:rsidRPr="00CB23E4">
        <w:rPr>
          <w:sz w:val="24"/>
        </w:rPr>
        <w:tab/>
        <w:t xml:space="preserve">int </w:t>
      </w:r>
      <w:proofErr w:type="spellStart"/>
      <w:r w:rsidRPr="00CB23E4">
        <w:rPr>
          <w:sz w:val="24"/>
        </w:rPr>
        <w:t>s_integer</w:t>
      </w:r>
      <w:proofErr w:type="spellEnd"/>
      <w:r w:rsidRPr="00CB23E4">
        <w:rPr>
          <w:sz w:val="24"/>
        </w:rPr>
        <w:t>=0;</w:t>
      </w:r>
    </w:p>
    <w:p w14:paraId="41D12FC0" w14:textId="77777777" w:rsidR="00191B7B" w:rsidRPr="00CB23E4" w:rsidRDefault="00191B7B" w:rsidP="00191B7B">
      <w:pPr>
        <w:spacing w:line="360" w:lineRule="auto"/>
        <w:rPr>
          <w:sz w:val="24"/>
        </w:rPr>
      </w:pPr>
      <w:r w:rsidRPr="00CB23E4">
        <w:rPr>
          <w:sz w:val="24"/>
        </w:rPr>
        <w:t xml:space="preserve">    </w:t>
      </w:r>
      <w:proofErr w:type="spellStart"/>
      <w:r w:rsidRPr="00CB23E4">
        <w:rPr>
          <w:sz w:val="24"/>
        </w:rPr>
        <w:t>printf</w:t>
      </w:r>
      <w:proofErr w:type="spellEnd"/>
      <w:r w:rsidRPr="00CB23E4">
        <w:rPr>
          <w:sz w:val="24"/>
        </w:rPr>
        <w:t xml:space="preserve"> ("Input a number: ");</w:t>
      </w:r>
    </w:p>
    <w:p w14:paraId="1121C121" w14:textId="77777777" w:rsidR="00191B7B" w:rsidRPr="00CB23E4" w:rsidRDefault="00191B7B" w:rsidP="00191B7B">
      <w:pPr>
        <w:spacing w:line="360" w:lineRule="auto"/>
        <w:rPr>
          <w:sz w:val="24"/>
        </w:rPr>
      </w:pPr>
      <w:r w:rsidRPr="00CB23E4">
        <w:rPr>
          <w:sz w:val="24"/>
        </w:rPr>
        <w:t xml:space="preserve">    </w:t>
      </w:r>
      <w:proofErr w:type="spellStart"/>
      <w:r w:rsidRPr="00CB23E4">
        <w:rPr>
          <w:sz w:val="24"/>
        </w:rPr>
        <w:t>scanf</w:t>
      </w:r>
      <w:proofErr w:type="spellEnd"/>
      <w:r w:rsidRPr="00CB23E4">
        <w:rPr>
          <w:sz w:val="24"/>
        </w:rPr>
        <w:t>("%</w:t>
      </w:r>
      <w:proofErr w:type="spellStart"/>
      <w:r w:rsidRPr="00CB23E4">
        <w:rPr>
          <w:sz w:val="24"/>
        </w:rPr>
        <w:t>f",&amp;r</w:t>
      </w:r>
      <w:proofErr w:type="spellEnd"/>
      <w:r w:rsidRPr="00CB23E4">
        <w:rPr>
          <w:sz w:val="24"/>
        </w:rPr>
        <w:t>);</w:t>
      </w:r>
    </w:p>
    <w:p w14:paraId="56FAC370" w14:textId="77777777" w:rsidR="00191B7B" w:rsidRPr="00CB23E4" w:rsidRDefault="00191B7B" w:rsidP="00191B7B">
      <w:pPr>
        <w:spacing w:line="360" w:lineRule="auto"/>
        <w:rPr>
          <w:sz w:val="24"/>
        </w:rPr>
      </w:pPr>
      <w:r w:rsidRPr="00CB23E4">
        <w:rPr>
          <w:sz w:val="24"/>
        </w:rPr>
        <w:lastRenderedPageBreak/>
        <w:t xml:space="preserve">    #ifdef  R</w:t>
      </w:r>
    </w:p>
    <w:p w14:paraId="6D287F38" w14:textId="77777777" w:rsidR="00191B7B" w:rsidRPr="00CB23E4" w:rsidRDefault="00191B7B" w:rsidP="00191B7B">
      <w:pPr>
        <w:spacing w:line="360" w:lineRule="auto"/>
        <w:rPr>
          <w:sz w:val="24"/>
        </w:rPr>
      </w:pPr>
      <w:r w:rsidRPr="00CB23E4">
        <w:rPr>
          <w:sz w:val="24"/>
        </w:rPr>
        <w:t xml:space="preserve">       s=3.14159*r*r;</w:t>
      </w:r>
    </w:p>
    <w:p w14:paraId="45A577E3" w14:textId="77777777" w:rsidR="00191B7B" w:rsidRPr="00CB23E4" w:rsidRDefault="00191B7B" w:rsidP="00191B7B">
      <w:pPr>
        <w:spacing w:line="360" w:lineRule="auto"/>
        <w:rPr>
          <w:sz w:val="24"/>
        </w:rPr>
      </w:pPr>
      <w:r w:rsidRPr="00CB23E4">
        <w:rPr>
          <w:sz w:val="24"/>
        </w:rPr>
        <w:t xml:space="preserve">       </w:t>
      </w:r>
      <w:proofErr w:type="spellStart"/>
      <w:r w:rsidRPr="00CB23E4">
        <w:rPr>
          <w:sz w:val="24"/>
        </w:rPr>
        <w:t>printf</w:t>
      </w:r>
      <w:proofErr w:type="spellEnd"/>
      <w:r w:rsidRPr="00CB23E4">
        <w:rPr>
          <w:sz w:val="24"/>
        </w:rPr>
        <w:t>("Area of round is: %f\</w:t>
      </w:r>
      <w:proofErr w:type="spellStart"/>
      <w:r w:rsidRPr="00CB23E4">
        <w:rPr>
          <w:sz w:val="24"/>
        </w:rPr>
        <w:t>n",s</w:t>
      </w:r>
      <w:proofErr w:type="spellEnd"/>
      <w:r w:rsidRPr="00CB23E4">
        <w:rPr>
          <w:sz w:val="24"/>
        </w:rPr>
        <w:t>);</w:t>
      </w:r>
    </w:p>
    <w:p w14:paraId="77F512B5" w14:textId="77777777" w:rsidR="00191B7B" w:rsidRPr="00CB23E4" w:rsidRDefault="00191B7B" w:rsidP="00191B7B">
      <w:pPr>
        <w:spacing w:line="360" w:lineRule="auto"/>
        <w:rPr>
          <w:sz w:val="24"/>
        </w:rPr>
      </w:pPr>
      <w:r w:rsidRPr="00CB23E4">
        <w:rPr>
          <w:sz w:val="24"/>
        </w:rPr>
        <w:t xml:space="preserve">       </w:t>
      </w:r>
      <w:proofErr w:type="spellStart"/>
      <w:r w:rsidRPr="00CB23E4">
        <w:rPr>
          <w:sz w:val="24"/>
        </w:rPr>
        <w:t>s_integer</w:t>
      </w:r>
      <w:proofErr w:type="spellEnd"/>
      <w:r w:rsidRPr="00CB23E4">
        <w:rPr>
          <w:sz w:val="24"/>
        </w:rPr>
        <w:t>=</w:t>
      </w:r>
      <w:proofErr w:type="spellStart"/>
      <w:r w:rsidRPr="00CB23E4">
        <w:rPr>
          <w:sz w:val="24"/>
        </w:rPr>
        <w:t>integer_fraction</w:t>
      </w:r>
      <w:proofErr w:type="spellEnd"/>
      <w:r w:rsidRPr="00CB23E4">
        <w:rPr>
          <w:sz w:val="24"/>
        </w:rPr>
        <w:t>(s);</w:t>
      </w:r>
    </w:p>
    <w:p w14:paraId="0FDBA264" w14:textId="77777777" w:rsidR="00191B7B" w:rsidRPr="00CB23E4" w:rsidRDefault="00191B7B" w:rsidP="00191B7B">
      <w:pPr>
        <w:spacing w:line="360" w:lineRule="auto"/>
        <w:rPr>
          <w:sz w:val="24"/>
        </w:rPr>
      </w:pPr>
      <w:r w:rsidRPr="00CB23E4">
        <w:rPr>
          <w:sz w:val="24"/>
        </w:rPr>
        <w:t xml:space="preserve">       assert((s-</w:t>
      </w:r>
      <w:proofErr w:type="spellStart"/>
      <w:r w:rsidRPr="00CB23E4">
        <w:rPr>
          <w:sz w:val="24"/>
        </w:rPr>
        <w:t>s_integer</w:t>
      </w:r>
      <w:proofErr w:type="spellEnd"/>
      <w:r w:rsidRPr="00CB23E4">
        <w:rPr>
          <w:sz w:val="24"/>
        </w:rPr>
        <w:t>)&lt;0.5);</w:t>
      </w:r>
    </w:p>
    <w:p w14:paraId="77F19AE2" w14:textId="77777777" w:rsidR="00191B7B" w:rsidRPr="00CB23E4" w:rsidRDefault="00191B7B" w:rsidP="00191B7B">
      <w:pPr>
        <w:spacing w:line="360" w:lineRule="auto"/>
        <w:rPr>
          <w:sz w:val="24"/>
        </w:rPr>
      </w:pPr>
      <w:r w:rsidRPr="00CB23E4">
        <w:rPr>
          <w:sz w:val="24"/>
        </w:rPr>
        <w:t xml:space="preserve">       </w:t>
      </w:r>
      <w:proofErr w:type="spellStart"/>
      <w:r w:rsidRPr="00CB23E4">
        <w:rPr>
          <w:sz w:val="24"/>
        </w:rPr>
        <w:t>printf</w:t>
      </w:r>
      <w:proofErr w:type="spellEnd"/>
      <w:r w:rsidRPr="00CB23E4">
        <w:rPr>
          <w:sz w:val="24"/>
        </w:rPr>
        <w:t xml:space="preserve">("The integer fraction of area is %d\n", </w:t>
      </w:r>
      <w:proofErr w:type="spellStart"/>
      <w:r w:rsidRPr="00CB23E4">
        <w:rPr>
          <w:sz w:val="24"/>
        </w:rPr>
        <w:t>s_integer</w:t>
      </w:r>
      <w:proofErr w:type="spellEnd"/>
      <w:r w:rsidRPr="00CB23E4">
        <w:rPr>
          <w:sz w:val="24"/>
        </w:rPr>
        <w:t>);</w:t>
      </w:r>
    </w:p>
    <w:p w14:paraId="0ACFD806" w14:textId="77777777" w:rsidR="00191B7B" w:rsidRPr="00CB23E4" w:rsidRDefault="00191B7B" w:rsidP="00191B7B">
      <w:pPr>
        <w:spacing w:line="360" w:lineRule="auto"/>
        <w:rPr>
          <w:sz w:val="24"/>
        </w:rPr>
      </w:pPr>
      <w:r w:rsidRPr="00CB23E4">
        <w:rPr>
          <w:sz w:val="24"/>
        </w:rPr>
        <w:t xml:space="preserve">    #endif</w:t>
      </w:r>
    </w:p>
    <w:p w14:paraId="629F24D6" w14:textId="77777777" w:rsidR="00191B7B" w:rsidRPr="00CB23E4" w:rsidRDefault="00191B7B" w:rsidP="00191B7B">
      <w:pPr>
        <w:spacing w:line="360" w:lineRule="auto"/>
        <w:rPr>
          <w:sz w:val="24"/>
        </w:rPr>
      </w:pPr>
      <w:r w:rsidRPr="00CB23E4">
        <w:rPr>
          <w:sz w:val="24"/>
        </w:rPr>
        <w:t xml:space="preserve">    return 0;</w:t>
      </w:r>
    </w:p>
    <w:p w14:paraId="0E550A99" w14:textId="77777777" w:rsidR="00191B7B" w:rsidRPr="00CB23E4" w:rsidRDefault="00191B7B" w:rsidP="00191B7B">
      <w:pPr>
        <w:spacing w:line="360" w:lineRule="auto"/>
        <w:rPr>
          <w:sz w:val="24"/>
        </w:rPr>
      </w:pPr>
      <w:r w:rsidRPr="00CB23E4">
        <w:rPr>
          <w:sz w:val="24"/>
        </w:rPr>
        <w:t>}</w:t>
      </w:r>
    </w:p>
    <w:p w14:paraId="6F8455CA" w14:textId="77777777" w:rsidR="00191B7B" w:rsidRPr="00CB23E4" w:rsidRDefault="00191B7B" w:rsidP="00191B7B">
      <w:pPr>
        <w:spacing w:line="360" w:lineRule="auto"/>
        <w:rPr>
          <w:sz w:val="24"/>
        </w:rPr>
      </w:pPr>
    </w:p>
    <w:p w14:paraId="42DC07CA" w14:textId="77777777" w:rsidR="00191B7B" w:rsidRPr="00CB23E4" w:rsidRDefault="00191B7B" w:rsidP="00191B7B">
      <w:pPr>
        <w:spacing w:line="360" w:lineRule="auto"/>
        <w:rPr>
          <w:sz w:val="24"/>
        </w:rPr>
      </w:pPr>
      <w:r w:rsidRPr="00CB23E4">
        <w:rPr>
          <w:sz w:val="24"/>
        </w:rPr>
        <w:t xml:space="preserve">int </w:t>
      </w:r>
      <w:proofErr w:type="spellStart"/>
      <w:r w:rsidRPr="00CB23E4">
        <w:rPr>
          <w:sz w:val="24"/>
        </w:rPr>
        <w:t>integer_fraction</w:t>
      </w:r>
      <w:proofErr w:type="spellEnd"/>
      <w:r w:rsidRPr="00CB23E4">
        <w:rPr>
          <w:sz w:val="24"/>
        </w:rPr>
        <w:t>(float x)</w:t>
      </w:r>
    </w:p>
    <w:p w14:paraId="0E23AF52" w14:textId="77777777" w:rsidR="00191B7B" w:rsidRPr="00CB23E4" w:rsidRDefault="00191B7B" w:rsidP="00191B7B">
      <w:pPr>
        <w:spacing w:line="360" w:lineRule="auto"/>
        <w:rPr>
          <w:sz w:val="24"/>
        </w:rPr>
      </w:pPr>
      <w:r w:rsidRPr="00CB23E4">
        <w:rPr>
          <w:sz w:val="24"/>
        </w:rPr>
        <w:t>{</w:t>
      </w:r>
    </w:p>
    <w:p w14:paraId="0A099597" w14:textId="77777777" w:rsidR="00191B7B" w:rsidRPr="00CB23E4" w:rsidRDefault="00191B7B" w:rsidP="00191B7B">
      <w:pPr>
        <w:spacing w:line="360" w:lineRule="auto"/>
        <w:rPr>
          <w:sz w:val="24"/>
        </w:rPr>
      </w:pPr>
      <w:r w:rsidRPr="00CB23E4">
        <w:rPr>
          <w:sz w:val="24"/>
        </w:rPr>
        <w:t xml:space="preserve">  int </w:t>
      </w:r>
      <w:proofErr w:type="spellStart"/>
      <w:r w:rsidRPr="00CB23E4">
        <w:rPr>
          <w:sz w:val="24"/>
        </w:rPr>
        <w:t>i</w:t>
      </w:r>
      <w:proofErr w:type="spellEnd"/>
      <w:r w:rsidRPr="00CB23E4">
        <w:rPr>
          <w:sz w:val="24"/>
        </w:rPr>
        <w:t>=x;</w:t>
      </w:r>
    </w:p>
    <w:p w14:paraId="2CBC6932" w14:textId="77777777" w:rsidR="00191B7B" w:rsidRPr="00CB23E4" w:rsidRDefault="00191B7B" w:rsidP="00191B7B">
      <w:pPr>
        <w:spacing w:line="360" w:lineRule="auto"/>
        <w:rPr>
          <w:sz w:val="24"/>
        </w:rPr>
      </w:pPr>
      <w:r w:rsidRPr="00CB23E4">
        <w:rPr>
          <w:sz w:val="24"/>
        </w:rPr>
        <w:t xml:space="preserve">  return </w:t>
      </w:r>
      <w:proofErr w:type="spellStart"/>
      <w:r w:rsidRPr="00CB23E4">
        <w:rPr>
          <w:sz w:val="24"/>
        </w:rPr>
        <w:t>i</w:t>
      </w:r>
      <w:proofErr w:type="spellEnd"/>
      <w:r w:rsidRPr="00CB23E4">
        <w:rPr>
          <w:sz w:val="24"/>
        </w:rPr>
        <w:t>;</w:t>
      </w:r>
    </w:p>
    <w:p w14:paraId="531C6480" w14:textId="77777777" w:rsidR="00191B7B" w:rsidRPr="00CB23E4" w:rsidRDefault="00191B7B" w:rsidP="00191B7B">
      <w:pPr>
        <w:spacing w:line="360" w:lineRule="auto"/>
        <w:rPr>
          <w:sz w:val="24"/>
        </w:rPr>
      </w:pPr>
      <w:r w:rsidRPr="00CB23E4">
        <w:rPr>
          <w:sz w:val="24"/>
        </w:rPr>
        <w:t>}</w:t>
      </w:r>
    </w:p>
    <w:p w14:paraId="03486B54" w14:textId="77777777" w:rsidR="00191B7B" w:rsidRPr="00885843" w:rsidRDefault="00191B7B" w:rsidP="00191B7B">
      <w:pPr>
        <w:snapToGrid w:val="0"/>
        <w:spacing w:line="360" w:lineRule="auto"/>
        <w:rPr>
          <w:b/>
          <w:sz w:val="24"/>
        </w:rPr>
      </w:pPr>
      <w:r w:rsidRPr="00885843">
        <w:rPr>
          <w:rFonts w:hAnsi="宋体"/>
          <w:b/>
          <w:sz w:val="24"/>
        </w:rPr>
        <w:t>解答：</w:t>
      </w:r>
    </w:p>
    <w:p w14:paraId="0C4A2D6A" w14:textId="77777777" w:rsidR="00191B7B" w:rsidRPr="00C230CD" w:rsidRDefault="00191B7B" w:rsidP="00191B7B">
      <w:pPr>
        <w:snapToGrid w:val="0"/>
        <w:spacing w:afterLines="25" w:after="78" w:line="360" w:lineRule="auto"/>
        <w:ind w:left="240"/>
        <w:rPr>
          <w:rFonts w:hAnsi="宋体"/>
          <w:sz w:val="24"/>
        </w:rPr>
      </w:pPr>
      <w:r>
        <w:rPr>
          <w:rFonts w:hAnsi="宋体" w:hint="eastAsia"/>
          <w:sz w:val="24"/>
        </w:rPr>
        <w:t>（</w:t>
      </w:r>
      <w:r>
        <w:rPr>
          <w:rFonts w:hAnsi="宋体" w:hint="eastAsia"/>
          <w:sz w:val="24"/>
        </w:rPr>
        <w:t>1</w:t>
      </w:r>
      <w:r>
        <w:rPr>
          <w:rFonts w:hAnsi="宋体" w:hint="eastAsia"/>
          <w:sz w:val="24"/>
        </w:rPr>
        <w:t>）</w:t>
      </w:r>
      <w:r w:rsidRPr="00C230CD">
        <w:rPr>
          <w:rFonts w:hAnsi="宋体"/>
          <w:sz w:val="24"/>
        </w:rPr>
        <w:t>如图</w:t>
      </w:r>
      <w:r w:rsidRPr="00C230CD">
        <w:rPr>
          <w:sz w:val="24"/>
        </w:rPr>
        <w:t>4-3</w:t>
      </w:r>
      <w:r w:rsidRPr="00C230CD">
        <w:rPr>
          <w:rFonts w:hAnsi="宋体"/>
          <w:sz w:val="24"/>
        </w:rPr>
        <w:t>所示。</w:t>
      </w:r>
    </w:p>
    <w:p w14:paraId="14BD0252" w14:textId="77777777" w:rsidR="00191B7B" w:rsidRDefault="00191B7B" w:rsidP="00191B7B">
      <w:pPr>
        <w:snapToGrid w:val="0"/>
        <w:spacing w:afterLines="25" w:after="78" w:line="360" w:lineRule="auto"/>
        <w:ind w:left="240"/>
        <w:jc w:val="center"/>
        <w:rPr>
          <w:b/>
          <w:sz w:val="24"/>
        </w:rPr>
      </w:pPr>
      <w:r w:rsidRPr="00C230CD">
        <w:rPr>
          <w:b/>
          <w:noProof/>
          <w:sz w:val="24"/>
        </w:rPr>
        <w:drawing>
          <wp:inline distT="0" distB="0" distL="0" distR="0" wp14:anchorId="2C07D63D" wp14:editId="43B299D5">
            <wp:extent cx="1406012" cy="502964"/>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06012" cy="502964"/>
                    </a:xfrm>
                    <a:prstGeom prst="rect">
                      <a:avLst/>
                    </a:prstGeom>
                  </pic:spPr>
                </pic:pic>
              </a:graphicData>
            </a:graphic>
          </wp:inline>
        </w:drawing>
      </w:r>
    </w:p>
    <w:p w14:paraId="320EC0D9" w14:textId="77777777" w:rsidR="00191B7B" w:rsidRDefault="00191B7B" w:rsidP="00191B7B">
      <w:pPr>
        <w:snapToGrid w:val="0"/>
        <w:spacing w:afterLines="25" w:after="78" w:line="360" w:lineRule="auto"/>
        <w:ind w:left="240"/>
        <w:jc w:val="center"/>
        <w:rPr>
          <w:b/>
          <w:sz w:val="24"/>
        </w:rPr>
      </w:pPr>
      <w:r w:rsidRPr="00C230CD">
        <w:rPr>
          <w:b/>
          <w:noProof/>
          <w:sz w:val="24"/>
        </w:rPr>
        <w:drawing>
          <wp:inline distT="0" distB="0" distL="0" distR="0" wp14:anchorId="35C458A5" wp14:editId="48898ABB">
            <wp:extent cx="1360288" cy="52201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60288" cy="522015"/>
                    </a:xfrm>
                    <a:prstGeom prst="rect">
                      <a:avLst/>
                    </a:prstGeom>
                  </pic:spPr>
                </pic:pic>
              </a:graphicData>
            </a:graphic>
          </wp:inline>
        </w:drawing>
      </w:r>
    </w:p>
    <w:p w14:paraId="7B0910D8" w14:textId="77777777" w:rsidR="00191B7B" w:rsidRDefault="00191B7B" w:rsidP="00191B7B">
      <w:pPr>
        <w:snapToGrid w:val="0"/>
        <w:jc w:val="center"/>
        <w:rPr>
          <w:rFonts w:eastAsia="黑体"/>
          <w:sz w:val="24"/>
        </w:rPr>
      </w:pPr>
      <w:r w:rsidRPr="00885843">
        <w:rPr>
          <w:rFonts w:eastAsia="黑体"/>
          <w:sz w:val="24"/>
        </w:rPr>
        <w:t>图</w:t>
      </w:r>
      <w:r>
        <w:rPr>
          <w:rFonts w:eastAsia="黑体"/>
          <w:sz w:val="24"/>
        </w:rPr>
        <w:t>4</w:t>
      </w:r>
      <w:r w:rsidRPr="00885843">
        <w:rPr>
          <w:rFonts w:eastAsia="黑体"/>
          <w:sz w:val="24"/>
        </w:rPr>
        <w:t>-</w:t>
      </w:r>
      <w:r>
        <w:rPr>
          <w:rFonts w:eastAsia="黑体"/>
          <w:sz w:val="24"/>
        </w:rPr>
        <w:t>3</w:t>
      </w:r>
      <w:r w:rsidRPr="00885843">
        <w:rPr>
          <w:rFonts w:eastAsia="黑体"/>
          <w:sz w:val="24"/>
        </w:rPr>
        <w:t xml:space="preserve"> </w:t>
      </w:r>
      <w:r>
        <w:rPr>
          <w:rFonts w:eastAsia="黑体" w:hint="eastAsia"/>
          <w:sz w:val="24"/>
        </w:rPr>
        <w:t>跟踪调试题</w:t>
      </w:r>
      <w:r w:rsidRPr="00885843">
        <w:rPr>
          <w:rFonts w:eastAsia="黑体"/>
          <w:sz w:val="24"/>
        </w:rPr>
        <w:t>的</w:t>
      </w:r>
      <w:r>
        <w:rPr>
          <w:rFonts w:eastAsia="黑体" w:hint="eastAsia"/>
          <w:sz w:val="24"/>
        </w:rPr>
        <w:t>变量查看</w:t>
      </w:r>
    </w:p>
    <w:p w14:paraId="25D82605" w14:textId="77777777" w:rsidR="00191B7B" w:rsidRDefault="00191B7B" w:rsidP="00191B7B">
      <w:pPr>
        <w:snapToGrid w:val="0"/>
        <w:rPr>
          <w:rFonts w:eastAsia="黑体"/>
          <w:sz w:val="24"/>
        </w:rPr>
      </w:pPr>
    </w:p>
    <w:p w14:paraId="70374D21" w14:textId="77777777" w:rsidR="00191B7B" w:rsidRDefault="00191B7B" w:rsidP="00191B7B">
      <w:pPr>
        <w:snapToGrid w:val="0"/>
        <w:rPr>
          <w:rFonts w:eastAsia="黑体"/>
          <w:sz w:val="24"/>
        </w:rPr>
      </w:pPr>
    </w:p>
    <w:p w14:paraId="1496D77D" w14:textId="77777777" w:rsidR="00191B7B" w:rsidRDefault="00191B7B" w:rsidP="00191B7B">
      <w:pPr>
        <w:snapToGrid w:val="0"/>
        <w:spacing w:afterLines="25" w:after="78" w:line="360" w:lineRule="auto"/>
        <w:ind w:left="240"/>
        <w:jc w:val="center"/>
        <w:rPr>
          <w:rFonts w:hAnsi="宋体"/>
          <w:sz w:val="24"/>
        </w:rPr>
      </w:pPr>
      <w:r w:rsidRPr="00C230CD">
        <w:rPr>
          <w:rFonts w:hAnsi="宋体"/>
          <w:noProof/>
          <w:sz w:val="24"/>
        </w:rPr>
        <w:drawing>
          <wp:inline distT="0" distB="0" distL="0" distR="0" wp14:anchorId="5F9C0B23" wp14:editId="09916587">
            <wp:extent cx="3699509" cy="61904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7140"/>
                    <a:stretch/>
                  </pic:blipFill>
                  <pic:spPr bwMode="auto">
                    <a:xfrm>
                      <a:off x="0" y="0"/>
                      <a:ext cx="3699831" cy="619096"/>
                    </a:xfrm>
                    <a:prstGeom prst="rect">
                      <a:avLst/>
                    </a:prstGeom>
                    <a:ln>
                      <a:noFill/>
                    </a:ln>
                    <a:extLst>
                      <a:ext uri="{53640926-AAD7-44D8-BBD7-CCE9431645EC}">
                        <a14:shadowObscured xmlns:a14="http://schemas.microsoft.com/office/drawing/2010/main"/>
                      </a:ext>
                    </a:extLst>
                  </pic:spPr>
                </pic:pic>
              </a:graphicData>
            </a:graphic>
          </wp:inline>
        </w:drawing>
      </w:r>
    </w:p>
    <w:p w14:paraId="79D58A7B" w14:textId="77777777" w:rsidR="00191B7B" w:rsidRPr="00C230CD" w:rsidRDefault="00191B7B" w:rsidP="00191B7B">
      <w:pPr>
        <w:snapToGrid w:val="0"/>
        <w:jc w:val="center"/>
        <w:rPr>
          <w:rFonts w:eastAsia="黑体"/>
          <w:sz w:val="24"/>
        </w:rPr>
      </w:pPr>
      <w:r w:rsidRPr="00885843">
        <w:rPr>
          <w:rFonts w:eastAsia="黑体"/>
          <w:sz w:val="24"/>
        </w:rPr>
        <w:t>图</w:t>
      </w:r>
      <w:r>
        <w:rPr>
          <w:rFonts w:eastAsia="黑体" w:hint="eastAsia"/>
          <w:sz w:val="24"/>
        </w:rPr>
        <w:t>4</w:t>
      </w:r>
      <w:r w:rsidRPr="00885843">
        <w:rPr>
          <w:rFonts w:eastAsia="黑体"/>
          <w:sz w:val="24"/>
        </w:rPr>
        <w:t>-</w:t>
      </w:r>
      <w:r>
        <w:rPr>
          <w:rFonts w:eastAsia="黑体" w:hint="eastAsia"/>
          <w:sz w:val="24"/>
        </w:rPr>
        <w:t>4</w:t>
      </w:r>
      <w:r w:rsidRPr="00885843">
        <w:rPr>
          <w:rFonts w:eastAsia="黑体"/>
          <w:sz w:val="24"/>
        </w:rPr>
        <w:t xml:space="preserve"> </w:t>
      </w:r>
      <w:r>
        <w:rPr>
          <w:rFonts w:eastAsia="黑体" w:hint="eastAsia"/>
          <w:sz w:val="24"/>
        </w:rPr>
        <w:t>跟踪调试题</w:t>
      </w:r>
      <w:r w:rsidRPr="00885843">
        <w:rPr>
          <w:rFonts w:eastAsia="黑体"/>
          <w:sz w:val="24"/>
        </w:rPr>
        <w:t>的</w:t>
      </w:r>
      <w:r>
        <w:rPr>
          <w:rFonts w:eastAsia="黑体" w:hint="eastAsia"/>
          <w:sz w:val="24"/>
        </w:rPr>
        <w:t>运行结果</w:t>
      </w:r>
    </w:p>
    <w:p w14:paraId="102E9A1B" w14:textId="77777777" w:rsidR="00191B7B" w:rsidRDefault="00191B7B" w:rsidP="00191B7B">
      <w:pPr>
        <w:snapToGrid w:val="0"/>
        <w:spacing w:afterLines="25" w:after="78" w:line="360" w:lineRule="auto"/>
        <w:rPr>
          <w:rFonts w:hAnsi="宋体"/>
          <w:b/>
          <w:sz w:val="24"/>
        </w:rPr>
      </w:pPr>
      <w:r>
        <w:rPr>
          <w:rFonts w:hint="eastAsia"/>
          <w:b/>
          <w:sz w:val="24"/>
        </w:rPr>
        <w:t>4</w:t>
      </w:r>
      <w:r w:rsidRPr="00885843">
        <w:rPr>
          <w:b/>
          <w:sz w:val="24"/>
        </w:rPr>
        <w:t>.2.</w:t>
      </w:r>
      <w:r>
        <w:rPr>
          <w:rFonts w:hint="eastAsia"/>
          <w:b/>
          <w:sz w:val="24"/>
        </w:rPr>
        <w:t>4</w:t>
      </w:r>
      <w:r w:rsidRPr="00885843">
        <w:rPr>
          <w:b/>
          <w:sz w:val="24"/>
        </w:rPr>
        <w:t xml:space="preserve"> </w:t>
      </w:r>
      <w:r w:rsidRPr="00885843">
        <w:rPr>
          <w:rFonts w:hAnsi="宋体"/>
          <w:b/>
          <w:sz w:val="24"/>
        </w:rPr>
        <w:t>程序设计</w:t>
      </w:r>
    </w:p>
    <w:p w14:paraId="66DAB661" w14:textId="77777777" w:rsidR="00191B7B" w:rsidRPr="00E41748" w:rsidRDefault="00191B7B" w:rsidP="00191B7B">
      <w:pPr>
        <w:spacing w:line="360" w:lineRule="auto"/>
        <w:jc w:val="left"/>
        <w:rPr>
          <w:sz w:val="24"/>
        </w:rPr>
      </w:pPr>
      <w:r w:rsidRPr="00E41748">
        <w:rPr>
          <w:rFonts w:hint="eastAsia"/>
          <w:sz w:val="24"/>
        </w:rPr>
        <w:t>（</w:t>
      </w:r>
      <w:r w:rsidRPr="00E41748">
        <w:rPr>
          <w:rFonts w:hint="eastAsia"/>
          <w:sz w:val="24"/>
        </w:rPr>
        <w:t>1</w:t>
      </w:r>
      <w:r w:rsidRPr="00E41748">
        <w:rPr>
          <w:rFonts w:hint="eastAsia"/>
          <w:sz w:val="24"/>
        </w:rPr>
        <w:t>）三角形的面积是</w:t>
      </w:r>
      <m:oMath>
        <m:r>
          <w:rPr>
            <w:rFonts w:ascii="Cambria Math"/>
            <w:sz w:val="24"/>
          </w:rPr>
          <m:t>area=</m:t>
        </m:r>
        <m:rad>
          <m:radPr>
            <m:degHide m:val="1"/>
            <m:ctrlPr>
              <w:rPr>
                <w:rFonts w:ascii="Cambria Math" w:hAnsi="Cambria Math"/>
                <w:i/>
                <w:sz w:val="24"/>
              </w:rPr>
            </m:ctrlPr>
          </m:radPr>
          <m:deg/>
          <m:e>
            <m:r>
              <w:rPr>
                <w:rFonts w:ascii="Cambria Math"/>
                <w:sz w:val="24"/>
              </w:rPr>
              <m:t>s(s</m:t>
            </m:r>
            <m:r>
              <w:rPr>
                <w:rFonts w:ascii="Cambria Math"/>
                <w:sz w:val="24"/>
              </w:rPr>
              <m:t>-</m:t>
            </m:r>
            <m:r>
              <w:rPr>
                <w:rFonts w:ascii="Cambria Math"/>
                <w:sz w:val="24"/>
              </w:rPr>
              <m:t>a)(s</m:t>
            </m:r>
            <m:r>
              <w:rPr>
                <w:rFonts w:ascii="Cambria Math"/>
                <w:sz w:val="24"/>
              </w:rPr>
              <m:t>-</m:t>
            </m:r>
            <m:r>
              <w:rPr>
                <w:rFonts w:ascii="Cambria Math"/>
                <w:sz w:val="24"/>
              </w:rPr>
              <m:t>b)(s</m:t>
            </m:r>
            <m:r>
              <w:rPr>
                <w:rFonts w:ascii="Cambria Math"/>
                <w:sz w:val="24"/>
              </w:rPr>
              <m:t>-</m:t>
            </m:r>
            <m:r>
              <w:rPr>
                <w:rFonts w:ascii="Cambria Math"/>
                <w:sz w:val="24"/>
              </w:rPr>
              <m:t>c)</m:t>
            </m:r>
          </m:e>
        </m:rad>
      </m:oMath>
      <w:r w:rsidRPr="00E41748">
        <w:rPr>
          <w:rFonts w:hint="eastAsia"/>
          <w:sz w:val="24"/>
        </w:rPr>
        <w:t>，其中</w:t>
      </w:r>
      <m:oMath>
        <m:r>
          <w:rPr>
            <w:rFonts w:ascii="Cambria Math"/>
            <w:sz w:val="24"/>
          </w:rPr>
          <m:t>s=(a+b+</m:t>
        </m:r>
        <m:r>
          <w:rPr>
            <w:rFonts w:ascii="Cambria Math"/>
            <w:sz w:val="24"/>
          </w:rPr>
          <w:lastRenderedPageBreak/>
          <m:t>c)/2</m:t>
        </m:r>
      </m:oMath>
      <w:r w:rsidRPr="00E41748">
        <w:rPr>
          <w:rFonts w:hint="eastAsia"/>
          <w:sz w:val="24"/>
        </w:rPr>
        <w:t>，</w:t>
      </w:r>
      <w:proofErr w:type="spellStart"/>
      <w:r w:rsidRPr="00E41748">
        <w:rPr>
          <w:rFonts w:hint="eastAsia"/>
          <w:sz w:val="24"/>
        </w:rPr>
        <w:t>a,b,c</w:t>
      </w:r>
      <w:proofErr w:type="spellEnd"/>
      <w:r w:rsidRPr="00E41748">
        <w:rPr>
          <w:rFonts w:hint="eastAsia"/>
          <w:sz w:val="24"/>
        </w:rPr>
        <w:t>为三角形的三边，要求编写程序用带参数的宏来计算三角形的面积。定义两个带参数的宏，一个用来求</w:t>
      </w:r>
      <w:r w:rsidRPr="00E41748">
        <w:rPr>
          <w:rFonts w:hint="eastAsia"/>
          <w:sz w:val="24"/>
        </w:rPr>
        <w:t>s</w:t>
      </w:r>
      <w:r w:rsidRPr="00E41748">
        <w:rPr>
          <w:rFonts w:hint="eastAsia"/>
          <w:sz w:val="24"/>
        </w:rPr>
        <w:t>，另一个用来求</w:t>
      </w:r>
      <w:r w:rsidRPr="00E41748">
        <w:rPr>
          <w:rFonts w:hint="eastAsia"/>
          <w:sz w:val="24"/>
        </w:rPr>
        <w:t>area</w:t>
      </w:r>
      <w:r w:rsidRPr="00E41748">
        <w:rPr>
          <w:rFonts w:hint="eastAsia"/>
          <w:sz w:val="24"/>
        </w:rPr>
        <w:t>。</w:t>
      </w:r>
      <w:r w:rsidRPr="00E41748">
        <w:rPr>
          <w:rFonts w:hint="eastAsia"/>
          <w:sz w:val="24"/>
        </w:rPr>
        <w:t xml:space="preserve"> </w:t>
      </w:r>
    </w:p>
    <w:p w14:paraId="6F938665" w14:textId="77777777" w:rsidR="00191B7B" w:rsidRPr="00885843" w:rsidRDefault="00191B7B" w:rsidP="00191B7B">
      <w:pPr>
        <w:snapToGrid w:val="0"/>
        <w:spacing w:line="360" w:lineRule="auto"/>
        <w:rPr>
          <w:b/>
          <w:sz w:val="24"/>
        </w:rPr>
      </w:pPr>
      <w:r w:rsidRPr="00885843">
        <w:rPr>
          <w:rFonts w:hAnsi="宋体"/>
          <w:b/>
          <w:sz w:val="24"/>
        </w:rPr>
        <w:t>解答：</w:t>
      </w:r>
    </w:p>
    <w:p w14:paraId="0997C4C2" w14:textId="77777777" w:rsidR="00191B7B" w:rsidRPr="00885843" w:rsidRDefault="00191B7B" w:rsidP="00191B7B">
      <w:pPr>
        <w:snapToGrid w:val="0"/>
        <w:spacing w:line="360" w:lineRule="auto"/>
        <w:rPr>
          <w:sz w:val="24"/>
        </w:rPr>
      </w:pPr>
      <w:r w:rsidRPr="00885843">
        <w:rPr>
          <w:sz w:val="24"/>
        </w:rPr>
        <w:tab/>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4-5</w:t>
      </w:r>
      <w:r w:rsidRPr="00885843">
        <w:rPr>
          <w:rFonts w:hAnsi="宋体"/>
          <w:sz w:val="24"/>
        </w:rPr>
        <w:t>所示。</w:t>
      </w:r>
    </w:p>
    <w:p w14:paraId="1E6407E4" w14:textId="77777777" w:rsidR="00191B7B" w:rsidRPr="00885843" w:rsidRDefault="00191B7B" w:rsidP="00191B7B">
      <w:pPr>
        <w:snapToGrid w:val="0"/>
        <w:spacing w:line="360" w:lineRule="auto"/>
        <w:jc w:val="center"/>
        <w:rPr>
          <w:sz w:val="24"/>
        </w:rPr>
      </w:pPr>
      <w:r>
        <w:object w:dxaOrig="2755" w:dyaOrig="7651" w14:anchorId="6BADCE27">
          <v:shape id="_x0000_i1035" type="#_x0000_t75" style="width:131.5pt;height:365pt" o:ole="">
            <v:imagedata r:id="rId69" o:title=""/>
          </v:shape>
          <o:OLEObject Type="Embed" ProgID="Visio.Drawing.15" ShapeID="_x0000_i1035" DrawAspect="Content" ObjectID="_1731524797" r:id="rId70"/>
        </w:object>
      </w:r>
    </w:p>
    <w:p w14:paraId="7E8F7F41"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4-5</w:t>
      </w:r>
      <w:r w:rsidRPr="00885843">
        <w:rPr>
          <w:rFonts w:eastAsia="黑体"/>
          <w:sz w:val="24"/>
        </w:rPr>
        <w:t xml:space="preserve"> </w:t>
      </w:r>
      <w:r>
        <w:rPr>
          <w:rFonts w:eastAsia="黑体" w:hint="eastAsia"/>
          <w:sz w:val="24"/>
        </w:rPr>
        <w:t>程序设计题</w:t>
      </w:r>
      <w:r w:rsidRPr="00885843">
        <w:rPr>
          <w:rFonts w:eastAsia="黑体"/>
          <w:sz w:val="24"/>
        </w:rPr>
        <w:t>1</w:t>
      </w:r>
      <w:r w:rsidRPr="00885843">
        <w:rPr>
          <w:rFonts w:eastAsia="黑体"/>
          <w:sz w:val="24"/>
        </w:rPr>
        <w:t>的程序流程图</w:t>
      </w:r>
    </w:p>
    <w:p w14:paraId="6211E11D" w14:textId="77777777" w:rsidR="00191B7B" w:rsidRPr="00601A24" w:rsidRDefault="00191B7B" w:rsidP="00191B7B">
      <w:pPr>
        <w:snapToGrid w:val="0"/>
        <w:jc w:val="center"/>
        <w:rPr>
          <w:rFonts w:eastAsia="黑体"/>
          <w:sz w:val="24"/>
        </w:rPr>
      </w:pPr>
    </w:p>
    <w:p w14:paraId="62F60327" w14:textId="77777777" w:rsidR="00191B7B" w:rsidRPr="00885843" w:rsidRDefault="00191B7B" w:rsidP="00191B7B">
      <w:pPr>
        <w:snapToGrid w:val="0"/>
        <w:spacing w:line="360" w:lineRule="auto"/>
        <w:ind w:firstLineChars="200" w:firstLine="480"/>
        <w:rPr>
          <w:sz w:val="24"/>
        </w:rPr>
      </w:pPr>
      <w:r w:rsidRPr="00885843">
        <w:rPr>
          <w:sz w:val="24"/>
        </w:rPr>
        <w:t>2</w:t>
      </w:r>
      <w:r w:rsidRPr="00885843">
        <w:rPr>
          <w:rFonts w:hAnsi="宋体"/>
          <w:sz w:val="24"/>
        </w:rPr>
        <w:t>）源程序清单</w:t>
      </w:r>
    </w:p>
    <w:p w14:paraId="12E3E568" w14:textId="77777777" w:rsidR="00191B7B" w:rsidRPr="00E41748" w:rsidRDefault="00191B7B" w:rsidP="00191B7B">
      <w:pPr>
        <w:snapToGrid w:val="0"/>
        <w:spacing w:line="360" w:lineRule="auto"/>
        <w:ind w:firstLineChars="200" w:firstLine="480"/>
        <w:rPr>
          <w:sz w:val="24"/>
        </w:rPr>
      </w:pPr>
      <w:r w:rsidRPr="00E41748">
        <w:rPr>
          <w:sz w:val="24"/>
        </w:rPr>
        <w:t>#include&lt;stdio.h&gt;</w:t>
      </w:r>
    </w:p>
    <w:p w14:paraId="4BE49262" w14:textId="77777777" w:rsidR="00191B7B" w:rsidRPr="00E41748" w:rsidRDefault="00191B7B" w:rsidP="00191B7B">
      <w:pPr>
        <w:snapToGrid w:val="0"/>
        <w:spacing w:line="360" w:lineRule="auto"/>
        <w:ind w:firstLineChars="200" w:firstLine="480"/>
        <w:rPr>
          <w:sz w:val="24"/>
        </w:rPr>
      </w:pPr>
      <w:r w:rsidRPr="00E41748">
        <w:rPr>
          <w:sz w:val="24"/>
        </w:rPr>
        <w:t>#include&lt;math.h&gt;</w:t>
      </w:r>
    </w:p>
    <w:p w14:paraId="1AD09E02" w14:textId="77777777" w:rsidR="00191B7B" w:rsidRPr="00E41748" w:rsidRDefault="00191B7B" w:rsidP="00191B7B">
      <w:pPr>
        <w:snapToGrid w:val="0"/>
        <w:spacing w:line="360" w:lineRule="auto"/>
        <w:ind w:firstLineChars="200" w:firstLine="480"/>
        <w:rPr>
          <w:sz w:val="24"/>
        </w:rPr>
      </w:pPr>
      <w:r w:rsidRPr="00E41748">
        <w:rPr>
          <w:sz w:val="24"/>
        </w:rPr>
        <w:t xml:space="preserve">#define </w:t>
      </w:r>
      <w:proofErr w:type="spellStart"/>
      <w:r w:rsidRPr="00E41748">
        <w:rPr>
          <w:sz w:val="24"/>
        </w:rPr>
        <w:t>get_s</w:t>
      </w:r>
      <w:proofErr w:type="spellEnd"/>
      <w:r w:rsidRPr="00E41748">
        <w:rPr>
          <w:sz w:val="24"/>
        </w:rPr>
        <w:t>(</w:t>
      </w:r>
      <w:proofErr w:type="spellStart"/>
      <w:r w:rsidRPr="00E41748">
        <w:rPr>
          <w:sz w:val="24"/>
        </w:rPr>
        <w:t>a,b,c</w:t>
      </w:r>
      <w:proofErr w:type="spellEnd"/>
      <w:r w:rsidRPr="00E41748">
        <w:rPr>
          <w:sz w:val="24"/>
        </w:rPr>
        <w:t>) ((</w:t>
      </w:r>
      <w:proofErr w:type="spellStart"/>
      <w:r w:rsidRPr="00E41748">
        <w:rPr>
          <w:sz w:val="24"/>
        </w:rPr>
        <w:t>a+b+c</w:t>
      </w:r>
      <w:proofErr w:type="spellEnd"/>
      <w:r w:rsidRPr="00E41748">
        <w:rPr>
          <w:sz w:val="24"/>
        </w:rPr>
        <w:t>)/2)</w:t>
      </w:r>
    </w:p>
    <w:p w14:paraId="504A757D" w14:textId="77777777" w:rsidR="00191B7B" w:rsidRPr="00E41748" w:rsidRDefault="00191B7B" w:rsidP="00191B7B">
      <w:pPr>
        <w:snapToGrid w:val="0"/>
        <w:spacing w:line="360" w:lineRule="auto"/>
        <w:ind w:firstLineChars="200" w:firstLine="480"/>
        <w:rPr>
          <w:sz w:val="24"/>
        </w:rPr>
      </w:pPr>
      <w:r w:rsidRPr="00E41748">
        <w:rPr>
          <w:sz w:val="24"/>
        </w:rPr>
        <w:t xml:space="preserve">#define </w:t>
      </w:r>
      <w:proofErr w:type="spellStart"/>
      <w:r w:rsidRPr="00E41748">
        <w:rPr>
          <w:sz w:val="24"/>
        </w:rPr>
        <w:t>get_area</w:t>
      </w:r>
      <w:proofErr w:type="spellEnd"/>
      <w:r w:rsidRPr="00E41748">
        <w:rPr>
          <w:sz w:val="24"/>
        </w:rPr>
        <w:t>(</w:t>
      </w:r>
      <w:proofErr w:type="spellStart"/>
      <w:r w:rsidRPr="00E41748">
        <w:rPr>
          <w:sz w:val="24"/>
        </w:rPr>
        <w:t>s,x,y,z</w:t>
      </w:r>
      <w:proofErr w:type="spellEnd"/>
      <w:r w:rsidRPr="00E41748">
        <w:rPr>
          <w:sz w:val="24"/>
        </w:rPr>
        <w:t>) (sqrt(s*(s-x)*(s-y)*(s-z)))</w:t>
      </w:r>
    </w:p>
    <w:p w14:paraId="538A102E" w14:textId="77777777" w:rsidR="00191B7B" w:rsidRPr="00E41748" w:rsidRDefault="00191B7B" w:rsidP="00191B7B">
      <w:pPr>
        <w:snapToGrid w:val="0"/>
        <w:spacing w:line="360" w:lineRule="auto"/>
        <w:ind w:firstLineChars="200" w:firstLine="480"/>
        <w:rPr>
          <w:sz w:val="24"/>
        </w:rPr>
      </w:pPr>
      <w:r w:rsidRPr="00E41748">
        <w:rPr>
          <w:sz w:val="24"/>
        </w:rPr>
        <w:t>int main()</w:t>
      </w:r>
    </w:p>
    <w:p w14:paraId="729B9165" w14:textId="77777777" w:rsidR="00191B7B" w:rsidRPr="00E41748" w:rsidRDefault="00191B7B" w:rsidP="00191B7B">
      <w:pPr>
        <w:snapToGrid w:val="0"/>
        <w:spacing w:line="360" w:lineRule="auto"/>
        <w:ind w:firstLineChars="200" w:firstLine="480"/>
        <w:rPr>
          <w:sz w:val="24"/>
        </w:rPr>
      </w:pPr>
      <w:r w:rsidRPr="00E41748">
        <w:rPr>
          <w:sz w:val="24"/>
        </w:rPr>
        <w:t>{</w:t>
      </w:r>
    </w:p>
    <w:p w14:paraId="5525C3FB" w14:textId="77777777" w:rsidR="00191B7B" w:rsidRPr="00E41748" w:rsidRDefault="00191B7B" w:rsidP="00191B7B">
      <w:pPr>
        <w:snapToGrid w:val="0"/>
        <w:spacing w:line="360" w:lineRule="auto"/>
        <w:ind w:firstLineChars="200" w:firstLine="480"/>
        <w:rPr>
          <w:sz w:val="24"/>
        </w:rPr>
      </w:pPr>
      <w:r w:rsidRPr="00E41748">
        <w:rPr>
          <w:sz w:val="24"/>
        </w:rPr>
        <w:tab/>
        <w:t xml:space="preserve">double </w:t>
      </w:r>
      <w:proofErr w:type="spellStart"/>
      <w:r w:rsidRPr="00E41748">
        <w:rPr>
          <w:sz w:val="24"/>
        </w:rPr>
        <w:t>a,b,c</w:t>
      </w:r>
      <w:proofErr w:type="spellEnd"/>
      <w:r w:rsidRPr="00E41748">
        <w:rPr>
          <w:sz w:val="24"/>
        </w:rPr>
        <w:t>;</w:t>
      </w:r>
    </w:p>
    <w:p w14:paraId="24DC4A6E" w14:textId="77777777" w:rsidR="00191B7B" w:rsidRPr="00E41748" w:rsidRDefault="00191B7B" w:rsidP="00191B7B">
      <w:pPr>
        <w:snapToGrid w:val="0"/>
        <w:spacing w:line="360" w:lineRule="auto"/>
        <w:ind w:firstLineChars="200" w:firstLine="480"/>
        <w:rPr>
          <w:sz w:val="24"/>
        </w:rPr>
      </w:pPr>
      <w:r w:rsidRPr="00E41748">
        <w:rPr>
          <w:sz w:val="24"/>
        </w:rPr>
        <w:tab/>
      </w:r>
      <w:proofErr w:type="spellStart"/>
      <w:r w:rsidRPr="00E41748">
        <w:rPr>
          <w:sz w:val="24"/>
        </w:rPr>
        <w:t>scanf</w:t>
      </w:r>
      <w:proofErr w:type="spellEnd"/>
      <w:r w:rsidRPr="00E41748">
        <w:rPr>
          <w:sz w:val="24"/>
        </w:rPr>
        <w:t>("%</w:t>
      </w:r>
      <w:proofErr w:type="spellStart"/>
      <w:r w:rsidRPr="00E41748">
        <w:rPr>
          <w:sz w:val="24"/>
        </w:rPr>
        <w:t>lf%lf%lf</w:t>
      </w:r>
      <w:proofErr w:type="spellEnd"/>
      <w:r w:rsidRPr="00E41748">
        <w:rPr>
          <w:sz w:val="24"/>
        </w:rPr>
        <w:t>",&amp;</w:t>
      </w:r>
      <w:proofErr w:type="spellStart"/>
      <w:r w:rsidRPr="00E41748">
        <w:rPr>
          <w:sz w:val="24"/>
        </w:rPr>
        <w:t>a,&amp;b,&amp;c</w:t>
      </w:r>
      <w:proofErr w:type="spellEnd"/>
      <w:r w:rsidRPr="00E41748">
        <w:rPr>
          <w:sz w:val="24"/>
        </w:rPr>
        <w:t>);</w:t>
      </w:r>
    </w:p>
    <w:p w14:paraId="3220140F" w14:textId="77777777" w:rsidR="00191B7B" w:rsidRPr="00E41748" w:rsidRDefault="00191B7B" w:rsidP="00191B7B">
      <w:pPr>
        <w:snapToGrid w:val="0"/>
        <w:spacing w:line="360" w:lineRule="auto"/>
        <w:ind w:firstLineChars="200" w:firstLine="480"/>
        <w:rPr>
          <w:sz w:val="24"/>
        </w:rPr>
      </w:pPr>
      <w:r w:rsidRPr="00E41748">
        <w:rPr>
          <w:sz w:val="24"/>
        </w:rPr>
        <w:tab/>
        <w:t>double s=</w:t>
      </w:r>
      <w:proofErr w:type="spellStart"/>
      <w:r w:rsidRPr="00E41748">
        <w:rPr>
          <w:sz w:val="24"/>
        </w:rPr>
        <w:t>get_s</w:t>
      </w:r>
      <w:proofErr w:type="spellEnd"/>
      <w:r w:rsidRPr="00E41748">
        <w:rPr>
          <w:sz w:val="24"/>
        </w:rPr>
        <w:t>(</w:t>
      </w:r>
      <w:proofErr w:type="spellStart"/>
      <w:r w:rsidRPr="00E41748">
        <w:rPr>
          <w:sz w:val="24"/>
        </w:rPr>
        <w:t>a,b,c</w:t>
      </w:r>
      <w:proofErr w:type="spellEnd"/>
      <w:r w:rsidRPr="00E41748">
        <w:rPr>
          <w:sz w:val="24"/>
        </w:rPr>
        <w:t>);</w:t>
      </w:r>
    </w:p>
    <w:p w14:paraId="13AE62D6" w14:textId="77777777" w:rsidR="00191B7B" w:rsidRPr="00E41748" w:rsidRDefault="00191B7B" w:rsidP="00191B7B">
      <w:pPr>
        <w:snapToGrid w:val="0"/>
        <w:spacing w:line="360" w:lineRule="auto"/>
        <w:ind w:firstLineChars="200" w:firstLine="480"/>
        <w:rPr>
          <w:sz w:val="24"/>
        </w:rPr>
      </w:pPr>
      <w:r w:rsidRPr="00E41748">
        <w:rPr>
          <w:sz w:val="24"/>
        </w:rPr>
        <w:lastRenderedPageBreak/>
        <w:tab/>
        <w:t>double area=</w:t>
      </w:r>
      <w:proofErr w:type="spellStart"/>
      <w:r w:rsidRPr="00E41748">
        <w:rPr>
          <w:sz w:val="24"/>
        </w:rPr>
        <w:t>get_area</w:t>
      </w:r>
      <w:proofErr w:type="spellEnd"/>
      <w:r w:rsidRPr="00E41748">
        <w:rPr>
          <w:sz w:val="24"/>
        </w:rPr>
        <w:t>(</w:t>
      </w:r>
      <w:proofErr w:type="spellStart"/>
      <w:r w:rsidRPr="00E41748">
        <w:rPr>
          <w:sz w:val="24"/>
        </w:rPr>
        <w:t>s,a,b,c</w:t>
      </w:r>
      <w:proofErr w:type="spellEnd"/>
      <w:r w:rsidRPr="00E41748">
        <w:rPr>
          <w:sz w:val="24"/>
        </w:rPr>
        <w:t>);</w:t>
      </w:r>
    </w:p>
    <w:p w14:paraId="241267FD" w14:textId="77777777" w:rsidR="00191B7B" w:rsidRPr="00E41748" w:rsidRDefault="00191B7B" w:rsidP="00191B7B">
      <w:pPr>
        <w:snapToGrid w:val="0"/>
        <w:spacing w:line="360" w:lineRule="auto"/>
        <w:ind w:firstLineChars="200" w:firstLine="480"/>
        <w:rPr>
          <w:sz w:val="24"/>
        </w:rPr>
      </w:pPr>
      <w:r w:rsidRPr="00E41748">
        <w:rPr>
          <w:sz w:val="24"/>
        </w:rPr>
        <w:tab/>
      </w:r>
      <w:proofErr w:type="spellStart"/>
      <w:r w:rsidRPr="00E41748">
        <w:rPr>
          <w:sz w:val="24"/>
        </w:rPr>
        <w:t>printf</w:t>
      </w:r>
      <w:proofErr w:type="spellEnd"/>
      <w:r w:rsidRPr="00E41748">
        <w:rPr>
          <w:sz w:val="24"/>
        </w:rPr>
        <w:t>("%</w:t>
      </w:r>
      <w:proofErr w:type="spellStart"/>
      <w:r w:rsidRPr="00E41748">
        <w:rPr>
          <w:sz w:val="24"/>
        </w:rPr>
        <w:t>lf</w:t>
      </w:r>
      <w:proofErr w:type="spellEnd"/>
      <w:r w:rsidRPr="00E41748">
        <w:rPr>
          <w:sz w:val="24"/>
        </w:rPr>
        <w:t>",area);</w:t>
      </w:r>
    </w:p>
    <w:p w14:paraId="712C09E2" w14:textId="77777777" w:rsidR="00191B7B" w:rsidRPr="00E41748" w:rsidRDefault="00191B7B" w:rsidP="00191B7B">
      <w:pPr>
        <w:snapToGrid w:val="0"/>
        <w:spacing w:line="360" w:lineRule="auto"/>
        <w:ind w:firstLineChars="200" w:firstLine="480"/>
        <w:rPr>
          <w:sz w:val="24"/>
        </w:rPr>
      </w:pPr>
      <w:r w:rsidRPr="00E41748">
        <w:rPr>
          <w:sz w:val="24"/>
        </w:rPr>
        <w:tab/>
        <w:t>return 0;</w:t>
      </w:r>
    </w:p>
    <w:p w14:paraId="41840D0D" w14:textId="77777777" w:rsidR="00191B7B" w:rsidRDefault="00191B7B" w:rsidP="00191B7B">
      <w:pPr>
        <w:snapToGrid w:val="0"/>
        <w:spacing w:line="360" w:lineRule="auto"/>
        <w:ind w:firstLineChars="200" w:firstLine="480"/>
        <w:rPr>
          <w:sz w:val="24"/>
        </w:rPr>
      </w:pPr>
      <w:r w:rsidRPr="00E41748">
        <w:rPr>
          <w:sz w:val="24"/>
        </w:rPr>
        <w:t>}</w:t>
      </w:r>
    </w:p>
    <w:p w14:paraId="01F57F92" w14:textId="77777777" w:rsidR="00191B7B" w:rsidRPr="00885843" w:rsidRDefault="00191B7B" w:rsidP="00191B7B">
      <w:pPr>
        <w:snapToGrid w:val="0"/>
        <w:spacing w:line="360" w:lineRule="auto"/>
        <w:ind w:firstLineChars="200" w:firstLine="480"/>
        <w:rPr>
          <w:sz w:val="24"/>
        </w:rPr>
      </w:pPr>
      <w:r w:rsidRPr="00885843">
        <w:rPr>
          <w:sz w:val="24"/>
        </w:rPr>
        <w:t>3</w:t>
      </w:r>
      <w:r w:rsidRPr="00885843">
        <w:rPr>
          <w:rFonts w:hAnsi="宋体"/>
          <w:sz w:val="24"/>
        </w:rPr>
        <w:t>）测试</w:t>
      </w:r>
    </w:p>
    <w:p w14:paraId="422BC155"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23A4A3B0" w14:textId="77777777" w:rsidR="00191B7B" w:rsidRPr="00885843" w:rsidRDefault="00191B7B" w:rsidP="00191B7B">
      <w:pPr>
        <w:snapToGrid w:val="0"/>
        <w:spacing w:line="360" w:lineRule="auto"/>
        <w:ind w:firstLineChars="200" w:firstLine="480"/>
        <w:rPr>
          <w:sz w:val="24"/>
        </w:rPr>
      </w:pPr>
      <w:r w:rsidRPr="00885843">
        <w:rPr>
          <w:sz w:val="24"/>
        </w:rPr>
        <w:tab/>
        <w:t xml:space="preserve">  </w:t>
      </w:r>
      <w:r>
        <w:rPr>
          <w:rFonts w:hint="eastAsia"/>
          <w:sz w:val="24"/>
        </w:rPr>
        <w:t>3</w:t>
      </w:r>
      <w:r>
        <w:rPr>
          <w:sz w:val="24"/>
        </w:rPr>
        <w:t xml:space="preserve"> </w:t>
      </w:r>
      <w:r>
        <w:rPr>
          <w:rFonts w:hint="eastAsia"/>
          <w:sz w:val="24"/>
        </w:rPr>
        <w:t>4</w:t>
      </w:r>
      <w:r>
        <w:rPr>
          <w:sz w:val="24"/>
        </w:rPr>
        <w:t xml:space="preserve"> </w:t>
      </w:r>
      <w:r>
        <w:rPr>
          <w:rFonts w:hint="eastAsia"/>
          <w:sz w:val="24"/>
        </w:rPr>
        <w:t>5</w:t>
      </w:r>
    </w:p>
    <w:p w14:paraId="7E285E31" w14:textId="77777777" w:rsidR="00191B7B" w:rsidRPr="009C2B59" w:rsidRDefault="00191B7B" w:rsidP="00191B7B">
      <w:pPr>
        <w:snapToGrid w:val="0"/>
        <w:spacing w:line="360" w:lineRule="auto"/>
        <w:ind w:firstLineChars="200" w:firstLine="480"/>
        <w:rPr>
          <w:rFonts w:hAnsi="宋体"/>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6DB27409" w14:textId="77777777" w:rsidR="00191B7B" w:rsidRDefault="00191B7B" w:rsidP="00191B7B">
      <w:pPr>
        <w:snapToGrid w:val="0"/>
        <w:spacing w:line="360" w:lineRule="auto"/>
        <w:ind w:firstLineChars="200" w:firstLine="480"/>
        <w:jc w:val="center"/>
        <w:rPr>
          <w:sz w:val="24"/>
        </w:rPr>
      </w:pPr>
      <w:r w:rsidRPr="00E41748">
        <w:rPr>
          <w:noProof/>
          <w:sz w:val="24"/>
        </w:rPr>
        <w:drawing>
          <wp:inline distT="0" distB="0" distL="0" distR="0" wp14:anchorId="1DBCD3AC" wp14:editId="0EAEA84B">
            <wp:extent cx="4994908" cy="11506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3714"/>
                    <a:stretch/>
                  </pic:blipFill>
                  <pic:spPr bwMode="auto">
                    <a:xfrm>
                      <a:off x="0" y="0"/>
                      <a:ext cx="4995343" cy="1150720"/>
                    </a:xfrm>
                    <a:prstGeom prst="rect">
                      <a:avLst/>
                    </a:prstGeom>
                    <a:ln>
                      <a:noFill/>
                    </a:ln>
                    <a:extLst>
                      <a:ext uri="{53640926-AAD7-44D8-BBD7-CCE9431645EC}">
                        <a14:shadowObscured xmlns:a14="http://schemas.microsoft.com/office/drawing/2010/main"/>
                      </a:ext>
                    </a:extLst>
                  </pic:spPr>
                </pic:pic>
              </a:graphicData>
            </a:graphic>
          </wp:inline>
        </w:drawing>
      </w:r>
    </w:p>
    <w:p w14:paraId="721A6F62"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4-6</w:t>
      </w:r>
      <w:r w:rsidRPr="00885843">
        <w:rPr>
          <w:rFonts w:eastAsia="黑体"/>
          <w:sz w:val="24"/>
        </w:rPr>
        <w:t xml:space="preserve"> </w:t>
      </w:r>
      <w:r>
        <w:rPr>
          <w:rFonts w:eastAsia="黑体" w:hint="eastAsia"/>
          <w:sz w:val="24"/>
        </w:rPr>
        <w:t>程序设计题</w:t>
      </w:r>
      <w:r w:rsidRPr="00885843">
        <w:rPr>
          <w:rFonts w:eastAsia="黑体"/>
          <w:sz w:val="24"/>
        </w:rPr>
        <w:t>1</w:t>
      </w:r>
      <w:r w:rsidRPr="00885843">
        <w:rPr>
          <w:rFonts w:eastAsia="黑体"/>
          <w:sz w:val="24"/>
        </w:rPr>
        <w:t>的</w:t>
      </w:r>
      <w:r>
        <w:rPr>
          <w:rFonts w:eastAsia="黑体" w:hint="eastAsia"/>
          <w:sz w:val="24"/>
        </w:rPr>
        <w:t>运行结果</w:t>
      </w:r>
      <w:r w:rsidRPr="00885843">
        <w:rPr>
          <w:rFonts w:eastAsia="黑体"/>
          <w:sz w:val="24"/>
        </w:rPr>
        <w:t>图</w:t>
      </w:r>
    </w:p>
    <w:p w14:paraId="7B2FF504" w14:textId="77777777" w:rsidR="00191B7B" w:rsidRPr="00E41748" w:rsidRDefault="00191B7B" w:rsidP="00191B7B">
      <w:pPr>
        <w:spacing w:line="360" w:lineRule="auto"/>
        <w:jc w:val="left"/>
        <w:rPr>
          <w:sz w:val="24"/>
        </w:rPr>
      </w:pPr>
    </w:p>
    <w:p w14:paraId="79D78260" w14:textId="77777777" w:rsidR="00191B7B" w:rsidRDefault="00191B7B" w:rsidP="00191B7B">
      <w:pPr>
        <w:spacing w:line="360" w:lineRule="auto"/>
        <w:rPr>
          <w:sz w:val="24"/>
        </w:rPr>
      </w:pPr>
      <w:r w:rsidRPr="00E41748">
        <w:rPr>
          <w:rFonts w:hint="eastAsia"/>
          <w:sz w:val="24"/>
        </w:rPr>
        <w:t>（</w:t>
      </w:r>
      <w:r w:rsidRPr="00E41748">
        <w:rPr>
          <w:rFonts w:hint="eastAsia"/>
          <w:sz w:val="24"/>
        </w:rPr>
        <w:t>2</w:t>
      </w:r>
      <w:r w:rsidRPr="00E41748">
        <w:rPr>
          <w:rFonts w:hint="eastAsia"/>
          <w:sz w:val="24"/>
        </w:rPr>
        <w:t>）用条件编译方法来编写程序。输入一行英文字符序列，可以任选两种方式之一输出：一为原文输出；二为变换字母的大小写后输出。例如小写‘</w:t>
      </w:r>
      <w:r w:rsidRPr="00E41748">
        <w:rPr>
          <w:rFonts w:hint="eastAsia"/>
          <w:sz w:val="24"/>
        </w:rPr>
        <w:t>a</w:t>
      </w:r>
      <w:r w:rsidRPr="00E41748">
        <w:rPr>
          <w:rFonts w:hint="eastAsia"/>
          <w:sz w:val="24"/>
        </w:rPr>
        <w:t>’变成大写‘</w:t>
      </w:r>
      <w:r w:rsidRPr="00E41748">
        <w:rPr>
          <w:rFonts w:hint="eastAsia"/>
          <w:sz w:val="24"/>
        </w:rPr>
        <w:t>A</w:t>
      </w:r>
      <w:r w:rsidRPr="00E41748">
        <w:rPr>
          <w:rFonts w:hint="eastAsia"/>
          <w:sz w:val="24"/>
        </w:rPr>
        <w:t>’，大写‘</w:t>
      </w:r>
      <w:r w:rsidRPr="00E41748">
        <w:rPr>
          <w:rFonts w:hint="eastAsia"/>
          <w:sz w:val="24"/>
        </w:rPr>
        <w:t>D</w:t>
      </w:r>
      <w:r w:rsidRPr="00E41748">
        <w:rPr>
          <w:rFonts w:hint="eastAsia"/>
          <w:sz w:val="24"/>
        </w:rPr>
        <w:t>’变成小写‘</w:t>
      </w:r>
      <w:r w:rsidRPr="00E41748">
        <w:rPr>
          <w:rFonts w:hint="eastAsia"/>
          <w:sz w:val="24"/>
        </w:rPr>
        <w:t>d</w:t>
      </w:r>
      <w:r w:rsidRPr="00E41748">
        <w:rPr>
          <w:rFonts w:hint="eastAsia"/>
          <w:sz w:val="24"/>
        </w:rPr>
        <w:t>’，其他字符不变。用</w:t>
      </w:r>
      <w:r w:rsidRPr="00E41748">
        <w:rPr>
          <w:rFonts w:hint="eastAsia"/>
          <w:sz w:val="24"/>
        </w:rPr>
        <w:t>#define</w:t>
      </w:r>
      <w:r w:rsidRPr="00E41748">
        <w:rPr>
          <w:rFonts w:hint="eastAsia"/>
          <w:sz w:val="24"/>
        </w:rPr>
        <w:t>命令控制是否变换字母的大小写。例如，</w:t>
      </w:r>
      <w:r w:rsidRPr="00E41748">
        <w:rPr>
          <w:rFonts w:hint="eastAsia"/>
          <w:sz w:val="24"/>
        </w:rPr>
        <w:t xml:space="preserve">#define CHANGE 1 </w:t>
      </w:r>
      <w:r w:rsidRPr="00E41748">
        <w:rPr>
          <w:rFonts w:hint="eastAsia"/>
          <w:sz w:val="24"/>
        </w:rPr>
        <w:t>则输出变换后的文字，若</w:t>
      </w:r>
      <w:r w:rsidRPr="00E41748">
        <w:rPr>
          <w:rFonts w:hint="eastAsia"/>
          <w:sz w:val="24"/>
        </w:rPr>
        <w:t>#define CHANGE 0</w:t>
      </w:r>
      <w:r w:rsidRPr="00E41748">
        <w:rPr>
          <w:rFonts w:hint="eastAsia"/>
          <w:sz w:val="24"/>
        </w:rPr>
        <w:t>则原文输出。</w:t>
      </w:r>
    </w:p>
    <w:p w14:paraId="5BB19AAE" w14:textId="77777777" w:rsidR="00191B7B" w:rsidRDefault="00191B7B" w:rsidP="00191B7B">
      <w:pPr>
        <w:spacing w:line="360" w:lineRule="auto"/>
        <w:rPr>
          <w:sz w:val="24"/>
        </w:rPr>
      </w:pPr>
    </w:p>
    <w:p w14:paraId="4787DE27" w14:textId="77777777" w:rsidR="00191B7B" w:rsidRDefault="00191B7B" w:rsidP="00191B7B">
      <w:pPr>
        <w:spacing w:line="360" w:lineRule="auto"/>
        <w:rPr>
          <w:sz w:val="24"/>
        </w:rPr>
      </w:pPr>
    </w:p>
    <w:p w14:paraId="426248F2" w14:textId="77777777" w:rsidR="00191B7B" w:rsidRDefault="00191B7B" w:rsidP="00191B7B">
      <w:pPr>
        <w:spacing w:line="360" w:lineRule="auto"/>
        <w:rPr>
          <w:sz w:val="24"/>
        </w:rPr>
      </w:pPr>
    </w:p>
    <w:p w14:paraId="4F955064" w14:textId="77777777" w:rsidR="00191B7B" w:rsidRDefault="00191B7B" w:rsidP="00191B7B">
      <w:pPr>
        <w:spacing w:line="360" w:lineRule="auto"/>
        <w:rPr>
          <w:sz w:val="24"/>
        </w:rPr>
      </w:pPr>
    </w:p>
    <w:p w14:paraId="2E39FC6C" w14:textId="77777777" w:rsidR="00191B7B" w:rsidRDefault="00191B7B" w:rsidP="00191B7B">
      <w:pPr>
        <w:spacing w:line="360" w:lineRule="auto"/>
        <w:rPr>
          <w:sz w:val="24"/>
        </w:rPr>
      </w:pPr>
    </w:p>
    <w:p w14:paraId="01958AE3" w14:textId="77777777" w:rsidR="00191B7B" w:rsidRDefault="00191B7B" w:rsidP="00191B7B">
      <w:pPr>
        <w:spacing w:line="360" w:lineRule="auto"/>
        <w:rPr>
          <w:sz w:val="24"/>
        </w:rPr>
      </w:pPr>
    </w:p>
    <w:p w14:paraId="60FDDD29" w14:textId="77777777" w:rsidR="00191B7B" w:rsidRDefault="00191B7B" w:rsidP="00191B7B">
      <w:pPr>
        <w:spacing w:line="360" w:lineRule="auto"/>
        <w:rPr>
          <w:sz w:val="24"/>
        </w:rPr>
      </w:pPr>
    </w:p>
    <w:p w14:paraId="061A5EAB" w14:textId="77777777" w:rsidR="00191B7B" w:rsidRPr="00E41748" w:rsidRDefault="00191B7B" w:rsidP="00191B7B">
      <w:pPr>
        <w:spacing w:line="360" w:lineRule="auto"/>
        <w:rPr>
          <w:sz w:val="24"/>
        </w:rPr>
      </w:pPr>
    </w:p>
    <w:p w14:paraId="3CAE6CDC" w14:textId="77777777" w:rsidR="00191B7B" w:rsidRPr="00885843" w:rsidRDefault="00191B7B" w:rsidP="00191B7B">
      <w:pPr>
        <w:snapToGrid w:val="0"/>
        <w:spacing w:line="360" w:lineRule="auto"/>
        <w:rPr>
          <w:sz w:val="24"/>
        </w:rPr>
      </w:pPr>
      <w:r w:rsidRPr="00885843">
        <w:rPr>
          <w:sz w:val="24"/>
        </w:rPr>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4-7</w:t>
      </w:r>
      <w:r w:rsidRPr="00885843">
        <w:rPr>
          <w:rFonts w:hAnsi="宋体"/>
          <w:sz w:val="24"/>
        </w:rPr>
        <w:t>所示。</w:t>
      </w:r>
    </w:p>
    <w:p w14:paraId="0A930A3E" w14:textId="77777777" w:rsidR="00191B7B" w:rsidRPr="00885843" w:rsidRDefault="00191B7B" w:rsidP="00191B7B">
      <w:pPr>
        <w:snapToGrid w:val="0"/>
        <w:spacing w:line="360" w:lineRule="auto"/>
        <w:jc w:val="center"/>
        <w:rPr>
          <w:sz w:val="24"/>
        </w:rPr>
      </w:pPr>
      <w:r>
        <w:object w:dxaOrig="9415" w:dyaOrig="8923" w14:anchorId="05CA8E74">
          <v:shape id="_x0000_i1036" type="#_x0000_t75" style="width:340.6pt;height:323.05pt" o:ole="">
            <v:imagedata r:id="rId72" o:title=""/>
          </v:shape>
          <o:OLEObject Type="Embed" ProgID="Visio.Drawing.15" ShapeID="_x0000_i1036" DrawAspect="Content" ObjectID="_1731524798" r:id="rId73"/>
        </w:object>
      </w:r>
    </w:p>
    <w:p w14:paraId="45FCA997"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4-7</w:t>
      </w:r>
      <w:r w:rsidRPr="00885843">
        <w:rPr>
          <w:rFonts w:eastAsia="黑体"/>
          <w:sz w:val="24"/>
        </w:rPr>
        <w:t xml:space="preserve"> </w:t>
      </w:r>
      <w:r>
        <w:rPr>
          <w:rFonts w:eastAsia="黑体" w:hint="eastAsia"/>
          <w:sz w:val="24"/>
        </w:rPr>
        <w:t>程序设计题</w:t>
      </w:r>
      <w:r>
        <w:rPr>
          <w:rFonts w:eastAsia="黑体" w:hint="eastAsia"/>
          <w:sz w:val="24"/>
        </w:rPr>
        <w:t>2</w:t>
      </w:r>
      <w:r w:rsidRPr="00885843">
        <w:rPr>
          <w:rFonts w:eastAsia="黑体"/>
          <w:sz w:val="24"/>
        </w:rPr>
        <w:t>的程序流程图</w:t>
      </w:r>
    </w:p>
    <w:p w14:paraId="0902E11F" w14:textId="77777777" w:rsidR="00191B7B" w:rsidRDefault="00191B7B" w:rsidP="00191B7B">
      <w:pPr>
        <w:snapToGrid w:val="0"/>
        <w:spacing w:line="360" w:lineRule="auto"/>
        <w:rPr>
          <w:rFonts w:hAnsi="宋体"/>
          <w:sz w:val="24"/>
        </w:rPr>
      </w:pPr>
      <w:r w:rsidRPr="00885843">
        <w:rPr>
          <w:sz w:val="24"/>
        </w:rPr>
        <w:t>2</w:t>
      </w:r>
      <w:r w:rsidRPr="00885843">
        <w:rPr>
          <w:rFonts w:hAnsi="宋体"/>
          <w:sz w:val="24"/>
        </w:rPr>
        <w:t>）源程序清单</w:t>
      </w:r>
    </w:p>
    <w:p w14:paraId="4E831EE1" w14:textId="77777777" w:rsidR="00191B7B" w:rsidRPr="00E41748" w:rsidRDefault="00191B7B" w:rsidP="00191B7B">
      <w:pPr>
        <w:snapToGrid w:val="0"/>
        <w:spacing w:line="360" w:lineRule="auto"/>
        <w:ind w:firstLineChars="200" w:firstLine="480"/>
        <w:rPr>
          <w:sz w:val="24"/>
        </w:rPr>
      </w:pPr>
      <w:r w:rsidRPr="00E41748">
        <w:rPr>
          <w:sz w:val="24"/>
        </w:rPr>
        <w:t>#include&lt;stdio.h&gt;</w:t>
      </w:r>
    </w:p>
    <w:p w14:paraId="1744758F" w14:textId="77777777" w:rsidR="00191B7B" w:rsidRPr="00E41748" w:rsidRDefault="00191B7B" w:rsidP="00191B7B">
      <w:pPr>
        <w:snapToGrid w:val="0"/>
        <w:spacing w:line="360" w:lineRule="auto"/>
        <w:ind w:firstLineChars="200" w:firstLine="480"/>
        <w:rPr>
          <w:sz w:val="24"/>
        </w:rPr>
      </w:pPr>
      <w:r w:rsidRPr="00E41748">
        <w:rPr>
          <w:sz w:val="24"/>
        </w:rPr>
        <w:t>#define CHANGE 1</w:t>
      </w:r>
    </w:p>
    <w:p w14:paraId="385E9DEE" w14:textId="77777777" w:rsidR="00191B7B" w:rsidRPr="00E41748" w:rsidRDefault="00191B7B" w:rsidP="00191B7B">
      <w:pPr>
        <w:snapToGrid w:val="0"/>
        <w:spacing w:line="360" w:lineRule="auto"/>
        <w:ind w:firstLineChars="200" w:firstLine="480"/>
        <w:rPr>
          <w:sz w:val="24"/>
        </w:rPr>
      </w:pPr>
      <w:r w:rsidRPr="00E41748">
        <w:rPr>
          <w:sz w:val="24"/>
        </w:rPr>
        <w:t>int main()</w:t>
      </w:r>
    </w:p>
    <w:p w14:paraId="20DD8908" w14:textId="77777777" w:rsidR="00191B7B" w:rsidRPr="00E41748" w:rsidRDefault="00191B7B" w:rsidP="00191B7B">
      <w:pPr>
        <w:snapToGrid w:val="0"/>
        <w:spacing w:line="360" w:lineRule="auto"/>
        <w:ind w:firstLineChars="200" w:firstLine="480"/>
        <w:rPr>
          <w:sz w:val="24"/>
        </w:rPr>
      </w:pPr>
      <w:r w:rsidRPr="00E41748">
        <w:rPr>
          <w:sz w:val="24"/>
        </w:rPr>
        <w:t>{</w:t>
      </w:r>
    </w:p>
    <w:p w14:paraId="6DDEBC03" w14:textId="77777777" w:rsidR="00191B7B" w:rsidRPr="00E41748" w:rsidRDefault="00191B7B" w:rsidP="00191B7B">
      <w:pPr>
        <w:snapToGrid w:val="0"/>
        <w:spacing w:line="360" w:lineRule="auto"/>
        <w:ind w:firstLineChars="200" w:firstLine="480"/>
        <w:rPr>
          <w:sz w:val="24"/>
        </w:rPr>
      </w:pPr>
      <w:r w:rsidRPr="00E41748">
        <w:rPr>
          <w:sz w:val="24"/>
        </w:rPr>
        <w:tab/>
        <w:t>char a[100];</w:t>
      </w:r>
    </w:p>
    <w:p w14:paraId="14DFC391" w14:textId="77777777" w:rsidR="00191B7B" w:rsidRPr="00E41748" w:rsidRDefault="00191B7B" w:rsidP="00191B7B">
      <w:pPr>
        <w:snapToGrid w:val="0"/>
        <w:spacing w:line="360" w:lineRule="auto"/>
        <w:ind w:firstLineChars="200" w:firstLine="480"/>
        <w:rPr>
          <w:sz w:val="24"/>
        </w:rPr>
      </w:pPr>
      <w:r w:rsidRPr="00E41748">
        <w:rPr>
          <w:sz w:val="24"/>
        </w:rPr>
        <w:tab/>
        <w:t>#if CHANGE==0</w:t>
      </w:r>
    </w:p>
    <w:p w14:paraId="675E4A8B" w14:textId="77777777" w:rsidR="00191B7B" w:rsidRPr="00E41748" w:rsidRDefault="00191B7B" w:rsidP="00191B7B">
      <w:pPr>
        <w:snapToGrid w:val="0"/>
        <w:spacing w:line="360" w:lineRule="auto"/>
        <w:ind w:firstLineChars="200" w:firstLine="480"/>
        <w:rPr>
          <w:sz w:val="24"/>
        </w:rPr>
      </w:pPr>
      <w:r w:rsidRPr="00E41748">
        <w:rPr>
          <w:sz w:val="24"/>
        </w:rPr>
        <w:tab/>
        <w:t xml:space="preserve">    </w:t>
      </w:r>
      <w:proofErr w:type="spellStart"/>
      <w:r w:rsidRPr="00E41748">
        <w:rPr>
          <w:sz w:val="24"/>
        </w:rPr>
        <w:t>scanf</w:t>
      </w:r>
      <w:proofErr w:type="spellEnd"/>
      <w:r w:rsidRPr="00E41748">
        <w:rPr>
          <w:sz w:val="24"/>
        </w:rPr>
        <w:t>("%</w:t>
      </w:r>
      <w:proofErr w:type="spellStart"/>
      <w:r w:rsidRPr="00E41748">
        <w:rPr>
          <w:sz w:val="24"/>
        </w:rPr>
        <w:t>s",a</w:t>
      </w:r>
      <w:proofErr w:type="spellEnd"/>
      <w:r w:rsidRPr="00E41748">
        <w:rPr>
          <w:sz w:val="24"/>
        </w:rPr>
        <w:t>);</w:t>
      </w:r>
    </w:p>
    <w:p w14:paraId="275EB188" w14:textId="77777777" w:rsidR="00191B7B" w:rsidRPr="00E41748" w:rsidRDefault="00191B7B" w:rsidP="00191B7B">
      <w:pPr>
        <w:snapToGrid w:val="0"/>
        <w:spacing w:line="360" w:lineRule="auto"/>
        <w:ind w:firstLineChars="200" w:firstLine="480"/>
        <w:rPr>
          <w:sz w:val="24"/>
        </w:rPr>
      </w:pPr>
      <w:r w:rsidRPr="00E41748">
        <w:rPr>
          <w:sz w:val="24"/>
        </w:rPr>
        <w:tab/>
        <w:t xml:space="preserve">    </w:t>
      </w:r>
      <w:proofErr w:type="spellStart"/>
      <w:r w:rsidRPr="00E41748">
        <w:rPr>
          <w:sz w:val="24"/>
        </w:rPr>
        <w:t>printf</w:t>
      </w:r>
      <w:proofErr w:type="spellEnd"/>
      <w:r w:rsidRPr="00E41748">
        <w:rPr>
          <w:sz w:val="24"/>
        </w:rPr>
        <w:t>("%</w:t>
      </w:r>
      <w:proofErr w:type="spellStart"/>
      <w:r w:rsidRPr="00E41748">
        <w:rPr>
          <w:sz w:val="24"/>
        </w:rPr>
        <w:t>s",a</w:t>
      </w:r>
      <w:proofErr w:type="spellEnd"/>
      <w:r w:rsidRPr="00E41748">
        <w:rPr>
          <w:sz w:val="24"/>
        </w:rPr>
        <w:t>);</w:t>
      </w:r>
    </w:p>
    <w:p w14:paraId="76CD6B9F" w14:textId="77777777" w:rsidR="00191B7B" w:rsidRPr="00E41748" w:rsidRDefault="00191B7B" w:rsidP="00191B7B">
      <w:pPr>
        <w:snapToGrid w:val="0"/>
        <w:spacing w:line="360" w:lineRule="auto"/>
        <w:ind w:firstLineChars="200" w:firstLine="480"/>
        <w:rPr>
          <w:sz w:val="24"/>
        </w:rPr>
      </w:pPr>
      <w:r w:rsidRPr="00E41748">
        <w:rPr>
          <w:sz w:val="24"/>
        </w:rPr>
        <w:tab/>
        <w:t>#elif CHANGE==1</w:t>
      </w:r>
    </w:p>
    <w:p w14:paraId="41A69BF6" w14:textId="77777777" w:rsidR="00191B7B" w:rsidRPr="00E41748" w:rsidRDefault="00191B7B" w:rsidP="00191B7B">
      <w:pPr>
        <w:snapToGrid w:val="0"/>
        <w:spacing w:line="360" w:lineRule="auto"/>
        <w:ind w:firstLineChars="200" w:firstLine="480"/>
        <w:rPr>
          <w:sz w:val="24"/>
        </w:rPr>
      </w:pPr>
      <w:r w:rsidRPr="00E41748">
        <w:rPr>
          <w:sz w:val="24"/>
        </w:rPr>
        <w:tab/>
        <w:t xml:space="preserve">    </w:t>
      </w:r>
      <w:proofErr w:type="spellStart"/>
      <w:r w:rsidRPr="00E41748">
        <w:rPr>
          <w:sz w:val="24"/>
        </w:rPr>
        <w:t>scanf</w:t>
      </w:r>
      <w:proofErr w:type="spellEnd"/>
      <w:r w:rsidRPr="00E41748">
        <w:rPr>
          <w:sz w:val="24"/>
        </w:rPr>
        <w:t>("%</w:t>
      </w:r>
      <w:proofErr w:type="spellStart"/>
      <w:r w:rsidRPr="00E41748">
        <w:rPr>
          <w:sz w:val="24"/>
        </w:rPr>
        <w:t>s",a</w:t>
      </w:r>
      <w:proofErr w:type="spellEnd"/>
      <w:r w:rsidRPr="00E41748">
        <w:rPr>
          <w:sz w:val="24"/>
        </w:rPr>
        <w:t>);</w:t>
      </w:r>
    </w:p>
    <w:p w14:paraId="2FBA071B" w14:textId="77777777" w:rsidR="00191B7B" w:rsidRPr="00E41748" w:rsidRDefault="00191B7B" w:rsidP="00191B7B">
      <w:pPr>
        <w:snapToGrid w:val="0"/>
        <w:spacing w:line="360" w:lineRule="auto"/>
        <w:ind w:firstLineChars="200" w:firstLine="480"/>
        <w:rPr>
          <w:sz w:val="24"/>
        </w:rPr>
      </w:pPr>
      <w:r w:rsidRPr="00E41748">
        <w:rPr>
          <w:sz w:val="24"/>
        </w:rPr>
        <w:tab/>
        <w:t xml:space="preserve">    int </w:t>
      </w:r>
      <w:proofErr w:type="spellStart"/>
      <w:r w:rsidRPr="00E41748">
        <w:rPr>
          <w:sz w:val="24"/>
        </w:rPr>
        <w:t>i</w:t>
      </w:r>
      <w:proofErr w:type="spellEnd"/>
      <w:r w:rsidRPr="00E41748">
        <w:rPr>
          <w:sz w:val="24"/>
        </w:rPr>
        <w:t>=0;</w:t>
      </w:r>
    </w:p>
    <w:p w14:paraId="0EAF6F61" w14:textId="77777777" w:rsidR="00191B7B" w:rsidRPr="00E41748" w:rsidRDefault="00191B7B" w:rsidP="00191B7B">
      <w:pPr>
        <w:snapToGrid w:val="0"/>
        <w:spacing w:line="360" w:lineRule="auto"/>
        <w:ind w:firstLineChars="200" w:firstLine="480"/>
        <w:rPr>
          <w:sz w:val="24"/>
        </w:rPr>
      </w:pPr>
      <w:r w:rsidRPr="00E41748">
        <w:rPr>
          <w:sz w:val="24"/>
        </w:rPr>
        <w:tab/>
        <w:t xml:space="preserve">    while(a[</w:t>
      </w:r>
      <w:proofErr w:type="spellStart"/>
      <w:r w:rsidRPr="00E41748">
        <w:rPr>
          <w:sz w:val="24"/>
        </w:rPr>
        <w:t>i</w:t>
      </w:r>
      <w:proofErr w:type="spellEnd"/>
      <w:r w:rsidRPr="00E41748">
        <w:rPr>
          <w:sz w:val="24"/>
        </w:rPr>
        <w:t>])</w:t>
      </w:r>
    </w:p>
    <w:p w14:paraId="7B50842C" w14:textId="77777777" w:rsidR="00191B7B" w:rsidRPr="00E41748" w:rsidRDefault="00191B7B" w:rsidP="00191B7B">
      <w:pPr>
        <w:snapToGrid w:val="0"/>
        <w:spacing w:line="360" w:lineRule="auto"/>
        <w:ind w:firstLineChars="200" w:firstLine="480"/>
        <w:rPr>
          <w:sz w:val="24"/>
        </w:rPr>
      </w:pPr>
      <w:r w:rsidRPr="00E41748">
        <w:rPr>
          <w:sz w:val="24"/>
        </w:rPr>
        <w:tab/>
        <w:t xml:space="preserve">    {</w:t>
      </w:r>
    </w:p>
    <w:p w14:paraId="5AEB8511" w14:textId="77777777" w:rsidR="00191B7B" w:rsidRPr="00E41748" w:rsidRDefault="00191B7B" w:rsidP="00191B7B">
      <w:pPr>
        <w:snapToGrid w:val="0"/>
        <w:spacing w:line="360" w:lineRule="auto"/>
        <w:ind w:firstLineChars="200" w:firstLine="480"/>
        <w:rPr>
          <w:sz w:val="24"/>
        </w:rPr>
      </w:pPr>
      <w:r w:rsidRPr="00E41748">
        <w:rPr>
          <w:sz w:val="24"/>
        </w:rPr>
        <w:tab/>
        <w:t xml:space="preserve">    </w:t>
      </w:r>
      <w:r w:rsidRPr="00E41748">
        <w:rPr>
          <w:sz w:val="24"/>
        </w:rPr>
        <w:tab/>
        <w:t>if ((a[</w:t>
      </w:r>
      <w:proofErr w:type="spellStart"/>
      <w:r w:rsidRPr="00E41748">
        <w:rPr>
          <w:sz w:val="24"/>
        </w:rPr>
        <w:t>i</w:t>
      </w:r>
      <w:proofErr w:type="spellEnd"/>
      <w:r w:rsidRPr="00E41748">
        <w:rPr>
          <w:sz w:val="24"/>
        </w:rPr>
        <w:t>]&lt;='z')&amp;&amp;(a[</w:t>
      </w:r>
      <w:proofErr w:type="spellStart"/>
      <w:r w:rsidRPr="00E41748">
        <w:rPr>
          <w:sz w:val="24"/>
        </w:rPr>
        <w:t>i</w:t>
      </w:r>
      <w:proofErr w:type="spellEnd"/>
      <w:r w:rsidRPr="00E41748">
        <w:rPr>
          <w:sz w:val="24"/>
        </w:rPr>
        <w:t>]&gt;='a'))</w:t>
      </w:r>
    </w:p>
    <w:p w14:paraId="185CCB66" w14:textId="77777777" w:rsidR="00191B7B" w:rsidRPr="00E41748" w:rsidRDefault="00191B7B" w:rsidP="00191B7B">
      <w:pPr>
        <w:snapToGrid w:val="0"/>
        <w:spacing w:line="360" w:lineRule="auto"/>
        <w:ind w:firstLineChars="200" w:firstLine="480"/>
        <w:rPr>
          <w:sz w:val="24"/>
        </w:rPr>
      </w:pPr>
      <w:r w:rsidRPr="00E41748">
        <w:rPr>
          <w:sz w:val="24"/>
        </w:rPr>
        <w:tab/>
        <w:t xml:space="preserve">    </w:t>
      </w:r>
      <w:r w:rsidRPr="00E41748">
        <w:rPr>
          <w:sz w:val="24"/>
        </w:rPr>
        <w:tab/>
        <w:t>{</w:t>
      </w:r>
    </w:p>
    <w:p w14:paraId="3AF3C2F3" w14:textId="77777777" w:rsidR="00191B7B" w:rsidRPr="00E41748" w:rsidRDefault="00191B7B" w:rsidP="00191B7B">
      <w:pPr>
        <w:snapToGrid w:val="0"/>
        <w:spacing w:line="360" w:lineRule="auto"/>
        <w:ind w:firstLineChars="200" w:firstLine="480"/>
        <w:rPr>
          <w:sz w:val="24"/>
        </w:rPr>
      </w:pPr>
      <w:r w:rsidRPr="00E41748">
        <w:rPr>
          <w:sz w:val="24"/>
        </w:rPr>
        <w:tab/>
        <w:t xml:space="preserve">    </w:t>
      </w:r>
      <w:r w:rsidRPr="00E41748">
        <w:rPr>
          <w:sz w:val="24"/>
        </w:rPr>
        <w:tab/>
      </w:r>
      <w:r w:rsidRPr="00E41748">
        <w:rPr>
          <w:sz w:val="24"/>
        </w:rPr>
        <w:tab/>
        <w:t>a[</w:t>
      </w:r>
      <w:proofErr w:type="spellStart"/>
      <w:r w:rsidRPr="00E41748">
        <w:rPr>
          <w:sz w:val="24"/>
        </w:rPr>
        <w:t>i</w:t>
      </w:r>
      <w:proofErr w:type="spellEnd"/>
      <w:r w:rsidRPr="00E41748">
        <w:rPr>
          <w:sz w:val="24"/>
        </w:rPr>
        <w:t>]=a[</w:t>
      </w:r>
      <w:proofErr w:type="spellStart"/>
      <w:r w:rsidRPr="00E41748">
        <w:rPr>
          <w:sz w:val="24"/>
        </w:rPr>
        <w:t>i</w:t>
      </w:r>
      <w:proofErr w:type="spellEnd"/>
      <w:r w:rsidRPr="00E41748">
        <w:rPr>
          <w:sz w:val="24"/>
        </w:rPr>
        <w:t>]-32;</w:t>
      </w:r>
    </w:p>
    <w:p w14:paraId="348AB547" w14:textId="77777777" w:rsidR="00191B7B" w:rsidRPr="00E41748" w:rsidRDefault="00191B7B" w:rsidP="00191B7B">
      <w:pPr>
        <w:snapToGrid w:val="0"/>
        <w:spacing w:line="360" w:lineRule="auto"/>
        <w:ind w:firstLineChars="200" w:firstLine="480"/>
        <w:rPr>
          <w:sz w:val="24"/>
        </w:rPr>
      </w:pPr>
      <w:r w:rsidRPr="00E41748">
        <w:rPr>
          <w:sz w:val="24"/>
        </w:rPr>
        <w:lastRenderedPageBreak/>
        <w:tab/>
      </w:r>
      <w:r w:rsidRPr="00E41748">
        <w:rPr>
          <w:sz w:val="24"/>
        </w:rPr>
        <w:tab/>
      </w:r>
      <w:r w:rsidRPr="00E41748">
        <w:rPr>
          <w:sz w:val="24"/>
        </w:rPr>
        <w:tab/>
        <w:t>}</w:t>
      </w:r>
    </w:p>
    <w:p w14:paraId="485925D5" w14:textId="77777777" w:rsidR="00191B7B" w:rsidRPr="00E41748" w:rsidRDefault="00191B7B" w:rsidP="00191B7B">
      <w:pPr>
        <w:snapToGrid w:val="0"/>
        <w:spacing w:line="360" w:lineRule="auto"/>
        <w:ind w:firstLineChars="200" w:firstLine="480"/>
        <w:rPr>
          <w:sz w:val="24"/>
        </w:rPr>
      </w:pPr>
      <w:r w:rsidRPr="00E41748">
        <w:rPr>
          <w:sz w:val="24"/>
        </w:rPr>
        <w:tab/>
      </w:r>
      <w:r w:rsidRPr="00E41748">
        <w:rPr>
          <w:sz w:val="24"/>
        </w:rPr>
        <w:tab/>
        <w:t xml:space="preserve">    else if ((a[</w:t>
      </w:r>
      <w:proofErr w:type="spellStart"/>
      <w:r w:rsidRPr="00E41748">
        <w:rPr>
          <w:sz w:val="24"/>
        </w:rPr>
        <w:t>i</w:t>
      </w:r>
      <w:proofErr w:type="spellEnd"/>
      <w:r w:rsidRPr="00E41748">
        <w:rPr>
          <w:sz w:val="24"/>
        </w:rPr>
        <w:t>]&lt;='Z')&amp;&amp;(a[</w:t>
      </w:r>
      <w:proofErr w:type="spellStart"/>
      <w:r w:rsidRPr="00E41748">
        <w:rPr>
          <w:sz w:val="24"/>
        </w:rPr>
        <w:t>i</w:t>
      </w:r>
      <w:proofErr w:type="spellEnd"/>
      <w:r w:rsidRPr="00E41748">
        <w:rPr>
          <w:sz w:val="24"/>
        </w:rPr>
        <w:t>]&gt;='A'))</w:t>
      </w:r>
    </w:p>
    <w:p w14:paraId="1F0D2955" w14:textId="77777777" w:rsidR="00191B7B" w:rsidRPr="00E41748" w:rsidRDefault="00191B7B" w:rsidP="00191B7B">
      <w:pPr>
        <w:snapToGrid w:val="0"/>
        <w:spacing w:line="360" w:lineRule="auto"/>
        <w:ind w:firstLineChars="200" w:firstLine="480"/>
        <w:rPr>
          <w:sz w:val="24"/>
        </w:rPr>
      </w:pPr>
      <w:r w:rsidRPr="00E41748">
        <w:rPr>
          <w:sz w:val="24"/>
        </w:rPr>
        <w:tab/>
      </w:r>
      <w:r w:rsidRPr="00E41748">
        <w:rPr>
          <w:sz w:val="24"/>
        </w:rPr>
        <w:tab/>
        <w:t xml:space="preserve">    {</w:t>
      </w:r>
    </w:p>
    <w:p w14:paraId="56F76A42" w14:textId="77777777" w:rsidR="00191B7B" w:rsidRPr="00E41748" w:rsidRDefault="00191B7B" w:rsidP="00191B7B">
      <w:pPr>
        <w:snapToGrid w:val="0"/>
        <w:spacing w:line="360" w:lineRule="auto"/>
        <w:ind w:firstLineChars="200" w:firstLine="480"/>
        <w:rPr>
          <w:sz w:val="24"/>
        </w:rPr>
      </w:pPr>
      <w:r w:rsidRPr="00E41748">
        <w:rPr>
          <w:sz w:val="24"/>
        </w:rPr>
        <w:tab/>
      </w:r>
      <w:r w:rsidRPr="00E41748">
        <w:rPr>
          <w:sz w:val="24"/>
        </w:rPr>
        <w:tab/>
        <w:t xml:space="preserve">    </w:t>
      </w:r>
      <w:r w:rsidRPr="00E41748">
        <w:rPr>
          <w:sz w:val="24"/>
        </w:rPr>
        <w:tab/>
        <w:t>a[</w:t>
      </w:r>
      <w:proofErr w:type="spellStart"/>
      <w:r w:rsidRPr="00E41748">
        <w:rPr>
          <w:sz w:val="24"/>
        </w:rPr>
        <w:t>i</w:t>
      </w:r>
      <w:proofErr w:type="spellEnd"/>
      <w:r w:rsidRPr="00E41748">
        <w:rPr>
          <w:sz w:val="24"/>
        </w:rPr>
        <w:t>]=a[</w:t>
      </w:r>
      <w:proofErr w:type="spellStart"/>
      <w:r w:rsidRPr="00E41748">
        <w:rPr>
          <w:sz w:val="24"/>
        </w:rPr>
        <w:t>i</w:t>
      </w:r>
      <w:proofErr w:type="spellEnd"/>
      <w:r w:rsidRPr="00E41748">
        <w:rPr>
          <w:sz w:val="24"/>
        </w:rPr>
        <w:t>]+32;</w:t>
      </w:r>
    </w:p>
    <w:p w14:paraId="6CB451A5" w14:textId="77777777" w:rsidR="00191B7B" w:rsidRPr="00E41748" w:rsidRDefault="00191B7B" w:rsidP="00191B7B">
      <w:pPr>
        <w:snapToGrid w:val="0"/>
        <w:spacing w:line="360" w:lineRule="auto"/>
        <w:ind w:firstLineChars="200" w:firstLine="480"/>
        <w:rPr>
          <w:sz w:val="24"/>
        </w:rPr>
      </w:pPr>
      <w:r w:rsidRPr="00E41748">
        <w:rPr>
          <w:sz w:val="24"/>
        </w:rPr>
        <w:tab/>
      </w:r>
      <w:r w:rsidRPr="00E41748">
        <w:rPr>
          <w:sz w:val="24"/>
        </w:rPr>
        <w:tab/>
      </w:r>
      <w:r w:rsidRPr="00E41748">
        <w:rPr>
          <w:sz w:val="24"/>
        </w:rPr>
        <w:tab/>
        <w:t>}</w:t>
      </w:r>
    </w:p>
    <w:p w14:paraId="5CAD27D1" w14:textId="77777777" w:rsidR="00191B7B" w:rsidRPr="00E41748" w:rsidRDefault="00191B7B" w:rsidP="00191B7B">
      <w:pPr>
        <w:snapToGrid w:val="0"/>
        <w:spacing w:line="360" w:lineRule="auto"/>
        <w:ind w:firstLineChars="200" w:firstLine="480"/>
        <w:rPr>
          <w:sz w:val="24"/>
        </w:rPr>
      </w:pPr>
      <w:r w:rsidRPr="00E41748">
        <w:rPr>
          <w:sz w:val="24"/>
        </w:rPr>
        <w:tab/>
      </w:r>
      <w:r w:rsidRPr="00E41748">
        <w:rPr>
          <w:sz w:val="24"/>
        </w:rPr>
        <w:tab/>
      </w:r>
      <w:r w:rsidRPr="00E41748">
        <w:rPr>
          <w:sz w:val="24"/>
        </w:rPr>
        <w:tab/>
      </w:r>
      <w:proofErr w:type="spellStart"/>
      <w:r w:rsidRPr="00E41748">
        <w:rPr>
          <w:sz w:val="24"/>
        </w:rPr>
        <w:t>i</w:t>
      </w:r>
      <w:proofErr w:type="spellEnd"/>
      <w:r w:rsidRPr="00E41748">
        <w:rPr>
          <w:sz w:val="24"/>
        </w:rPr>
        <w:t>++;</w:t>
      </w:r>
    </w:p>
    <w:p w14:paraId="79DD66F2" w14:textId="77777777" w:rsidR="00191B7B" w:rsidRPr="00E41748" w:rsidRDefault="00191B7B" w:rsidP="00191B7B">
      <w:pPr>
        <w:snapToGrid w:val="0"/>
        <w:spacing w:line="360" w:lineRule="auto"/>
        <w:ind w:firstLineChars="200" w:firstLine="480"/>
        <w:rPr>
          <w:sz w:val="24"/>
        </w:rPr>
      </w:pPr>
      <w:r w:rsidRPr="00E41748">
        <w:rPr>
          <w:sz w:val="24"/>
        </w:rPr>
        <w:tab/>
      </w:r>
      <w:r w:rsidRPr="00E41748">
        <w:rPr>
          <w:sz w:val="24"/>
        </w:rPr>
        <w:tab/>
        <w:t>}</w:t>
      </w:r>
    </w:p>
    <w:p w14:paraId="3DC352F1" w14:textId="77777777" w:rsidR="00191B7B" w:rsidRPr="00E41748" w:rsidRDefault="00191B7B" w:rsidP="00191B7B">
      <w:pPr>
        <w:snapToGrid w:val="0"/>
        <w:spacing w:line="360" w:lineRule="auto"/>
        <w:ind w:firstLineChars="200" w:firstLine="480"/>
        <w:rPr>
          <w:sz w:val="24"/>
        </w:rPr>
      </w:pPr>
      <w:r w:rsidRPr="00E41748">
        <w:rPr>
          <w:sz w:val="24"/>
        </w:rPr>
        <w:tab/>
      </w:r>
      <w:r w:rsidRPr="00E41748">
        <w:rPr>
          <w:sz w:val="24"/>
        </w:rPr>
        <w:tab/>
      </w:r>
      <w:proofErr w:type="spellStart"/>
      <w:r w:rsidRPr="00E41748">
        <w:rPr>
          <w:sz w:val="24"/>
        </w:rPr>
        <w:t>printf</w:t>
      </w:r>
      <w:proofErr w:type="spellEnd"/>
      <w:r w:rsidRPr="00E41748">
        <w:rPr>
          <w:sz w:val="24"/>
        </w:rPr>
        <w:t>("%</w:t>
      </w:r>
      <w:proofErr w:type="spellStart"/>
      <w:r w:rsidRPr="00E41748">
        <w:rPr>
          <w:sz w:val="24"/>
        </w:rPr>
        <w:t>s",a</w:t>
      </w:r>
      <w:proofErr w:type="spellEnd"/>
      <w:r w:rsidRPr="00E41748">
        <w:rPr>
          <w:sz w:val="24"/>
        </w:rPr>
        <w:t>);</w:t>
      </w:r>
    </w:p>
    <w:p w14:paraId="0951B94D" w14:textId="77777777" w:rsidR="00191B7B" w:rsidRPr="00E41748" w:rsidRDefault="00191B7B" w:rsidP="00191B7B">
      <w:pPr>
        <w:snapToGrid w:val="0"/>
        <w:spacing w:line="360" w:lineRule="auto"/>
        <w:ind w:firstLineChars="200" w:firstLine="480"/>
        <w:rPr>
          <w:sz w:val="24"/>
        </w:rPr>
      </w:pPr>
      <w:r w:rsidRPr="00E41748">
        <w:rPr>
          <w:sz w:val="24"/>
        </w:rPr>
        <w:tab/>
        <w:t>#endif</w:t>
      </w:r>
    </w:p>
    <w:p w14:paraId="1F3E78F8" w14:textId="77777777" w:rsidR="00191B7B" w:rsidRPr="00E41748" w:rsidRDefault="00191B7B" w:rsidP="00191B7B">
      <w:pPr>
        <w:snapToGrid w:val="0"/>
        <w:spacing w:line="360" w:lineRule="auto"/>
        <w:ind w:firstLineChars="200" w:firstLine="480"/>
        <w:rPr>
          <w:sz w:val="24"/>
        </w:rPr>
      </w:pPr>
      <w:r w:rsidRPr="00E41748">
        <w:rPr>
          <w:sz w:val="24"/>
        </w:rPr>
        <w:tab/>
        <w:t>return 0;</w:t>
      </w:r>
    </w:p>
    <w:p w14:paraId="3AB38C33" w14:textId="77777777" w:rsidR="00191B7B" w:rsidRPr="00885843" w:rsidRDefault="00191B7B" w:rsidP="00191B7B">
      <w:pPr>
        <w:snapToGrid w:val="0"/>
        <w:spacing w:line="360" w:lineRule="auto"/>
        <w:ind w:firstLineChars="200" w:firstLine="480"/>
        <w:rPr>
          <w:sz w:val="24"/>
        </w:rPr>
      </w:pPr>
      <w:r w:rsidRPr="00E41748">
        <w:rPr>
          <w:sz w:val="24"/>
        </w:rPr>
        <w:t>}</w:t>
      </w:r>
    </w:p>
    <w:p w14:paraId="15164CA8" w14:textId="77777777" w:rsidR="00191B7B" w:rsidRPr="00885843" w:rsidRDefault="00191B7B" w:rsidP="00191B7B">
      <w:pPr>
        <w:snapToGrid w:val="0"/>
        <w:spacing w:line="360" w:lineRule="auto"/>
        <w:ind w:firstLineChars="200" w:firstLine="480"/>
        <w:rPr>
          <w:sz w:val="24"/>
        </w:rPr>
      </w:pPr>
      <w:r w:rsidRPr="00885843">
        <w:rPr>
          <w:sz w:val="24"/>
        </w:rPr>
        <w:t>3</w:t>
      </w:r>
      <w:r w:rsidRPr="00885843">
        <w:rPr>
          <w:rFonts w:hAnsi="宋体"/>
          <w:sz w:val="24"/>
        </w:rPr>
        <w:t>）测试</w:t>
      </w:r>
    </w:p>
    <w:p w14:paraId="1387917D" w14:textId="77777777" w:rsidR="00191B7B" w:rsidRDefault="00191B7B" w:rsidP="00191B7B">
      <w:pPr>
        <w:snapToGrid w:val="0"/>
        <w:spacing w:line="360" w:lineRule="auto"/>
        <w:jc w:val="center"/>
        <w:rPr>
          <w:sz w:val="24"/>
        </w:rPr>
      </w:pPr>
      <w:r w:rsidRPr="00E41748">
        <w:rPr>
          <w:noProof/>
          <w:sz w:val="24"/>
        </w:rPr>
        <w:drawing>
          <wp:inline distT="0" distB="0" distL="0" distR="0" wp14:anchorId="5BB1A2DB" wp14:editId="49528F27">
            <wp:extent cx="4217670" cy="950512"/>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9523"/>
                    <a:stretch/>
                  </pic:blipFill>
                  <pic:spPr bwMode="auto">
                    <a:xfrm>
                      <a:off x="0" y="0"/>
                      <a:ext cx="4218036" cy="950594"/>
                    </a:xfrm>
                    <a:prstGeom prst="rect">
                      <a:avLst/>
                    </a:prstGeom>
                    <a:ln>
                      <a:noFill/>
                    </a:ln>
                    <a:extLst>
                      <a:ext uri="{53640926-AAD7-44D8-BBD7-CCE9431645EC}">
                        <a14:shadowObscured xmlns:a14="http://schemas.microsoft.com/office/drawing/2010/main"/>
                      </a:ext>
                    </a:extLst>
                  </pic:spPr>
                </pic:pic>
              </a:graphicData>
            </a:graphic>
          </wp:inline>
        </w:drawing>
      </w:r>
    </w:p>
    <w:p w14:paraId="52E534B0"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4-8</w:t>
      </w:r>
      <w:r w:rsidRPr="00885843">
        <w:rPr>
          <w:rFonts w:eastAsia="黑体"/>
          <w:sz w:val="24"/>
        </w:rPr>
        <w:t xml:space="preserve"> </w:t>
      </w:r>
      <w:r>
        <w:rPr>
          <w:rFonts w:eastAsia="黑体" w:hint="eastAsia"/>
          <w:sz w:val="24"/>
        </w:rPr>
        <w:t>程序设计题</w:t>
      </w:r>
      <w:r>
        <w:rPr>
          <w:rFonts w:eastAsia="黑体" w:hint="eastAsia"/>
          <w:sz w:val="24"/>
        </w:rPr>
        <w:t>2</w:t>
      </w:r>
      <w:r w:rsidRPr="00885843">
        <w:rPr>
          <w:rFonts w:eastAsia="黑体"/>
          <w:sz w:val="24"/>
        </w:rPr>
        <w:t>的</w:t>
      </w:r>
      <w:r>
        <w:rPr>
          <w:rFonts w:eastAsia="黑体" w:hint="eastAsia"/>
          <w:sz w:val="24"/>
        </w:rPr>
        <w:t>运行结果</w:t>
      </w:r>
      <w:r w:rsidRPr="00885843">
        <w:rPr>
          <w:rFonts w:eastAsia="黑体"/>
          <w:sz w:val="24"/>
        </w:rPr>
        <w:t>图</w:t>
      </w:r>
    </w:p>
    <w:p w14:paraId="3E231A55" w14:textId="77777777" w:rsidR="00191B7B" w:rsidRPr="00E41748" w:rsidRDefault="00191B7B" w:rsidP="00191B7B">
      <w:pPr>
        <w:snapToGrid w:val="0"/>
        <w:spacing w:afterLines="25" w:after="78" w:line="360" w:lineRule="auto"/>
        <w:rPr>
          <w:rFonts w:hAnsi="宋体"/>
          <w:b/>
          <w:sz w:val="24"/>
        </w:rPr>
      </w:pPr>
    </w:p>
    <w:p w14:paraId="63B5F2E9" w14:textId="77777777" w:rsidR="00191B7B" w:rsidRPr="00885843" w:rsidRDefault="00191B7B" w:rsidP="00191B7B">
      <w:pPr>
        <w:pStyle w:val="2"/>
        <w:rPr>
          <w:rFonts w:ascii="Times New Roman" w:eastAsiaTheme="majorEastAsia" w:hAnsi="Times New Roman"/>
          <w:sz w:val="28"/>
          <w:szCs w:val="28"/>
        </w:rPr>
      </w:pPr>
      <w:bookmarkStart w:id="29" w:name="_Toc60159265"/>
      <w:r>
        <w:rPr>
          <w:rFonts w:ascii="Times New Roman" w:eastAsiaTheme="majorEastAsia" w:hAnsi="Times New Roman" w:hint="eastAsia"/>
          <w:sz w:val="28"/>
          <w:szCs w:val="28"/>
        </w:rPr>
        <w:t>4</w:t>
      </w:r>
      <w:r>
        <w:rPr>
          <w:rFonts w:ascii="Times New Roman" w:eastAsiaTheme="majorEastAsia" w:hAnsi="Times New Roman"/>
          <w:sz w:val="28"/>
          <w:szCs w:val="28"/>
        </w:rPr>
        <w:t>.</w:t>
      </w:r>
      <w:r>
        <w:rPr>
          <w:rFonts w:ascii="Times New Roman" w:eastAsiaTheme="majorEastAsia" w:hAnsi="Times New Roman" w:hint="eastAsia"/>
          <w:sz w:val="28"/>
          <w:szCs w:val="28"/>
        </w:rPr>
        <w:t>3</w:t>
      </w:r>
      <w:r w:rsidRPr="00885843">
        <w:rPr>
          <w:rFonts w:ascii="Times New Roman" w:eastAsiaTheme="majorEastAsia" w:hAnsi="Times New Roman"/>
          <w:sz w:val="28"/>
          <w:szCs w:val="28"/>
        </w:rPr>
        <w:t xml:space="preserve"> </w:t>
      </w:r>
      <w:r w:rsidRPr="00885843">
        <w:rPr>
          <w:rFonts w:ascii="Times New Roman" w:eastAsiaTheme="majorEastAsia" w:hAnsiTheme="majorEastAsia"/>
          <w:sz w:val="28"/>
          <w:szCs w:val="28"/>
        </w:rPr>
        <w:t>实验小结</w:t>
      </w:r>
      <w:bookmarkEnd w:id="29"/>
    </w:p>
    <w:p w14:paraId="5634D226" w14:textId="77777777" w:rsidR="00191B7B" w:rsidRPr="00F63C01" w:rsidRDefault="00191B7B" w:rsidP="00191B7B">
      <w:pPr>
        <w:snapToGrid w:val="0"/>
        <w:spacing w:line="360" w:lineRule="auto"/>
        <w:rPr>
          <w:sz w:val="24"/>
        </w:rPr>
      </w:pPr>
      <w:r w:rsidRPr="00885843">
        <w:t xml:space="preserve">   </w:t>
      </w:r>
      <w:r w:rsidRPr="00944D53">
        <w:rPr>
          <w:sz w:val="24"/>
        </w:rPr>
        <w:t xml:space="preserve"> </w:t>
      </w:r>
      <w:r>
        <w:rPr>
          <w:rFonts w:hAnsi="宋体" w:hint="eastAsia"/>
          <w:sz w:val="24"/>
        </w:rPr>
        <w:t>实验中体会到了宏定义对计算的方便性带来的好处，同时也体会到可其容易出错的缺点，替换的时候只是单纯地替换内容，定义的时候要注意优先级和打上括号。</w:t>
      </w:r>
    </w:p>
    <w:p w14:paraId="436EDF29" w14:textId="77777777" w:rsidR="00191B7B" w:rsidRDefault="00191B7B" w:rsidP="00191B7B">
      <w:pPr>
        <w:widowControl/>
        <w:jc w:val="left"/>
      </w:pPr>
      <w:r>
        <w:br w:type="page"/>
      </w:r>
    </w:p>
    <w:p w14:paraId="0F73FC31" w14:textId="77777777" w:rsidR="00191B7B" w:rsidRPr="00885843" w:rsidRDefault="00191B7B" w:rsidP="00191B7B">
      <w:pPr>
        <w:pStyle w:val="1"/>
        <w:spacing w:beforeLines="50" w:before="156" w:afterLines="50" w:after="156"/>
        <w:jc w:val="center"/>
        <w:rPr>
          <w:rFonts w:eastAsiaTheme="minorEastAsia"/>
        </w:rPr>
      </w:pPr>
      <w:bookmarkStart w:id="30" w:name="_Toc60159266"/>
      <w:r>
        <w:rPr>
          <w:rFonts w:eastAsia="黑体"/>
          <w:kern w:val="0"/>
          <w:sz w:val="36"/>
          <w:szCs w:val="36"/>
        </w:rPr>
        <w:lastRenderedPageBreak/>
        <w:t>5</w:t>
      </w:r>
      <w:r w:rsidRPr="00885843">
        <w:rPr>
          <w:rFonts w:eastAsia="黑体"/>
          <w:kern w:val="0"/>
          <w:sz w:val="36"/>
          <w:szCs w:val="36"/>
        </w:rPr>
        <w:t xml:space="preserve"> </w:t>
      </w:r>
      <w:r>
        <w:rPr>
          <w:rFonts w:eastAsia="黑体"/>
          <w:kern w:val="0"/>
          <w:sz w:val="36"/>
          <w:szCs w:val="36"/>
        </w:rPr>
        <w:t xml:space="preserve"> </w:t>
      </w:r>
      <w:r>
        <w:rPr>
          <w:rFonts w:eastAsia="黑体" w:hint="eastAsia"/>
          <w:kern w:val="0"/>
          <w:sz w:val="36"/>
          <w:szCs w:val="36"/>
        </w:rPr>
        <w:t>数组</w:t>
      </w:r>
      <w:r w:rsidRPr="00426A2A">
        <w:rPr>
          <w:rFonts w:eastAsia="黑体"/>
          <w:kern w:val="0"/>
          <w:sz w:val="36"/>
          <w:szCs w:val="36"/>
        </w:rPr>
        <w:t>实验</w:t>
      </w:r>
      <w:bookmarkEnd w:id="30"/>
    </w:p>
    <w:p w14:paraId="6F9EA489" w14:textId="77777777" w:rsidR="00191B7B" w:rsidRPr="00885843" w:rsidRDefault="00191B7B" w:rsidP="00191B7B">
      <w:pPr>
        <w:pStyle w:val="2"/>
        <w:spacing w:beforeLines="50" w:before="156" w:afterLines="50" w:after="156"/>
        <w:rPr>
          <w:rFonts w:ascii="Times New Roman" w:hAnsi="Times New Roman"/>
          <w:b w:val="0"/>
          <w:sz w:val="28"/>
          <w:szCs w:val="28"/>
        </w:rPr>
      </w:pPr>
      <w:bookmarkStart w:id="31" w:name="_Toc60159267"/>
      <w:r>
        <w:rPr>
          <w:rFonts w:ascii="Times New Roman" w:hAnsi="Times New Roman" w:hint="eastAsia"/>
          <w:sz w:val="28"/>
          <w:szCs w:val="28"/>
        </w:rPr>
        <w:t>5</w:t>
      </w:r>
      <w:r w:rsidRPr="00885843">
        <w:rPr>
          <w:rFonts w:ascii="Times New Roman" w:hAnsi="Times New Roman"/>
          <w:sz w:val="28"/>
          <w:szCs w:val="28"/>
        </w:rPr>
        <w:t xml:space="preserve">.1 </w:t>
      </w:r>
      <w:r w:rsidRPr="00885843">
        <w:rPr>
          <w:rFonts w:ascii="Times New Roman" w:hAnsi="Times New Roman"/>
          <w:sz w:val="28"/>
          <w:szCs w:val="28"/>
        </w:rPr>
        <w:t>实验目的</w:t>
      </w:r>
      <w:bookmarkEnd w:id="31"/>
      <w:r w:rsidRPr="00885843">
        <w:rPr>
          <w:rFonts w:ascii="Times New Roman" w:hAnsi="Times New Roman"/>
          <w:sz w:val="28"/>
          <w:szCs w:val="28"/>
        </w:rPr>
        <w:t xml:space="preserve"> </w:t>
      </w:r>
    </w:p>
    <w:p w14:paraId="341B1993" w14:textId="77777777" w:rsidR="00191B7B" w:rsidRPr="004F15A4" w:rsidRDefault="00191B7B" w:rsidP="00191B7B">
      <w:pPr>
        <w:rPr>
          <w:sz w:val="24"/>
        </w:rPr>
      </w:pPr>
      <w:r w:rsidRPr="004F15A4">
        <w:rPr>
          <w:rFonts w:hint="eastAsia"/>
          <w:sz w:val="24"/>
        </w:rPr>
        <w:t>（</w:t>
      </w:r>
      <w:r w:rsidRPr="004F15A4">
        <w:rPr>
          <w:rFonts w:hint="eastAsia"/>
          <w:sz w:val="24"/>
        </w:rPr>
        <w:t>1</w:t>
      </w:r>
      <w:r w:rsidRPr="004F15A4">
        <w:rPr>
          <w:rFonts w:hint="eastAsia"/>
          <w:sz w:val="24"/>
        </w:rPr>
        <w:t>）掌握数组的说明、初始化和使用。</w:t>
      </w:r>
    </w:p>
    <w:p w14:paraId="0EB0F558" w14:textId="77777777" w:rsidR="00191B7B" w:rsidRPr="004F15A4" w:rsidRDefault="00191B7B" w:rsidP="00191B7B">
      <w:pPr>
        <w:rPr>
          <w:sz w:val="24"/>
        </w:rPr>
      </w:pPr>
      <w:r w:rsidRPr="004F15A4">
        <w:rPr>
          <w:rFonts w:hint="eastAsia"/>
          <w:sz w:val="24"/>
        </w:rPr>
        <w:t>（</w:t>
      </w:r>
      <w:r w:rsidRPr="004F15A4">
        <w:rPr>
          <w:rFonts w:hint="eastAsia"/>
          <w:sz w:val="24"/>
        </w:rPr>
        <w:t>2</w:t>
      </w:r>
      <w:r w:rsidRPr="004F15A4">
        <w:rPr>
          <w:rFonts w:hint="eastAsia"/>
          <w:sz w:val="24"/>
        </w:rPr>
        <w:t>）掌握一维数组作为函数参数时实参和形参的用法。</w:t>
      </w:r>
    </w:p>
    <w:p w14:paraId="35C0FBC0" w14:textId="77777777" w:rsidR="00191B7B" w:rsidRPr="004F15A4" w:rsidRDefault="00191B7B" w:rsidP="00191B7B">
      <w:pPr>
        <w:rPr>
          <w:sz w:val="24"/>
        </w:rPr>
      </w:pPr>
      <w:r w:rsidRPr="004F15A4">
        <w:rPr>
          <w:rFonts w:hint="eastAsia"/>
          <w:sz w:val="24"/>
        </w:rPr>
        <w:t>（</w:t>
      </w:r>
      <w:r w:rsidRPr="004F15A4">
        <w:rPr>
          <w:rFonts w:hint="eastAsia"/>
          <w:sz w:val="24"/>
        </w:rPr>
        <w:t>3</w:t>
      </w:r>
      <w:r w:rsidRPr="004F15A4">
        <w:rPr>
          <w:rFonts w:hint="eastAsia"/>
          <w:sz w:val="24"/>
        </w:rPr>
        <w:t>）掌握字符串处理函数的设计，包括串操作函数及数字串与数之间转换函数实现算法。</w:t>
      </w:r>
    </w:p>
    <w:p w14:paraId="4786B2DE" w14:textId="77777777" w:rsidR="00191B7B" w:rsidRPr="004F15A4" w:rsidRDefault="00191B7B" w:rsidP="00191B7B">
      <w:pPr>
        <w:rPr>
          <w:sz w:val="24"/>
        </w:rPr>
      </w:pPr>
      <w:r w:rsidRPr="004F15A4">
        <w:rPr>
          <w:rFonts w:hint="eastAsia"/>
          <w:sz w:val="24"/>
        </w:rPr>
        <w:t>（</w:t>
      </w:r>
      <w:r w:rsidRPr="004F15A4">
        <w:rPr>
          <w:rFonts w:hint="eastAsia"/>
          <w:sz w:val="24"/>
        </w:rPr>
        <w:t>4</w:t>
      </w:r>
      <w:r w:rsidRPr="004F15A4">
        <w:rPr>
          <w:rFonts w:hint="eastAsia"/>
          <w:sz w:val="24"/>
        </w:rPr>
        <w:t>）掌握基于分治策略的二分查找算法和选择法排序算法的思想，以及相关算法的实现。</w:t>
      </w:r>
    </w:p>
    <w:p w14:paraId="1588B861" w14:textId="77777777" w:rsidR="00191B7B" w:rsidRPr="00885843" w:rsidRDefault="00191B7B" w:rsidP="00191B7B">
      <w:pPr>
        <w:pStyle w:val="2"/>
        <w:spacing w:beforeLines="50" w:before="156" w:afterLines="50" w:after="156"/>
        <w:rPr>
          <w:rFonts w:ascii="Times New Roman" w:hAnsi="Times New Roman"/>
          <w:sz w:val="28"/>
          <w:szCs w:val="28"/>
        </w:rPr>
      </w:pPr>
      <w:bookmarkStart w:id="32" w:name="_Toc60159268"/>
      <w:r>
        <w:rPr>
          <w:rFonts w:ascii="Times New Roman" w:hAnsi="Times New Roman" w:hint="eastAsia"/>
          <w:sz w:val="28"/>
          <w:szCs w:val="28"/>
        </w:rPr>
        <w:t>5</w:t>
      </w:r>
      <w:r w:rsidRPr="00885843">
        <w:rPr>
          <w:rFonts w:ascii="Times New Roman" w:eastAsiaTheme="minorEastAsia" w:hAnsi="Times New Roman"/>
          <w:sz w:val="28"/>
          <w:szCs w:val="28"/>
        </w:rPr>
        <w:t xml:space="preserve">.2 </w:t>
      </w:r>
      <w:r w:rsidRPr="00885843">
        <w:rPr>
          <w:rFonts w:ascii="Times New Roman" w:eastAsiaTheme="minorEastAsia" w:hAnsiTheme="minorEastAsia"/>
          <w:sz w:val="28"/>
          <w:szCs w:val="28"/>
        </w:rPr>
        <w:t>实验内容</w:t>
      </w:r>
      <w:bookmarkEnd w:id="32"/>
    </w:p>
    <w:p w14:paraId="391630E3" w14:textId="77777777" w:rsidR="00191B7B" w:rsidRPr="00885843" w:rsidRDefault="00191B7B" w:rsidP="00191B7B">
      <w:pPr>
        <w:snapToGrid w:val="0"/>
        <w:spacing w:afterLines="25" w:after="78"/>
        <w:rPr>
          <w:color w:val="FF0000"/>
          <w:sz w:val="24"/>
        </w:rPr>
      </w:pPr>
      <w:r>
        <w:rPr>
          <w:rFonts w:hint="eastAsia"/>
          <w:b/>
          <w:sz w:val="24"/>
        </w:rPr>
        <w:t>5</w:t>
      </w:r>
      <w:r w:rsidRPr="00885843">
        <w:rPr>
          <w:b/>
          <w:sz w:val="24"/>
        </w:rPr>
        <w:t xml:space="preserve">.2.1  </w:t>
      </w:r>
      <w:r w:rsidRPr="00996845">
        <w:rPr>
          <w:rFonts w:hAnsi="宋体" w:hint="eastAsia"/>
          <w:b/>
          <w:sz w:val="24"/>
        </w:rPr>
        <w:t>源程序改错与跟踪调试</w:t>
      </w:r>
      <w:r w:rsidRPr="00885843">
        <w:rPr>
          <w:b/>
          <w:sz w:val="24"/>
        </w:rPr>
        <w:t xml:space="preserve"> </w:t>
      </w:r>
    </w:p>
    <w:p w14:paraId="235E5187" w14:textId="77777777" w:rsidR="00191B7B" w:rsidRPr="001172B0" w:rsidRDefault="00191B7B" w:rsidP="00191B7B">
      <w:pPr>
        <w:ind w:firstLine="480"/>
        <w:rPr>
          <w:sz w:val="24"/>
        </w:rPr>
      </w:pPr>
      <w:r w:rsidRPr="00D710D4">
        <w:rPr>
          <w:rFonts w:hint="eastAsia"/>
          <w:sz w:val="24"/>
        </w:rPr>
        <w:t>下</w:t>
      </w:r>
      <w:r w:rsidRPr="001172B0">
        <w:rPr>
          <w:rFonts w:hint="eastAsia"/>
          <w:sz w:val="24"/>
        </w:rPr>
        <w:t>在下面所给的源程序中，函数</w:t>
      </w:r>
      <w:proofErr w:type="spellStart"/>
      <w:r w:rsidRPr="001172B0">
        <w:rPr>
          <w:rFonts w:hint="eastAsia"/>
          <w:sz w:val="24"/>
        </w:rPr>
        <w:t>strcate</w:t>
      </w:r>
      <w:proofErr w:type="spellEnd"/>
      <w:r w:rsidRPr="001172B0">
        <w:rPr>
          <w:rFonts w:hint="eastAsia"/>
          <w:sz w:val="24"/>
        </w:rPr>
        <w:t>(</w:t>
      </w:r>
      <w:proofErr w:type="spellStart"/>
      <w:r w:rsidRPr="001172B0">
        <w:rPr>
          <w:rFonts w:hint="eastAsia"/>
          <w:sz w:val="24"/>
        </w:rPr>
        <w:t>t</w:t>
      </w:r>
      <w:r w:rsidRPr="001172B0">
        <w:rPr>
          <w:sz w:val="24"/>
        </w:rPr>
        <w:t>,s</w:t>
      </w:r>
      <w:proofErr w:type="spellEnd"/>
      <w:r w:rsidRPr="001172B0">
        <w:rPr>
          <w:rFonts w:hint="eastAsia"/>
          <w:sz w:val="24"/>
        </w:rPr>
        <w:t>)</w:t>
      </w:r>
      <w:r w:rsidRPr="001172B0">
        <w:rPr>
          <w:rFonts w:hint="eastAsia"/>
          <w:sz w:val="24"/>
        </w:rPr>
        <w:t>的功能是将字符串</w:t>
      </w:r>
      <w:r w:rsidRPr="001172B0">
        <w:rPr>
          <w:rFonts w:hint="eastAsia"/>
          <w:sz w:val="24"/>
        </w:rPr>
        <w:t>s</w:t>
      </w:r>
      <w:r w:rsidRPr="001172B0">
        <w:rPr>
          <w:rFonts w:hint="eastAsia"/>
          <w:sz w:val="24"/>
        </w:rPr>
        <w:t>连接到字符串</w:t>
      </w:r>
      <w:r w:rsidRPr="001172B0">
        <w:rPr>
          <w:rFonts w:hint="eastAsia"/>
          <w:sz w:val="24"/>
        </w:rPr>
        <w:t>t</w:t>
      </w:r>
      <w:r w:rsidRPr="001172B0">
        <w:rPr>
          <w:rFonts w:hint="eastAsia"/>
          <w:sz w:val="24"/>
        </w:rPr>
        <w:t>的尾部；函数</w:t>
      </w:r>
      <w:proofErr w:type="spellStart"/>
      <w:r w:rsidRPr="001172B0">
        <w:rPr>
          <w:rFonts w:hint="eastAsia"/>
          <w:sz w:val="24"/>
        </w:rPr>
        <w:t>s</w:t>
      </w:r>
      <w:r w:rsidRPr="001172B0">
        <w:rPr>
          <w:sz w:val="24"/>
        </w:rPr>
        <w:t>trdelc</w:t>
      </w:r>
      <w:proofErr w:type="spellEnd"/>
      <w:r w:rsidRPr="001172B0">
        <w:rPr>
          <w:sz w:val="24"/>
        </w:rPr>
        <w:t>(</w:t>
      </w:r>
      <w:proofErr w:type="spellStart"/>
      <w:r w:rsidRPr="001172B0">
        <w:rPr>
          <w:sz w:val="24"/>
        </w:rPr>
        <w:t>s,c</w:t>
      </w:r>
      <w:proofErr w:type="spellEnd"/>
      <w:r w:rsidRPr="001172B0">
        <w:rPr>
          <w:sz w:val="24"/>
        </w:rPr>
        <w:t>)</w:t>
      </w:r>
      <w:r w:rsidRPr="001172B0">
        <w:rPr>
          <w:rFonts w:hint="eastAsia"/>
          <w:sz w:val="24"/>
        </w:rPr>
        <w:t>的功能是从字符串</w:t>
      </w:r>
      <w:r w:rsidRPr="001172B0">
        <w:rPr>
          <w:rFonts w:hint="eastAsia"/>
          <w:sz w:val="24"/>
        </w:rPr>
        <w:t>s</w:t>
      </w:r>
      <w:r w:rsidRPr="001172B0">
        <w:rPr>
          <w:rFonts w:hint="eastAsia"/>
          <w:sz w:val="24"/>
        </w:rPr>
        <w:t>中删除所有与给定字符</w:t>
      </w:r>
      <w:r w:rsidRPr="001172B0">
        <w:rPr>
          <w:rFonts w:hint="eastAsia"/>
          <w:sz w:val="24"/>
        </w:rPr>
        <w:t>c</w:t>
      </w:r>
      <w:r w:rsidRPr="001172B0">
        <w:rPr>
          <w:rFonts w:hint="eastAsia"/>
          <w:sz w:val="24"/>
        </w:rPr>
        <w:t>相同的字符，程序应该能够输出如下结果：</w:t>
      </w:r>
    </w:p>
    <w:p w14:paraId="746A7272" w14:textId="77777777" w:rsidR="00191B7B" w:rsidRPr="001172B0" w:rsidRDefault="00191B7B" w:rsidP="00191B7B">
      <w:pPr>
        <w:ind w:firstLine="480"/>
        <w:rPr>
          <w:sz w:val="24"/>
        </w:rPr>
      </w:pPr>
      <w:r w:rsidRPr="001172B0">
        <w:rPr>
          <w:sz w:val="24"/>
        </w:rPr>
        <w:t>Programming Language</w:t>
      </w:r>
    </w:p>
    <w:p w14:paraId="32B5676A" w14:textId="77777777" w:rsidR="00191B7B" w:rsidRPr="001172B0" w:rsidRDefault="00191B7B" w:rsidP="00191B7B">
      <w:pPr>
        <w:ind w:firstLine="480"/>
        <w:rPr>
          <w:sz w:val="24"/>
        </w:rPr>
      </w:pPr>
      <w:proofErr w:type="spellStart"/>
      <w:r w:rsidRPr="001172B0">
        <w:rPr>
          <w:sz w:val="24"/>
        </w:rPr>
        <w:t>ProgrammingLanguage</w:t>
      </w:r>
      <w:proofErr w:type="spellEnd"/>
      <w:r w:rsidRPr="001172B0">
        <w:rPr>
          <w:sz w:val="24"/>
        </w:rPr>
        <w:t xml:space="preserve"> Language</w:t>
      </w:r>
    </w:p>
    <w:p w14:paraId="744D2BD7" w14:textId="77777777" w:rsidR="00191B7B" w:rsidRPr="001172B0" w:rsidRDefault="00191B7B" w:rsidP="00191B7B">
      <w:pPr>
        <w:ind w:firstLine="480"/>
        <w:rPr>
          <w:sz w:val="24"/>
        </w:rPr>
      </w:pPr>
      <w:proofErr w:type="spellStart"/>
      <w:r w:rsidRPr="001172B0">
        <w:rPr>
          <w:sz w:val="24"/>
        </w:rPr>
        <w:t>ProgramingLnguage</w:t>
      </w:r>
      <w:proofErr w:type="spellEnd"/>
    </w:p>
    <w:p w14:paraId="4F97CB3E" w14:textId="77777777" w:rsidR="00191B7B" w:rsidRPr="001172B0" w:rsidRDefault="00191B7B" w:rsidP="00191B7B">
      <w:pPr>
        <w:ind w:firstLine="480"/>
        <w:rPr>
          <w:sz w:val="24"/>
        </w:rPr>
      </w:pPr>
      <w:r w:rsidRPr="001172B0">
        <w:rPr>
          <w:rFonts w:hint="eastAsia"/>
          <w:sz w:val="24"/>
        </w:rPr>
        <w:t>跟踪和分析源程序中存在的问题，排除程序中的各种逻辑错误，使之能够输出正确的结果。</w:t>
      </w:r>
    </w:p>
    <w:p w14:paraId="0D5CF859" w14:textId="77777777" w:rsidR="00191B7B" w:rsidRPr="001172B0" w:rsidRDefault="00191B7B" w:rsidP="00191B7B">
      <w:pPr>
        <w:pStyle w:val="af6"/>
        <w:numPr>
          <w:ilvl w:val="0"/>
          <w:numId w:val="6"/>
        </w:numPr>
        <w:spacing w:line="360" w:lineRule="auto"/>
        <w:ind w:left="0" w:firstLineChars="0" w:firstLine="0"/>
        <w:jc w:val="left"/>
        <w:rPr>
          <w:sz w:val="24"/>
        </w:rPr>
      </w:pPr>
      <w:r w:rsidRPr="001172B0">
        <w:rPr>
          <w:rFonts w:hint="eastAsia"/>
          <w:sz w:val="24"/>
        </w:rPr>
        <w:t>单步执行源程序。进跟踪进入</w:t>
      </w:r>
      <w:proofErr w:type="spellStart"/>
      <w:r w:rsidRPr="001172B0">
        <w:rPr>
          <w:rFonts w:hint="eastAsia"/>
          <w:sz w:val="24"/>
        </w:rPr>
        <w:t>s</w:t>
      </w:r>
      <w:r w:rsidRPr="001172B0">
        <w:rPr>
          <w:sz w:val="24"/>
        </w:rPr>
        <w:t>trcate</w:t>
      </w:r>
      <w:proofErr w:type="spellEnd"/>
      <w:r w:rsidRPr="001172B0">
        <w:rPr>
          <w:rFonts w:hint="eastAsia"/>
          <w:sz w:val="24"/>
        </w:rPr>
        <w:t>时，观察字符数组</w:t>
      </w:r>
      <w:r w:rsidRPr="001172B0">
        <w:rPr>
          <w:rFonts w:hint="eastAsia"/>
          <w:sz w:val="24"/>
        </w:rPr>
        <w:t>t</w:t>
      </w:r>
      <w:r w:rsidRPr="001172B0">
        <w:rPr>
          <w:rFonts w:hint="eastAsia"/>
          <w:sz w:val="24"/>
        </w:rPr>
        <w:t>和</w:t>
      </w:r>
      <w:r w:rsidRPr="001172B0">
        <w:rPr>
          <w:rFonts w:hint="eastAsia"/>
          <w:sz w:val="24"/>
        </w:rPr>
        <w:t>s</w:t>
      </w:r>
      <w:r w:rsidRPr="001172B0">
        <w:rPr>
          <w:rFonts w:hint="eastAsia"/>
          <w:sz w:val="24"/>
        </w:rPr>
        <w:t>中的内容，分析结果是否正确。当单步执行光条刚落在第二个</w:t>
      </w:r>
      <w:r w:rsidRPr="001172B0">
        <w:rPr>
          <w:rFonts w:hint="eastAsia"/>
          <w:sz w:val="24"/>
        </w:rPr>
        <w:t>w</w:t>
      </w:r>
      <w:r w:rsidRPr="001172B0">
        <w:rPr>
          <w:sz w:val="24"/>
        </w:rPr>
        <w:t>hile</w:t>
      </w:r>
      <w:r w:rsidRPr="001172B0">
        <w:rPr>
          <w:rFonts w:hint="eastAsia"/>
          <w:sz w:val="24"/>
        </w:rPr>
        <w:t>语句所在行时，</w:t>
      </w:r>
      <w:proofErr w:type="spellStart"/>
      <w:r w:rsidRPr="001172B0">
        <w:rPr>
          <w:rFonts w:hint="eastAsia"/>
          <w:sz w:val="24"/>
        </w:rPr>
        <w:t>i</w:t>
      </w:r>
      <w:proofErr w:type="spellEnd"/>
      <w:r w:rsidRPr="001172B0">
        <w:rPr>
          <w:rFonts w:hint="eastAsia"/>
          <w:sz w:val="24"/>
        </w:rPr>
        <w:t>为何值？</w:t>
      </w:r>
      <w:r w:rsidRPr="001172B0">
        <w:rPr>
          <w:rFonts w:hint="eastAsia"/>
          <w:sz w:val="24"/>
        </w:rPr>
        <w:t>t</w:t>
      </w:r>
      <w:r w:rsidRPr="001172B0">
        <w:rPr>
          <w:sz w:val="24"/>
        </w:rPr>
        <w:t>[</w:t>
      </w:r>
      <w:proofErr w:type="spellStart"/>
      <w:r w:rsidRPr="001172B0">
        <w:rPr>
          <w:sz w:val="24"/>
        </w:rPr>
        <w:t>i</w:t>
      </w:r>
      <w:proofErr w:type="spellEnd"/>
      <w:r w:rsidRPr="001172B0">
        <w:rPr>
          <w:sz w:val="24"/>
        </w:rPr>
        <w:t>]</w:t>
      </w:r>
      <w:r w:rsidRPr="001172B0">
        <w:rPr>
          <w:rFonts w:hint="eastAsia"/>
          <w:sz w:val="24"/>
        </w:rPr>
        <w:t>为何值？分析该结果是否存在问题。当单步执行光条落在</w:t>
      </w:r>
      <w:proofErr w:type="spellStart"/>
      <w:r w:rsidRPr="001172B0">
        <w:rPr>
          <w:rFonts w:hint="eastAsia"/>
          <w:sz w:val="24"/>
        </w:rPr>
        <w:t>s</w:t>
      </w:r>
      <w:r w:rsidRPr="001172B0">
        <w:rPr>
          <w:sz w:val="24"/>
        </w:rPr>
        <w:t>trcate</w:t>
      </w:r>
      <w:proofErr w:type="spellEnd"/>
      <w:r w:rsidRPr="001172B0">
        <w:rPr>
          <w:rFonts w:hint="eastAsia"/>
          <w:sz w:val="24"/>
        </w:rPr>
        <w:t>函数块结束标记即右花括号“</w:t>
      </w:r>
      <w:r w:rsidRPr="001172B0">
        <w:rPr>
          <w:rFonts w:hint="eastAsia"/>
          <w:sz w:val="24"/>
        </w:rPr>
        <w:t>}</w:t>
      </w:r>
      <w:r w:rsidRPr="001172B0">
        <w:rPr>
          <w:rFonts w:hint="eastAsia"/>
          <w:sz w:val="24"/>
        </w:rPr>
        <w:t>”所在行时，字符数组</w:t>
      </w:r>
      <w:r w:rsidRPr="001172B0">
        <w:rPr>
          <w:rFonts w:hint="eastAsia"/>
          <w:sz w:val="24"/>
        </w:rPr>
        <w:t>t</w:t>
      </w:r>
      <w:r w:rsidRPr="001172B0">
        <w:rPr>
          <w:rFonts w:hint="eastAsia"/>
          <w:sz w:val="24"/>
        </w:rPr>
        <w:t>和</w:t>
      </w:r>
      <w:r w:rsidRPr="001172B0">
        <w:rPr>
          <w:rFonts w:hint="eastAsia"/>
          <w:sz w:val="24"/>
        </w:rPr>
        <w:t>s</w:t>
      </w:r>
      <w:r w:rsidRPr="001172B0">
        <w:rPr>
          <w:rFonts w:hint="eastAsia"/>
          <w:sz w:val="24"/>
        </w:rPr>
        <w:t>分别为何值？分析是否实现了字符串连接。</w:t>
      </w:r>
    </w:p>
    <w:p w14:paraId="42B0143F" w14:textId="77777777" w:rsidR="00191B7B" w:rsidRPr="001172B0" w:rsidRDefault="00191B7B" w:rsidP="00191B7B">
      <w:pPr>
        <w:rPr>
          <w:sz w:val="24"/>
        </w:rPr>
      </w:pPr>
      <w:r w:rsidRPr="001172B0">
        <w:rPr>
          <w:rFonts w:hint="eastAsia"/>
          <w:sz w:val="24"/>
        </w:rPr>
        <w:t>（</w:t>
      </w:r>
      <w:r w:rsidRPr="001172B0">
        <w:rPr>
          <w:rFonts w:hint="eastAsia"/>
          <w:sz w:val="24"/>
        </w:rPr>
        <w:t>2</w:t>
      </w:r>
      <w:r w:rsidRPr="001172B0">
        <w:rPr>
          <w:rFonts w:hint="eastAsia"/>
          <w:sz w:val="24"/>
        </w:rPr>
        <w:t>）跟踪进入函数</w:t>
      </w:r>
      <w:proofErr w:type="spellStart"/>
      <w:r w:rsidRPr="001172B0">
        <w:rPr>
          <w:rFonts w:hint="eastAsia"/>
          <w:sz w:val="24"/>
        </w:rPr>
        <w:t>s</w:t>
      </w:r>
      <w:r w:rsidRPr="001172B0">
        <w:rPr>
          <w:sz w:val="24"/>
        </w:rPr>
        <w:t>trdelc</w:t>
      </w:r>
      <w:proofErr w:type="spellEnd"/>
      <w:r w:rsidRPr="001172B0">
        <w:rPr>
          <w:rFonts w:hint="eastAsia"/>
          <w:sz w:val="24"/>
        </w:rPr>
        <w:t>时，观察字符数组</w:t>
      </w:r>
      <w:r w:rsidRPr="001172B0">
        <w:rPr>
          <w:rFonts w:hint="eastAsia"/>
          <w:sz w:val="24"/>
        </w:rPr>
        <w:t>s</w:t>
      </w:r>
      <w:r w:rsidRPr="001172B0">
        <w:rPr>
          <w:rFonts w:hint="eastAsia"/>
          <w:sz w:val="24"/>
        </w:rPr>
        <w:t>中的内容和字符</w:t>
      </w:r>
      <w:r w:rsidRPr="001172B0">
        <w:rPr>
          <w:rFonts w:hint="eastAsia"/>
          <w:sz w:val="24"/>
        </w:rPr>
        <w:t>c</w:t>
      </w:r>
      <w:r w:rsidRPr="001172B0">
        <w:rPr>
          <w:rFonts w:hint="eastAsia"/>
          <w:sz w:val="24"/>
        </w:rPr>
        <w:t>的值，分析结果是否正确。单步执行</w:t>
      </w:r>
      <w:r w:rsidRPr="001172B0">
        <w:rPr>
          <w:rFonts w:hint="eastAsia"/>
          <w:sz w:val="24"/>
        </w:rPr>
        <w:t>f</w:t>
      </w:r>
      <w:r w:rsidRPr="001172B0">
        <w:rPr>
          <w:sz w:val="24"/>
        </w:rPr>
        <w:t>or</w:t>
      </w:r>
      <w:r w:rsidRPr="001172B0">
        <w:rPr>
          <w:rFonts w:hint="eastAsia"/>
          <w:sz w:val="24"/>
        </w:rPr>
        <w:t>语句过程中，观察字符数组</w:t>
      </w:r>
      <w:r w:rsidRPr="001172B0">
        <w:rPr>
          <w:rFonts w:hint="eastAsia"/>
          <w:sz w:val="24"/>
        </w:rPr>
        <w:t>s</w:t>
      </w:r>
      <w:r w:rsidRPr="001172B0">
        <w:rPr>
          <w:sz w:val="24"/>
        </w:rPr>
        <w:t>, j</w:t>
      </w:r>
      <w:r w:rsidRPr="001172B0">
        <w:rPr>
          <w:rFonts w:hint="eastAsia"/>
          <w:sz w:val="24"/>
        </w:rPr>
        <w:t>和</w:t>
      </w:r>
      <w:r w:rsidRPr="001172B0">
        <w:rPr>
          <w:rFonts w:hint="eastAsia"/>
          <w:sz w:val="24"/>
        </w:rPr>
        <w:t>k</w:t>
      </w:r>
      <w:r w:rsidRPr="001172B0">
        <w:rPr>
          <w:rFonts w:hint="eastAsia"/>
          <w:sz w:val="24"/>
        </w:rPr>
        <w:t>值的变化，分析该结果是否存在问题。当单步执行光条落在</w:t>
      </w:r>
      <w:proofErr w:type="spellStart"/>
      <w:r w:rsidRPr="001172B0">
        <w:rPr>
          <w:rFonts w:hint="eastAsia"/>
          <w:sz w:val="24"/>
        </w:rPr>
        <w:t>s</w:t>
      </w:r>
      <w:r w:rsidRPr="001172B0">
        <w:rPr>
          <w:sz w:val="24"/>
        </w:rPr>
        <w:t>trdelc</w:t>
      </w:r>
      <w:proofErr w:type="spellEnd"/>
      <w:r w:rsidRPr="001172B0">
        <w:rPr>
          <w:rFonts w:hint="eastAsia"/>
          <w:sz w:val="24"/>
        </w:rPr>
        <w:t>函数块结束标记“</w:t>
      </w:r>
      <w:r w:rsidRPr="001172B0">
        <w:rPr>
          <w:rFonts w:hint="eastAsia"/>
          <w:sz w:val="24"/>
        </w:rPr>
        <w:t>}</w:t>
      </w:r>
      <w:r w:rsidRPr="001172B0">
        <w:rPr>
          <w:rFonts w:hint="eastAsia"/>
          <w:sz w:val="24"/>
        </w:rPr>
        <w:t>”所在行时，字符串</w:t>
      </w:r>
      <w:r w:rsidRPr="001172B0">
        <w:rPr>
          <w:rFonts w:hint="eastAsia"/>
          <w:sz w:val="24"/>
        </w:rPr>
        <w:t>s</w:t>
      </w:r>
      <w:r w:rsidRPr="001172B0">
        <w:rPr>
          <w:rFonts w:hint="eastAsia"/>
          <w:sz w:val="24"/>
        </w:rPr>
        <w:t>为何值？分析是否实现了所要求的删除操作。</w:t>
      </w:r>
    </w:p>
    <w:p w14:paraId="78058B47" w14:textId="77777777" w:rsidR="00191B7B" w:rsidRPr="00067D6A" w:rsidRDefault="00191B7B" w:rsidP="00191B7B">
      <w:pPr>
        <w:snapToGrid w:val="0"/>
        <w:spacing w:line="360" w:lineRule="auto"/>
        <w:ind w:firstLineChars="200" w:firstLine="480"/>
        <w:rPr>
          <w:sz w:val="24"/>
        </w:rPr>
      </w:pPr>
      <w:r w:rsidRPr="00067D6A">
        <w:rPr>
          <w:rFonts w:hint="eastAsia"/>
          <w:sz w:val="24"/>
        </w:rPr>
        <w:t>/*</w:t>
      </w:r>
      <w:r w:rsidRPr="00067D6A">
        <w:rPr>
          <w:rFonts w:hint="eastAsia"/>
          <w:sz w:val="24"/>
        </w:rPr>
        <w:t>实验</w:t>
      </w:r>
      <w:r w:rsidRPr="00067D6A">
        <w:rPr>
          <w:rFonts w:hint="eastAsia"/>
          <w:sz w:val="24"/>
        </w:rPr>
        <w:t>5-1</w:t>
      </w:r>
      <w:r w:rsidRPr="00067D6A">
        <w:rPr>
          <w:rFonts w:hint="eastAsia"/>
          <w:sz w:val="24"/>
        </w:rPr>
        <w:t>程序改错与跟踪调试题程序</w:t>
      </w:r>
      <w:r w:rsidRPr="00067D6A">
        <w:rPr>
          <w:rFonts w:hint="eastAsia"/>
          <w:sz w:val="24"/>
        </w:rPr>
        <w:t>*/</w:t>
      </w:r>
    </w:p>
    <w:p w14:paraId="07BD0D32" w14:textId="77777777" w:rsidR="00191B7B" w:rsidRPr="00067D6A" w:rsidRDefault="00191B7B" w:rsidP="00191B7B">
      <w:pPr>
        <w:snapToGrid w:val="0"/>
        <w:spacing w:line="360" w:lineRule="auto"/>
        <w:ind w:firstLineChars="200" w:firstLine="480"/>
        <w:rPr>
          <w:sz w:val="24"/>
        </w:rPr>
      </w:pPr>
      <w:r>
        <w:rPr>
          <w:sz w:val="24"/>
        </w:rPr>
        <w:t xml:space="preserve">1  </w:t>
      </w:r>
      <w:r w:rsidRPr="00067D6A">
        <w:rPr>
          <w:sz w:val="24"/>
        </w:rPr>
        <w:t>#include&lt;stdio.h&gt;</w:t>
      </w:r>
    </w:p>
    <w:p w14:paraId="7AAFE7F0" w14:textId="77777777" w:rsidR="00191B7B" w:rsidRPr="00067D6A" w:rsidRDefault="00191B7B" w:rsidP="00191B7B">
      <w:pPr>
        <w:snapToGrid w:val="0"/>
        <w:spacing w:line="360" w:lineRule="auto"/>
        <w:ind w:firstLineChars="200" w:firstLine="480"/>
        <w:rPr>
          <w:sz w:val="24"/>
        </w:rPr>
      </w:pPr>
      <w:r>
        <w:rPr>
          <w:sz w:val="24"/>
        </w:rPr>
        <w:t xml:space="preserve">2  </w:t>
      </w:r>
      <w:r w:rsidRPr="00067D6A">
        <w:rPr>
          <w:sz w:val="24"/>
        </w:rPr>
        <w:t xml:space="preserve">void </w:t>
      </w:r>
      <w:proofErr w:type="spellStart"/>
      <w:r w:rsidRPr="00067D6A">
        <w:rPr>
          <w:sz w:val="24"/>
        </w:rPr>
        <w:t>strcate</w:t>
      </w:r>
      <w:proofErr w:type="spellEnd"/>
      <w:r w:rsidRPr="00067D6A">
        <w:rPr>
          <w:sz w:val="24"/>
        </w:rPr>
        <w:t>(char [],char []);</w:t>
      </w:r>
    </w:p>
    <w:p w14:paraId="4961EBE8" w14:textId="77777777" w:rsidR="00191B7B" w:rsidRPr="00067D6A" w:rsidRDefault="00191B7B" w:rsidP="00191B7B">
      <w:pPr>
        <w:snapToGrid w:val="0"/>
        <w:spacing w:line="360" w:lineRule="auto"/>
        <w:ind w:firstLineChars="200" w:firstLine="480"/>
        <w:rPr>
          <w:sz w:val="24"/>
        </w:rPr>
      </w:pPr>
      <w:r>
        <w:rPr>
          <w:sz w:val="24"/>
        </w:rPr>
        <w:t xml:space="preserve">3  </w:t>
      </w:r>
      <w:r w:rsidRPr="00067D6A">
        <w:rPr>
          <w:sz w:val="24"/>
        </w:rPr>
        <w:t xml:space="preserve">void </w:t>
      </w:r>
      <w:proofErr w:type="spellStart"/>
      <w:r w:rsidRPr="00067D6A">
        <w:rPr>
          <w:sz w:val="24"/>
        </w:rPr>
        <w:t>strdelc</w:t>
      </w:r>
      <w:proofErr w:type="spellEnd"/>
      <w:r w:rsidRPr="00067D6A">
        <w:rPr>
          <w:sz w:val="24"/>
        </w:rPr>
        <w:t>(char [],char );</w:t>
      </w:r>
    </w:p>
    <w:p w14:paraId="4CA3F7BA" w14:textId="77777777" w:rsidR="00191B7B" w:rsidRPr="00067D6A" w:rsidRDefault="00191B7B" w:rsidP="00191B7B">
      <w:pPr>
        <w:snapToGrid w:val="0"/>
        <w:spacing w:line="360" w:lineRule="auto"/>
        <w:ind w:firstLineChars="200" w:firstLine="480"/>
        <w:rPr>
          <w:sz w:val="24"/>
        </w:rPr>
      </w:pPr>
      <w:r>
        <w:rPr>
          <w:sz w:val="24"/>
        </w:rPr>
        <w:t xml:space="preserve">4  </w:t>
      </w:r>
      <w:r w:rsidRPr="00067D6A">
        <w:rPr>
          <w:sz w:val="24"/>
        </w:rPr>
        <w:t>int main(void)</w:t>
      </w:r>
    </w:p>
    <w:p w14:paraId="4963693F" w14:textId="77777777" w:rsidR="00191B7B" w:rsidRPr="00067D6A" w:rsidRDefault="00191B7B" w:rsidP="00191B7B">
      <w:pPr>
        <w:snapToGrid w:val="0"/>
        <w:spacing w:line="360" w:lineRule="auto"/>
        <w:ind w:firstLineChars="200" w:firstLine="480"/>
        <w:rPr>
          <w:sz w:val="24"/>
        </w:rPr>
      </w:pPr>
      <w:r>
        <w:rPr>
          <w:sz w:val="24"/>
        </w:rPr>
        <w:t xml:space="preserve">5  </w:t>
      </w:r>
      <w:r w:rsidRPr="00067D6A">
        <w:rPr>
          <w:sz w:val="24"/>
        </w:rPr>
        <w:t>{</w:t>
      </w:r>
    </w:p>
    <w:p w14:paraId="05C96517" w14:textId="77777777" w:rsidR="00191B7B" w:rsidRPr="00067D6A" w:rsidRDefault="00191B7B" w:rsidP="00191B7B">
      <w:pPr>
        <w:snapToGrid w:val="0"/>
        <w:spacing w:line="360" w:lineRule="auto"/>
        <w:ind w:firstLineChars="200" w:firstLine="480"/>
        <w:rPr>
          <w:sz w:val="24"/>
        </w:rPr>
      </w:pPr>
      <w:r>
        <w:rPr>
          <w:sz w:val="24"/>
        </w:rPr>
        <w:t xml:space="preserve">6  </w:t>
      </w:r>
      <w:r w:rsidRPr="00067D6A">
        <w:rPr>
          <w:sz w:val="24"/>
        </w:rPr>
        <w:tab/>
        <w:t>char a[]="Language", b[]="Programming";</w:t>
      </w:r>
    </w:p>
    <w:p w14:paraId="1A37D69C" w14:textId="77777777" w:rsidR="00191B7B" w:rsidRPr="00067D6A" w:rsidRDefault="00191B7B" w:rsidP="00191B7B">
      <w:pPr>
        <w:snapToGrid w:val="0"/>
        <w:spacing w:line="360" w:lineRule="auto"/>
        <w:ind w:firstLineChars="200" w:firstLine="480"/>
        <w:rPr>
          <w:sz w:val="24"/>
        </w:rPr>
      </w:pPr>
      <w:r>
        <w:rPr>
          <w:sz w:val="24"/>
        </w:rPr>
        <w:lastRenderedPageBreak/>
        <w:t xml:space="preserve">7  </w:t>
      </w:r>
      <w:r w:rsidRPr="00067D6A">
        <w:rPr>
          <w:sz w:val="24"/>
        </w:rPr>
        <w:tab/>
      </w:r>
      <w:proofErr w:type="spellStart"/>
      <w:r w:rsidRPr="00067D6A">
        <w:rPr>
          <w:sz w:val="24"/>
        </w:rPr>
        <w:t>printf</w:t>
      </w:r>
      <w:proofErr w:type="spellEnd"/>
      <w:r w:rsidRPr="00067D6A">
        <w:rPr>
          <w:sz w:val="24"/>
        </w:rPr>
        <w:t xml:space="preserve">("%s %s\n", </w:t>
      </w:r>
      <w:proofErr w:type="spellStart"/>
      <w:r w:rsidRPr="00067D6A">
        <w:rPr>
          <w:sz w:val="24"/>
        </w:rPr>
        <w:t>b,a</w:t>
      </w:r>
      <w:proofErr w:type="spellEnd"/>
      <w:r w:rsidRPr="00067D6A">
        <w:rPr>
          <w:sz w:val="24"/>
        </w:rPr>
        <w:t>);</w:t>
      </w:r>
    </w:p>
    <w:p w14:paraId="6B30DB70" w14:textId="77777777" w:rsidR="00191B7B" w:rsidRPr="00067D6A" w:rsidRDefault="00191B7B" w:rsidP="00191B7B">
      <w:pPr>
        <w:snapToGrid w:val="0"/>
        <w:spacing w:line="360" w:lineRule="auto"/>
        <w:ind w:firstLineChars="200" w:firstLine="480"/>
        <w:rPr>
          <w:sz w:val="24"/>
        </w:rPr>
      </w:pPr>
      <w:r>
        <w:rPr>
          <w:sz w:val="24"/>
        </w:rPr>
        <w:t xml:space="preserve">8  </w:t>
      </w:r>
      <w:r w:rsidRPr="00067D6A">
        <w:rPr>
          <w:sz w:val="24"/>
        </w:rPr>
        <w:tab/>
      </w:r>
      <w:proofErr w:type="spellStart"/>
      <w:r w:rsidRPr="00067D6A">
        <w:rPr>
          <w:sz w:val="24"/>
        </w:rPr>
        <w:t>strcate</w:t>
      </w:r>
      <w:proofErr w:type="spellEnd"/>
      <w:r w:rsidRPr="00067D6A">
        <w:rPr>
          <w:sz w:val="24"/>
        </w:rPr>
        <w:t>(</w:t>
      </w:r>
      <w:proofErr w:type="spellStart"/>
      <w:r w:rsidRPr="00067D6A">
        <w:rPr>
          <w:sz w:val="24"/>
        </w:rPr>
        <w:t>b,a</w:t>
      </w:r>
      <w:proofErr w:type="spellEnd"/>
      <w:r w:rsidRPr="00067D6A">
        <w:rPr>
          <w:sz w:val="24"/>
        </w:rPr>
        <w:t>);</w:t>
      </w:r>
    </w:p>
    <w:p w14:paraId="4C5F3D71" w14:textId="77777777" w:rsidR="00191B7B" w:rsidRPr="00067D6A" w:rsidRDefault="00191B7B" w:rsidP="00191B7B">
      <w:pPr>
        <w:snapToGrid w:val="0"/>
        <w:spacing w:line="360" w:lineRule="auto"/>
        <w:ind w:firstLineChars="200" w:firstLine="480"/>
        <w:rPr>
          <w:sz w:val="24"/>
        </w:rPr>
      </w:pPr>
      <w:r>
        <w:rPr>
          <w:sz w:val="24"/>
        </w:rPr>
        <w:t xml:space="preserve">9  </w:t>
      </w:r>
      <w:r w:rsidRPr="00067D6A">
        <w:rPr>
          <w:sz w:val="24"/>
        </w:rPr>
        <w:tab/>
      </w:r>
      <w:proofErr w:type="spellStart"/>
      <w:r w:rsidRPr="00067D6A">
        <w:rPr>
          <w:sz w:val="24"/>
        </w:rPr>
        <w:t>printf</w:t>
      </w:r>
      <w:proofErr w:type="spellEnd"/>
      <w:r w:rsidRPr="00067D6A">
        <w:rPr>
          <w:sz w:val="24"/>
        </w:rPr>
        <w:t>("%s %s\n",</w:t>
      </w:r>
      <w:proofErr w:type="spellStart"/>
      <w:r w:rsidRPr="00067D6A">
        <w:rPr>
          <w:sz w:val="24"/>
        </w:rPr>
        <w:t>b,a</w:t>
      </w:r>
      <w:proofErr w:type="spellEnd"/>
      <w:r w:rsidRPr="00067D6A">
        <w:rPr>
          <w:sz w:val="24"/>
        </w:rPr>
        <w:t>);</w:t>
      </w:r>
    </w:p>
    <w:p w14:paraId="7CC4E54C" w14:textId="77777777" w:rsidR="00191B7B" w:rsidRPr="00067D6A" w:rsidRDefault="00191B7B" w:rsidP="00191B7B">
      <w:pPr>
        <w:snapToGrid w:val="0"/>
        <w:spacing w:line="360" w:lineRule="auto"/>
        <w:ind w:firstLineChars="200" w:firstLine="480"/>
        <w:rPr>
          <w:sz w:val="24"/>
        </w:rPr>
      </w:pPr>
      <w:r>
        <w:rPr>
          <w:sz w:val="24"/>
        </w:rPr>
        <w:t xml:space="preserve">10  </w:t>
      </w:r>
      <w:r w:rsidRPr="00067D6A">
        <w:rPr>
          <w:sz w:val="24"/>
        </w:rPr>
        <w:tab/>
      </w:r>
      <w:proofErr w:type="spellStart"/>
      <w:r w:rsidRPr="00067D6A">
        <w:rPr>
          <w:sz w:val="24"/>
        </w:rPr>
        <w:t>strdelc</w:t>
      </w:r>
      <w:proofErr w:type="spellEnd"/>
      <w:r w:rsidRPr="00067D6A">
        <w:rPr>
          <w:sz w:val="24"/>
        </w:rPr>
        <w:t>(b, 'a');</w:t>
      </w:r>
    </w:p>
    <w:p w14:paraId="289D9F3A" w14:textId="77777777" w:rsidR="00191B7B" w:rsidRPr="00067D6A" w:rsidRDefault="00191B7B" w:rsidP="00191B7B">
      <w:pPr>
        <w:snapToGrid w:val="0"/>
        <w:spacing w:line="360" w:lineRule="auto"/>
        <w:ind w:firstLineChars="200" w:firstLine="480"/>
        <w:rPr>
          <w:sz w:val="24"/>
        </w:rPr>
      </w:pPr>
      <w:r>
        <w:rPr>
          <w:sz w:val="24"/>
        </w:rPr>
        <w:t xml:space="preserve">11  </w:t>
      </w:r>
      <w:r w:rsidRPr="00067D6A">
        <w:rPr>
          <w:sz w:val="24"/>
        </w:rPr>
        <w:tab/>
      </w:r>
      <w:proofErr w:type="spellStart"/>
      <w:r w:rsidRPr="00067D6A">
        <w:rPr>
          <w:sz w:val="24"/>
        </w:rPr>
        <w:t>printf</w:t>
      </w:r>
      <w:proofErr w:type="spellEnd"/>
      <w:r w:rsidRPr="00067D6A">
        <w:rPr>
          <w:sz w:val="24"/>
        </w:rPr>
        <w:t>("%s\</w:t>
      </w:r>
      <w:proofErr w:type="spellStart"/>
      <w:r w:rsidRPr="00067D6A">
        <w:rPr>
          <w:sz w:val="24"/>
        </w:rPr>
        <w:t>n",b</w:t>
      </w:r>
      <w:proofErr w:type="spellEnd"/>
      <w:r w:rsidRPr="00067D6A">
        <w:rPr>
          <w:sz w:val="24"/>
        </w:rPr>
        <w:t>);</w:t>
      </w:r>
    </w:p>
    <w:p w14:paraId="41F24F68" w14:textId="77777777" w:rsidR="00191B7B" w:rsidRPr="00067D6A" w:rsidRDefault="00191B7B" w:rsidP="00191B7B">
      <w:pPr>
        <w:snapToGrid w:val="0"/>
        <w:spacing w:line="360" w:lineRule="auto"/>
        <w:ind w:firstLineChars="200" w:firstLine="480"/>
        <w:rPr>
          <w:sz w:val="24"/>
        </w:rPr>
      </w:pPr>
      <w:r>
        <w:rPr>
          <w:sz w:val="24"/>
        </w:rPr>
        <w:t xml:space="preserve">12  </w:t>
      </w:r>
      <w:r w:rsidRPr="00067D6A">
        <w:rPr>
          <w:sz w:val="24"/>
        </w:rPr>
        <w:tab/>
        <w:t>return 0;</w:t>
      </w:r>
    </w:p>
    <w:p w14:paraId="07DD32BC" w14:textId="77777777" w:rsidR="00191B7B" w:rsidRPr="00067D6A" w:rsidRDefault="00191B7B" w:rsidP="00191B7B">
      <w:pPr>
        <w:snapToGrid w:val="0"/>
        <w:spacing w:line="360" w:lineRule="auto"/>
        <w:ind w:firstLineChars="200" w:firstLine="480"/>
        <w:rPr>
          <w:sz w:val="24"/>
        </w:rPr>
      </w:pPr>
      <w:r>
        <w:rPr>
          <w:sz w:val="24"/>
        </w:rPr>
        <w:t xml:space="preserve">13  </w:t>
      </w:r>
      <w:r w:rsidRPr="00067D6A">
        <w:rPr>
          <w:sz w:val="24"/>
        </w:rPr>
        <w:t>}</w:t>
      </w:r>
    </w:p>
    <w:p w14:paraId="4BF003A1" w14:textId="77777777" w:rsidR="00191B7B" w:rsidRPr="00067D6A" w:rsidRDefault="00191B7B" w:rsidP="00191B7B">
      <w:pPr>
        <w:snapToGrid w:val="0"/>
        <w:spacing w:line="360" w:lineRule="auto"/>
        <w:ind w:firstLineChars="200" w:firstLine="480"/>
        <w:rPr>
          <w:sz w:val="24"/>
        </w:rPr>
      </w:pPr>
      <w:r>
        <w:rPr>
          <w:sz w:val="24"/>
        </w:rPr>
        <w:t xml:space="preserve">14  </w:t>
      </w:r>
      <w:r w:rsidRPr="00067D6A">
        <w:rPr>
          <w:sz w:val="24"/>
        </w:rPr>
        <w:t xml:space="preserve">void </w:t>
      </w:r>
      <w:proofErr w:type="spellStart"/>
      <w:r w:rsidRPr="00067D6A">
        <w:rPr>
          <w:sz w:val="24"/>
        </w:rPr>
        <w:t>strcate</w:t>
      </w:r>
      <w:proofErr w:type="spellEnd"/>
      <w:r w:rsidRPr="00067D6A">
        <w:rPr>
          <w:sz w:val="24"/>
        </w:rPr>
        <w:t>(char t[],char s[])</w:t>
      </w:r>
    </w:p>
    <w:p w14:paraId="51C80D35" w14:textId="77777777" w:rsidR="00191B7B" w:rsidRPr="00067D6A" w:rsidRDefault="00191B7B" w:rsidP="00191B7B">
      <w:pPr>
        <w:snapToGrid w:val="0"/>
        <w:spacing w:line="360" w:lineRule="auto"/>
        <w:ind w:firstLineChars="200" w:firstLine="480"/>
        <w:rPr>
          <w:sz w:val="24"/>
        </w:rPr>
      </w:pPr>
      <w:r>
        <w:rPr>
          <w:sz w:val="24"/>
        </w:rPr>
        <w:t xml:space="preserve">15  </w:t>
      </w:r>
      <w:r w:rsidRPr="00067D6A">
        <w:rPr>
          <w:sz w:val="24"/>
        </w:rPr>
        <w:t>{</w:t>
      </w:r>
    </w:p>
    <w:p w14:paraId="02AF7C4E" w14:textId="77777777" w:rsidR="00191B7B" w:rsidRPr="00067D6A" w:rsidRDefault="00191B7B" w:rsidP="00191B7B">
      <w:pPr>
        <w:snapToGrid w:val="0"/>
        <w:spacing w:line="360" w:lineRule="auto"/>
        <w:ind w:firstLineChars="200" w:firstLine="480"/>
        <w:rPr>
          <w:sz w:val="24"/>
        </w:rPr>
      </w:pPr>
      <w:r>
        <w:rPr>
          <w:sz w:val="24"/>
        </w:rPr>
        <w:t xml:space="preserve">16  </w:t>
      </w:r>
      <w:r w:rsidRPr="00067D6A">
        <w:rPr>
          <w:sz w:val="24"/>
        </w:rPr>
        <w:tab/>
        <w:t xml:space="preserve">int </w:t>
      </w:r>
      <w:proofErr w:type="spellStart"/>
      <w:r w:rsidRPr="00067D6A">
        <w:rPr>
          <w:sz w:val="24"/>
        </w:rPr>
        <w:t>i</w:t>
      </w:r>
      <w:proofErr w:type="spellEnd"/>
      <w:r w:rsidRPr="00067D6A">
        <w:rPr>
          <w:sz w:val="24"/>
        </w:rPr>
        <w:t xml:space="preserve"> = 0,  j = 0;</w:t>
      </w:r>
    </w:p>
    <w:p w14:paraId="21406BD8" w14:textId="77777777" w:rsidR="00191B7B" w:rsidRPr="00067D6A" w:rsidRDefault="00191B7B" w:rsidP="00191B7B">
      <w:pPr>
        <w:snapToGrid w:val="0"/>
        <w:spacing w:line="360" w:lineRule="auto"/>
        <w:ind w:firstLineChars="200" w:firstLine="480"/>
        <w:rPr>
          <w:sz w:val="24"/>
        </w:rPr>
      </w:pPr>
      <w:r>
        <w:rPr>
          <w:sz w:val="24"/>
        </w:rPr>
        <w:t xml:space="preserve">17  </w:t>
      </w:r>
      <w:r w:rsidRPr="00067D6A">
        <w:rPr>
          <w:sz w:val="24"/>
        </w:rPr>
        <w:tab/>
        <w:t>while(t[</w:t>
      </w:r>
      <w:proofErr w:type="spellStart"/>
      <w:r w:rsidRPr="00067D6A">
        <w:rPr>
          <w:sz w:val="24"/>
        </w:rPr>
        <w:t>i</w:t>
      </w:r>
      <w:proofErr w:type="spellEnd"/>
      <w:r w:rsidRPr="00067D6A">
        <w:rPr>
          <w:sz w:val="24"/>
        </w:rPr>
        <w:t>++]) ;</w:t>
      </w:r>
    </w:p>
    <w:p w14:paraId="3F75F717" w14:textId="77777777" w:rsidR="00191B7B" w:rsidRPr="00067D6A" w:rsidRDefault="00191B7B" w:rsidP="00191B7B">
      <w:pPr>
        <w:snapToGrid w:val="0"/>
        <w:spacing w:line="360" w:lineRule="auto"/>
        <w:ind w:firstLineChars="200" w:firstLine="480"/>
        <w:rPr>
          <w:sz w:val="24"/>
        </w:rPr>
      </w:pPr>
      <w:r>
        <w:rPr>
          <w:sz w:val="24"/>
        </w:rPr>
        <w:t xml:space="preserve">18  </w:t>
      </w:r>
      <w:r w:rsidRPr="00067D6A">
        <w:rPr>
          <w:sz w:val="24"/>
        </w:rPr>
        <w:tab/>
        <w:t>while((t[</w:t>
      </w:r>
      <w:proofErr w:type="spellStart"/>
      <w:r w:rsidRPr="00067D6A">
        <w:rPr>
          <w:sz w:val="24"/>
        </w:rPr>
        <w:t>i</w:t>
      </w:r>
      <w:proofErr w:type="spellEnd"/>
      <w:r w:rsidRPr="00067D6A">
        <w:rPr>
          <w:sz w:val="24"/>
        </w:rPr>
        <w:t>++] = s[</w:t>
      </w:r>
      <w:proofErr w:type="spellStart"/>
      <w:r w:rsidRPr="00067D6A">
        <w:rPr>
          <w:sz w:val="24"/>
        </w:rPr>
        <w:t>j++</w:t>
      </w:r>
      <w:proofErr w:type="spellEnd"/>
      <w:r w:rsidRPr="00067D6A">
        <w:rPr>
          <w:sz w:val="24"/>
        </w:rPr>
        <w:t>] )!= '\0');</w:t>
      </w:r>
    </w:p>
    <w:p w14:paraId="2B9511FC" w14:textId="77777777" w:rsidR="00191B7B" w:rsidRPr="00067D6A" w:rsidRDefault="00191B7B" w:rsidP="00191B7B">
      <w:pPr>
        <w:snapToGrid w:val="0"/>
        <w:spacing w:line="360" w:lineRule="auto"/>
        <w:ind w:firstLineChars="200" w:firstLine="480"/>
        <w:rPr>
          <w:sz w:val="24"/>
        </w:rPr>
      </w:pPr>
      <w:r>
        <w:rPr>
          <w:sz w:val="24"/>
        </w:rPr>
        <w:t xml:space="preserve">19  </w:t>
      </w:r>
      <w:r w:rsidRPr="00067D6A">
        <w:rPr>
          <w:sz w:val="24"/>
        </w:rPr>
        <w:t>}</w:t>
      </w:r>
    </w:p>
    <w:p w14:paraId="10DFC837" w14:textId="77777777" w:rsidR="00191B7B" w:rsidRPr="00067D6A" w:rsidRDefault="00191B7B" w:rsidP="00191B7B">
      <w:pPr>
        <w:snapToGrid w:val="0"/>
        <w:spacing w:line="360" w:lineRule="auto"/>
        <w:ind w:firstLineChars="200" w:firstLine="480"/>
        <w:rPr>
          <w:sz w:val="24"/>
        </w:rPr>
      </w:pPr>
      <w:r>
        <w:rPr>
          <w:sz w:val="24"/>
        </w:rPr>
        <w:t xml:space="preserve">20  </w:t>
      </w:r>
      <w:r w:rsidRPr="00067D6A">
        <w:rPr>
          <w:sz w:val="24"/>
        </w:rPr>
        <w:t xml:space="preserve">void </w:t>
      </w:r>
      <w:proofErr w:type="spellStart"/>
      <w:r w:rsidRPr="00067D6A">
        <w:rPr>
          <w:sz w:val="24"/>
        </w:rPr>
        <w:t>strdelc</w:t>
      </w:r>
      <w:proofErr w:type="spellEnd"/>
      <w:r w:rsidRPr="00067D6A">
        <w:rPr>
          <w:sz w:val="24"/>
        </w:rPr>
        <w:t>(char s[], char c)</w:t>
      </w:r>
    </w:p>
    <w:p w14:paraId="7410AD62" w14:textId="77777777" w:rsidR="00191B7B" w:rsidRPr="00067D6A" w:rsidRDefault="00191B7B" w:rsidP="00191B7B">
      <w:pPr>
        <w:snapToGrid w:val="0"/>
        <w:spacing w:line="360" w:lineRule="auto"/>
        <w:ind w:firstLineChars="200" w:firstLine="480"/>
        <w:rPr>
          <w:sz w:val="24"/>
        </w:rPr>
      </w:pPr>
      <w:r>
        <w:rPr>
          <w:sz w:val="24"/>
        </w:rPr>
        <w:t xml:space="preserve">21  </w:t>
      </w:r>
      <w:r w:rsidRPr="00067D6A">
        <w:rPr>
          <w:sz w:val="24"/>
        </w:rPr>
        <w:t>{</w:t>
      </w:r>
    </w:p>
    <w:p w14:paraId="3ED88CC7" w14:textId="77777777" w:rsidR="00191B7B" w:rsidRPr="00067D6A" w:rsidRDefault="00191B7B" w:rsidP="00191B7B">
      <w:pPr>
        <w:snapToGrid w:val="0"/>
        <w:spacing w:line="360" w:lineRule="auto"/>
        <w:ind w:firstLineChars="200" w:firstLine="480"/>
        <w:rPr>
          <w:sz w:val="24"/>
        </w:rPr>
      </w:pPr>
      <w:r>
        <w:rPr>
          <w:sz w:val="24"/>
        </w:rPr>
        <w:t xml:space="preserve">22  </w:t>
      </w:r>
      <w:r w:rsidRPr="00067D6A">
        <w:rPr>
          <w:sz w:val="24"/>
        </w:rPr>
        <w:tab/>
        <w:t xml:space="preserve">int </w:t>
      </w:r>
      <w:proofErr w:type="spellStart"/>
      <w:r w:rsidRPr="00067D6A">
        <w:rPr>
          <w:sz w:val="24"/>
        </w:rPr>
        <w:t>j,k</w:t>
      </w:r>
      <w:proofErr w:type="spellEnd"/>
      <w:r w:rsidRPr="00067D6A">
        <w:rPr>
          <w:sz w:val="24"/>
        </w:rPr>
        <w:t>;</w:t>
      </w:r>
    </w:p>
    <w:p w14:paraId="149D71A8" w14:textId="77777777" w:rsidR="00191B7B" w:rsidRPr="00067D6A" w:rsidRDefault="00191B7B" w:rsidP="00191B7B">
      <w:pPr>
        <w:snapToGrid w:val="0"/>
        <w:spacing w:line="360" w:lineRule="auto"/>
        <w:ind w:firstLineChars="200" w:firstLine="480"/>
        <w:rPr>
          <w:sz w:val="24"/>
        </w:rPr>
      </w:pPr>
      <w:r>
        <w:rPr>
          <w:sz w:val="24"/>
        </w:rPr>
        <w:t xml:space="preserve">23  </w:t>
      </w:r>
      <w:r w:rsidRPr="00067D6A">
        <w:rPr>
          <w:sz w:val="24"/>
        </w:rPr>
        <w:tab/>
        <w:t xml:space="preserve">for(j=k=0; s[j] != '\0'; </w:t>
      </w:r>
      <w:proofErr w:type="spellStart"/>
      <w:r w:rsidRPr="00067D6A">
        <w:rPr>
          <w:sz w:val="24"/>
        </w:rPr>
        <w:t>j++</w:t>
      </w:r>
      <w:proofErr w:type="spellEnd"/>
      <w:r w:rsidRPr="00067D6A">
        <w:rPr>
          <w:sz w:val="24"/>
        </w:rPr>
        <w:t>)</w:t>
      </w:r>
    </w:p>
    <w:p w14:paraId="771DF8D1" w14:textId="77777777" w:rsidR="00191B7B" w:rsidRPr="00067D6A" w:rsidRDefault="00191B7B" w:rsidP="00191B7B">
      <w:pPr>
        <w:snapToGrid w:val="0"/>
        <w:spacing w:line="360" w:lineRule="auto"/>
        <w:ind w:firstLineChars="200" w:firstLine="480"/>
        <w:rPr>
          <w:sz w:val="24"/>
        </w:rPr>
      </w:pPr>
      <w:r>
        <w:rPr>
          <w:sz w:val="24"/>
        </w:rPr>
        <w:t xml:space="preserve">24  </w:t>
      </w:r>
      <w:r w:rsidRPr="00067D6A">
        <w:rPr>
          <w:sz w:val="24"/>
        </w:rPr>
        <w:tab/>
      </w:r>
      <w:r w:rsidRPr="00067D6A">
        <w:rPr>
          <w:sz w:val="24"/>
        </w:rPr>
        <w:tab/>
        <w:t>if(s[j] != c) s[k++] = s[j];</w:t>
      </w:r>
    </w:p>
    <w:p w14:paraId="53DF725F" w14:textId="77777777" w:rsidR="00191B7B" w:rsidRDefault="00191B7B" w:rsidP="00191B7B">
      <w:pPr>
        <w:snapToGrid w:val="0"/>
        <w:spacing w:line="360" w:lineRule="auto"/>
        <w:ind w:firstLineChars="200" w:firstLine="480"/>
        <w:rPr>
          <w:sz w:val="24"/>
        </w:rPr>
      </w:pPr>
      <w:r>
        <w:rPr>
          <w:sz w:val="24"/>
        </w:rPr>
        <w:t xml:space="preserve">25  </w:t>
      </w:r>
      <w:r w:rsidRPr="00067D6A">
        <w:rPr>
          <w:sz w:val="24"/>
        </w:rPr>
        <w:t>}</w:t>
      </w:r>
    </w:p>
    <w:p w14:paraId="3E337782" w14:textId="77777777" w:rsidR="00191B7B" w:rsidRPr="00885843" w:rsidRDefault="00191B7B" w:rsidP="00191B7B">
      <w:pPr>
        <w:snapToGrid w:val="0"/>
        <w:spacing w:line="360" w:lineRule="auto"/>
        <w:ind w:firstLineChars="200" w:firstLine="482"/>
        <w:rPr>
          <w:b/>
          <w:sz w:val="24"/>
        </w:rPr>
      </w:pPr>
      <w:r w:rsidRPr="00885843">
        <w:rPr>
          <w:rFonts w:hAnsi="宋体"/>
          <w:b/>
          <w:sz w:val="24"/>
        </w:rPr>
        <w:t>解答：</w:t>
      </w:r>
    </w:p>
    <w:p w14:paraId="577C9DA0" w14:textId="77777777" w:rsidR="00191B7B" w:rsidRPr="00885843" w:rsidRDefault="00191B7B" w:rsidP="00191B7B">
      <w:pPr>
        <w:snapToGrid w:val="0"/>
        <w:spacing w:line="360" w:lineRule="auto"/>
        <w:rPr>
          <w:sz w:val="24"/>
        </w:rPr>
      </w:pPr>
      <w:r w:rsidRPr="00885843">
        <w:rPr>
          <w:sz w:val="24"/>
        </w:rPr>
        <w:t xml:space="preserve">  </w:t>
      </w:r>
      <w:r w:rsidRPr="00885843">
        <w:rPr>
          <w:rFonts w:hAnsi="宋体"/>
          <w:sz w:val="24"/>
        </w:rPr>
        <w:t>（</w:t>
      </w:r>
      <w:r w:rsidRPr="00885843">
        <w:rPr>
          <w:sz w:val="24"/>
        </w:rPr>
        <w:t>1</w:t>
      </w:r>
      <w:r w:rsidRPr="00885843">
        <w:rPr>
          <w:rFonts w:hAnsi="宋体"/>
          <w:sz w:val="24"/>
        </w:rPr>
        <w:t>）错误修改：</w:t>
      </w:r>
    </w:p>
    <w:p w14:paraId="62B7F670" w14:textId="77777777" w:rsidR="00191B7B" w:rsidRPr="00885843" w:rsidRDefault="00191B7B" w:rsidP="00191B7B">
      <w:pPr>
        <w:snapToGrid w:val="0"/>
        <w:spacing w:line="360" w:lineRule="auto"/>
        <w:rPr>
          <w:sz w:val="24"/>
        </w:rPr>
      </w:pPr>
      <w:r w:rsidRPr="00885843">
        <w:rPr>
          <w:sz w:val="24"/>
        </w:rPr>
        <w:t xml:space="preserve">      1) </w:t>
      </w:r>
      <w:r w:rsidRPr="00885843">
        <w:rPr>
          <w:rFonts w:hAnsi="宋体"/>
          <w:sz w:val="24"/>
        </w:rPr>
        <w:t>第</w:t>
      </w:r>
      <w:r>
        <w:rPr>
          <w:rFonts w:hint="eastAsia"/>
          <w:sz w:val="24"/>
        </w:rPr>
        <w:t>17</w:t>
      </w:r>
      <w:r w:rsidRPr="00885843">
        <w:rPr>
          <w:rFonts w:hAnsi="宋体"/>
          <w:sz w:val="24"/>
        </w:rPr>
        <w:t>行</w:t>
      </w:r>
      <w:r>
        <w:rPr>
          <w:rFonts w:hAnsi="宋体" w:hint="eastAsia"/>
          <w:sz w:val="24"/>
        </w:rPr>
        <w:t>最后统计的</w:t>
      </w:r>
      <w:proofErr w:type="spellStart"/>
      <w:r>
        <w:rPr>
          <w:rFonts w:hAnsi="宋体" w:hint="eastAsia"/>
          <w:sz w:val="24"/>
        </w:rPr>
        <w:t>i</w:t>
      </w:r>
      <w:proofErr w:type="spellEnd"/>
      <w:r>
        <w:rPr>
          <w:rFonts w:hAnsi="宋体" w:hint="eastAsia"/>
          <w:sz w:val="24"/>
        </w:rPr>
        <w:t>会多一位</w:t>
      </w:r>
      <w:r w:rsidRPr="00885843">
        <w:rPr>
          <w:rFonts w:hAnsi="宋体"/>
          <w:sz w:val="24"/>
        </w:rPr>
        <w:t>，正确形式为：</w:t>
      </w:r>
    </w:p>
    <w:p w14:paraId="4676156E" w14:textId="77777777" w:rsidR="00191B7B" w:rsidRDefault="00191B7B" w:rsidP="00191B7B">
      <w:pPr>
        <w:snapToGrid w:val="0"/>
        <w:spacing w:line="360" w:lineRule="auto"/>
        <w:rPr>
          <w:sz w:val="24"/>
        </w:rPr>
      </w:pPr>
      <w:r w:rsidRPr="00885843">
        <w:rPr>
          <w:sz w:val="24"/>
        </w:rPr>
        <w:tab/>
      </w:r>
      <w:r w:rsidRPr="00885843">
        <w:rPr>
          <w:sz w:val="24"/>
        </w:rPr>
        <w:tab/>
      </w:r>
      <w:r w:rsidRPr="00FD5F51">
        <w:rPr>
          <w:sz w:val="24"/>
        </w:rPr>
        <w:t>while(t[</w:t>
      </w:r>
      <w:proofErr w:type="spellStart"/>
      <w:r w:rsidRPr="00FD5F51">
        <w:rPr>
          <w:sz w:val="24"/>
        </w:rPr>
        <w:t>i</w:t>
      </w:r>
      <w:proofErr w:type="spellEnd"/>
      <w:r w:rsidRPr="00FD5F51">
        <w:rPr>
          <w:sz w:val="24"/>
        </w:rPr>
        <w:t xml:space="preserve">]) </w:t>
      </w:r>
      <w:proofErr w:type="spellStart"/>
      <w:r w:rsidRPr="00FD5F51">
        <w:rPr>
          <w:sz w:val="24"/>
        </w:rPr>
        <w:t>i</w:t>
      </w:r>
      <w:proofErr w:type="spellEnd"/>
      <w:r w:rsidRPr="00FD5F51">
        <w:rPr>
          <w:sz w:val="24"/>
        </w:rPr>
        <w:t>++;</w:t>
      </w:r>
    </w:p>
    <w:p w14:paraId="3B2108A2" w14:textId="77777777" w:rsidR="00191B7B" w:rsidRPr="00885843" w:rsidRDefault="00191B7B" w:rsidP="00191B7B">
      <w:pPr>
        <w:snapToGrid w:val="0"/>
        <w:spacing w:line="360" w:lineRule="auto"/>
        <w:ind w:firstLineChars="300" w:firstLine="720"/>
        <w:rPr>
          <w:sz w:val="24"/>
        </w:rPr>
      </w:pPr>
      <w:r>
        <w:rPr>
          <w:rFonts w:hint="eastAsia"/>
          <w:sz w:val="24"/>
        </w:rPr>
        <w:t>2</w:t>
      </w:r>
      <w:r w:rsidRPr="00885843">
        <w:rPr>
          <w:sz w:val="24"/>
        </w:rPr>
        <w:t xml:space="preserve">) </w:t>
      </w:r>
      <w:r w:rsidRPr="00885843">
        <w:rPr>
          <w:rFonts w:hAnsi="宋体"/>
          <w:sz w:val="24"/>
        </w:rPr>
        <w:t>第</w:t>
      </w:r>
      <w:r>
        <w:rPr>
          <w:rFonts w:hAnsi="宋体" w:hint="eastAsia"/>
          <w:sz w:val="24"/>
        </w:rPr>
        <w:t>2</w:t>
      </w:r>
      <w:r>
        <w:rPr>
          <w:rFonts w:hint="eastAsia"/>
          <w:sz w:val="24"/>
        </w:rPr>
        <w:t>3</w:t>
      </w:r>
      <w:r w:rsidRPr="00885843">
        <w:rPr>
          <w:rFonts w:hAnsi="宋体"/>
          <w:sz w:val="24"/>
        </w:rPr>
        <w:t>行</w:t>
      </w:r>
      <w:r>
        <w:rPr>
          <w:rFonts w:hAnsi="宋体" w:hint="eastAsia"/>
          <w:sz w:val="24"/>
        </w:rPr>
        <w:t>应该判断</w:t>
      </w:r>
      <w:r>
        <w:rPr>
          <w:rFonts w:hAnsi="宋体" w:hint="eastAsia"/>
          <w:sz w:val="24"/>
        </w:rPr>
        <w:t>s</w:t>
      </w:r>
      <w:r>
        <w:rPr>
          <w:rFonts w:hAnsi="宋体"/>
          <w:sz w:val="24"/>
        </w:rPr>
        <w:t>[</w:t>
      </w:r>
      <w:r>
        <w:rPr>
          <w:rFonts w:hAnsi="宋体" w:hint="eastAsia"/>
          <w:sz w:val="24"/>
        </w:rPr>
        <w:t>k</w:t>
      </w:r>
      <w:r>
        <w:rPr>
          <w:rFonts w:hAnsi="宋体"/>
          <w:sz w:val="24"/>
        </w:rPr>
        <w:t>]</w:t>
      </w:r>
      <w:r>
        <w:rPr>
          <w:rFonts w:hAnsi="宋体" w:hint="eastAsia"/>
          <w:sz w:val="24"/>
        </w:rPr>
        <w:t>不为</w:t>
      </w:r>
      <w:r>
        <w:rPr>
          <w:rFonts w:hAnsi="宋体" w:hint="eastAsia"/>
          <w:sz w:val="24"/>
        </w:rPr>
        <w:t>\</w:t>
      </w:r>
      <w:r>
        <w:rPr>
          <w:rFonts w:hAnsi="宋体"/>
          <w:sz w:val="24"/>
        </w:rPr>
        <w:t>0</w:t>
      </w:r>
      <w:r w:rsidRPr="00885843">
        <w:rPr>
          <w:rFonts w:hAnsi="宋体"/>
          <w:sz w:val="24"/>
        </w:rPr>
        <w:t>，正确形式为：</w:t>
      </w:r>
    </w:p>
    <w:p w14:paraId="7D55095D" w14:textId="77777777" w:rsidR="00191B7B" w:rsidRDefault="00191B7B" w:rsidP="00191B7B">
      <w:pPr>
        <w:snapToGrid w:val="0"/>
        <w:spacing w:line="360" w:lineRule="auto"/>
        <w:rPr>
          <w:sz w:val="24"/>
        </w:rPr>
      </w:pPr>
      <w:r w:rsidRPr="00885843">
        <w:rPr>
          <w:sz w:val="24"/>
        </w:rPr>
        <w:tab/>
      </w:r>
      <w:r w:rsidRPr="00885843">
        <w:rPr>
          <w:sz w:val="24"/>
        </w:rPr>
        <w:tab/>
      </w:r>
      <w:r w:rsidRPr="001E1C31">
        <w:rPr>
          <w:sz w:val="24"/>
        </w:rPr>
        <w:t xml:space="preserve">for(j=0,k=0; s[k] != '\0'; </w:t>
      </w:r>
      <w:proofErr w:type="spellStart"/>
      <w:r w:rsidRPr="001E1C31">
        <w:rPr>
          <w:sz w:val="24"/>
        </w:rPr>
        <w:t>j++</w:t>
      </w:r>
      <w:proofErr w:type="spellEnd"/>
      <w:r w:rsidRPr="001E1C31">
        <w:rPr>
          <w:sz w:val="24"/>
        </w:rPr>
        <w:t>)</w:t>
      </w:r>
    </w:p>
    <w:p w14:paraId="42551ECF" w14:textId="77777777" w:rsidR="00191B7B" w:rsidRPr="00885843" w:rsidRDefault="00191B7B" w:rsidP="00191B7B">
      <w:pPr>
        <w:snapToGrid w:val="0"/>
        <w:spacing w:line="360" w:lineRule="auto"/>
        <w:ind w:firstLineChars="300" w:firstLine="720"/>
        <w:rPr>
          <w:sz w:val="24"/>
        </w:rPr>
      </w:pPr>
      <w:r>
        <w:rPr>
          <w:rFonts w:hint="eastAsia"/>
          <w:sz w:val="24"/>
        </w:rPr>
        <w:t>3</w:t>
      </w:r>
      <w:r w:rsidRPr="00885843">
        <w:rPr>
          <w:sz w:val="24"/>
        </w:rPr>
        <w:t xml:space="preserve">) </w:t>
      </w:r>
      <w:r w:rsidRPr="00885843">
        <w:rPr>
          <w:rFonts w:hAnsi="宋体"/>
          <w:sz w:val="24"/>
        </w:rPr>
        <w:t>第</w:t>
      </w:r>
      <w:r>
        <w:rPr>
          <w:rFonts w:hAnsi="宋体" w:hint="eastAsia"/>
          <w:sz w:val="24"/>
        </w:rPr>
        <w:t>2</w:t>
      </w:r>
      <w:r>
        <w:rPr>
          <w:rFonts w:hint="eastAsia"/>
          <w:sz w:val="24"/>
        </w:rPr>
        <w:t>4</w:t>
      </w:r>
      <w:r w:rsidRPr="00885843">
        <w:rPr>
          <w:rFonts w:hAnsi="宋体"/>
          <w:sz w:val="24"/>
        </w:rPr>
        <w:t>行</w:t>
      </w:r>
      <w:r>
        <w:rPr>
          <w:rFonts w:hAnsi="宋体" w:hint="eastAsia"/>
          <w:sz w:val="24"/>
        </w:rPr>
        <w:t>应该在字符串最后添加</w:t>
      </w:r>
      <w:r>
        <w:rPr>
          <w:rFonts w:hAnsi="宋体" w:hint="eastAsia"/>
          <w:sz w:val="24"/>
        </w:rPr>
        <w:t>\</w:t>
      </w:r>
      <w:r>
        <w:rPr>
          <w:rFonts w:hAnsi="宋体"/>
          <w:sz w:val="24"/>
        </w:rPr>
        <w:t>0</w:t>
      </w:r>
      <w:r w:rsidRPr="00885843">
        <w:rPr>
          <w:rFonts w:hAnsi="宋体"/>
          <w:sz w:val="24"/>
        </w:rPr>
        <w:t>，正确形式为</w:t>
      </w:r>
      <w:r>
        <w:rPr>
          <w:rFonts w:hAnsi="宋体" w:hint="eastAsia"/>
          <w:sz w:val="24"/>
        </w:rPr>
        <w:t>在</w:t>
      </w:r>
      <w:r>
        <w:rPr>
          <w:rFonts w:hAnsi="宋体" w:hint="eastAsia"/>
          <w:sz w:val="24"/>
        </w:rPr>
        <w:t>24</w:t>
      </w:r>
      <w:r>
        <w:rPr>
          <w:rFonts w:hAnsi="宋体" w:hint="eastAsia"/>
          <w:sz w:val="24"/>
        </w:rPr>
        <w:t>行后添加</w:t>
      </w:r>
      <w:r w:rsidRPr="00885843">
        <w:rPr>
          <w:rFonts w:hAnsi="宋体"/>
          <w:sz w:val="24"/>
        </w:rPr>
        <w:t>：</w:t>
      </w:r>
    </w:p>
    <w:p w14:paraId="568BC5F0" w14:textId="77777777" w:rsidR="00191B7B" w:rsidRPr="00C51D94" w:rsidRDefault="00191B7B" w:rsidP="00191B7B">
      <w:pPr>
        <w:snapToGrid w:val="0"/>
        <w:spacing w:line="360" w:lineRule="auto"/>
        <w:rPr>
          <w:sz w:val="24"/>
        </w:rPr>
      </w:pPr>
      <w:r w:rsidRPr="00885843">
        <w:rPr>
          <w:sz w:val="24"/>
        </w:rPr>
        <w:tab/>
      </w:r>
      <w:r w:rsidRPr="00885843">
        <w:rPr>
          <w:sz w:val="24"/>
        </w:rPr>
        <w:tab/>
      </w:r>
      <w:r w:rsidRPr="002120A0">
        <w:rPr>
          <w:sz w:val="24"/>
        </w:rPr>
        <w:t>s[k]='\0';</w:t>
      </w:r>
    </w:p>
    <w:p w14:paraId="4B3560C1" w14:textId="77777777" w:rsidR="00191B7B" w:rsidRPr="00885843" w:rsidRDefault="00191B7B" w:rsidP="00191B7B">
      <w:pPr>
        <w:snapToGrid w:val="0"/>
        <w:spacing w:line="360" w:lineRule="auto"/>
        <w:rPr>
          <w:sz w:val="24"/>
        </w:rPr>
      </w:pPr>
      <w:r w:rsidRPr="00885843">
        <w:rPr>
          <w:sz w:val="24"/>
        </w:rPr>
        <w:t xml:space="preserve">  </w:t>
      </w:r>
      <w:r w:rsidRPr="00885843">
        <w:rPr>
          <w:rFonts w:hAnsi="宋体"/>
          <w:sz w:val="24"/>
        </w:rPr>
        <w:t>（</w:t>
      </w:r>
      <w:r w:rsidRPr="00885843">
        <w:rPr>
          <w:sz w:val="24"/>
        </w:rPr>
        <w:t>2</w:t>
      </w:r>
      <w:r w:rsidRPr="00885843">
        <w:rPr>
          <w:rFonts w:hAnsi="宋体"/>
          <w:sz w:val="24"/>
        </w:rPr>
        <w:t>）错误修改后运行结果：</w:t>
      </w:r>
    </w:p>
    <w:p w14:paraId="59CD9A69" w14:textId="77777777" w:rsidR="00191B7B" w:rsidRDefault="00191B7B" w:rsidP="00191B7B">
      <w:pPr>
        <w:snapToGrid w:val="0"/>
        <w:jc w:val="center"/>
        <w:rPr>
          <w:b/>
          <w:sz w:val="24"/>
        </w:rPr>
      </w:pPr>
      <w:r w:rsidRPr="00FA3C89">
        <w:rPr>
          <w:b/>
          <w:noProof/>
          <w:sz w:val="24"/>
        </w:rPr>
        <w:drawing>
          <wp:inline distT="0" distB="0" distL="0" distR="0" wp14:anchorId="454F52E5" wp14:editId="52C2ED3F">
            <wp:extent cx="4580890" cy="116636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7439" b="-1"/>
                    <a:stretch/>
                  </pic:blipFill>
                  <pic:spPr bwMode="auto">
                    <a:xfrm>
                      <a:off x="0" y="0"/>
                      <a:ext cx="4583827" cy="1167114"/>
                    </a:xfrm>
                    <a:prstGeom prst="rect">
                      <a:avLst/>
                    </a:prstGeom>
                    <a:ln>
                      <a:noFill/>
                    </a:ln>
                    <a:extLst>
                      <a:ext uri="{53640926-AAD7-44D8-BBD7-CCE9431645EC}">
                        <a14:shadowObscured xmlns:a14="http://schemas.microsoft.com/office/drawing/2010/main"/>
                      </a:ext>
                    </a:extLst>
                  </pic:spPr>
                </pic:pic>
              </a:graphicData>
            </a:graphic>
          </wp:inline>
        </w:drawing>
      </w:r>
    </w:p>
    <w:p w14:paraId="3FA9A73B" w14:textId="77777777" w:rsidR="00191B7B" w:rsidRPr="00C51D94" w:rsidRDefault="00191B7B" w:rsidP="00191B7B">
      <w:pPr>
        <w:snapToGrid w:val="0"/>
        <w:jc w:val="center"/>
        <w:rPr>
          <w:rFonts w:eastAsia="黑体"/>
          <w:sz w:val="24"/>
        </w:rPr>
      </w:pPr>
      <w:r w:rsidRPr="00885843">
        <w:rPr>
          <w:rFonts w:eastAsia="黑体"/>
          <w:sz w:val="24"/>
        </w:rPr>
        <w:lastRenderedPageBreak/>
        <w:t>图</w:t>
      </w:r>
      <w:r>
        <w:rPr>
          <w:rFonts w:eastAsia="黑体" w:hint="eastAsia"/>
          <w:sz w:val="24"/>
        </w:rPr>
        <w:t>5</w:t>
      </w:r>
      <w:r w:rsidRPr="00885843">
        <w:rPr>
          <w:rFonts w:eastAsia="黑体"/>
          <w:sz w:val="24"/>
        </w:rPr>
        <w:t xml:space="preserve">-1 </w:t>
      </w:r>
      <w:r>
        <w:rPr>
          <w:rFonts w:eastAsia="黑体" w:hint="eastAsia"/>
          <w:sz w:val="24"/>
        </w:rPr>
        <w:t>改错</w:t>
      </w:r>
      <w:r w:rsidRPr="00885843">
        <w:rPr>
          <w:rFonts w:eastAsia="黑体"/>
          <w:sz w:val="24"/>
        </w:rPr>
        <w:t>题</w:t>
      </w:r>
      <w:r w:rsidRPr="00885843">
        <w:rPr>
          <w:rFonts w:eastAsia="黑体"/>
          <w:sz w:val="24"/>
        </w:rPr>
        <w:t>1</w:t>
      </w:r>
      <w:r w:rsidRPr="00885843">
        <w:rPr>
          <w:rFonts w:eastAsia="黑体"/>
          <w:sz w:val="24"/>
        </w:rPr>
        <w:t>的</w:t>
      </w:r>
      <w:r>
        <w:rPr>
          <w:rFonts w:eastAsia="黑体" w:hint="eastAsia"/>
          <w:sz w:val="24"/>
        </w:rPr>
        <w:t>运行结果</w:t>
      </w:r>
    </w:p>
    <w:p w14:paraId="6A814A4A" w14:textId="77777777" w:rsidR="00191B7B" w:rsidRPr="00885843" w:rsidRDefault="00191B7B" w:rsidP="00191B7B">
      <w:pPr>
        <w:snapToGrid w:val="0"/>
        <w:rPr>
          <w:b/>
          <w:sz w:val="24"/>
        </w:rPr>
      </w:pPr>
    </w:p>
    <w:p w14:paraId="7D0BDA23" w14:textId="77777777" w:rsidR="00191B7B" w:rsidRPr="00885843" w:rsidRDefault="00191B7B" w:rsidP="00191B7B">
      <w:pPr>
        <w:snapToGrid w:val="0"/>
        <w:spacing w:afterLines="25" w:after="78" w:line="360" w:lineRule="auto"/>
        <w:rPr>
          <w:b/>
          <w:sz w:val="24"/>
        </w:rPr>
      </w:pPr>
      <w:r>
        <w:rPr>
          <w:rFonts w:hint="eastAsia"/>
          <w:b/>
          <w:sz w:val="24"/>
        </w:rPr>
        <w:t>5</w:t>
      </w:r>
      <w:r w:rsidRPr="00885843">
        <w:rPr>
          <w:b/>
          <w:sz w:val="24"/>
        </w:rPr>
        <w:t xml:space="preserve">.2.2 </w:t>
      </w:r>
      <w:r w:rsidRPr="00CC7AF7">
        <w:rPr>
          <w:rFonts w:hAnsi="宋体" w:hint="eastAsia"/>
          <w:b/>
          <w:sz w:val="24"/>
        </w:rPr>
        <w:t>源程序完善和修改替换</w:t>
      </w:r>
    </w:p>
    <w:p w14:paraId="4ABC6813" w14:textId="77777777" w:rsidR="00191B7B" w:rsidRPr="0030786C" w:rsidRDefault="00191B7B" w:rsidP="00191B7B">
      <w:pPr>
        <w:rPr>
          <w:sz w:val="24"/>
        </w:rPr>
      </w:pPr>
      <w:r w:rsidRPr="0030786C">
        <w:rPr>
          <w:rFonts w:hint="eastAsia"/>
          <w:sz w:val="24"/>
        </w:rPr>
        <w:t xml:space="preserve">(1) </w:t>
      </w:r>
      <w:r w:rsidRPr="0030786C">
        <w:rPr>
          <w:rFonts w:hint="eastAsia"/>
          <w:sz w:val="24"/>
        </w:rPr>
        <w:t>下面的源程序用于求解瑟夫问题：</w:t>
      </w:r>
      <w:r w:rsidRPr="0030786C">
        <w:rPr>
          <w:rFonts w:hint="eastAsia"/>
          <w:sz w:val="24"/>
        </w:rPr>
        <w:t>M</w:t>
      </w:r>
      <w:r w:rsidRPr="0030786C">
        <w:rPr>
          <w:rFonts w:hint="eastAsia"/>
          <w:sz w:val="24"/>
        </w:rPr>
        <w:t>个人围成一圈，从第一个人开始依次从</w:t>
      </w:r>
      <w:r w:rsidRPr="0030786C">
        <w:rPr>
          <w:rFonts w:hint="eastAsia"/>
          <w:sz w:val="24"/>
        </w:rPr>
        <w:t>1</w:t>
      </w:r>
      <w:r w:rsidRPr="0030786C">
        <w:rPr>
          <w:rFonts w:hint="eastAsia"/>
          <w:sz w:val="24"/>
        </w:rPr>
        <w:t>至</w:t>
      </w:r>
      <w:r w:rsidRPr="0030786C">
        <w:rPr>
          <w:rFonts w:hint="eastAsia"/>
          <w:sz w:val="24"/>
        </w:rPr>
        <w:t>N</w:t>
      </w:r>
      <w:r w:rsidRPr="0030786C">
        <w:rPr>
          <w:rFonts w:hint="eastAsia"/>
          <w:sz w:val="24"/>
        </w:rPr>
        <w:t>循环报数，每当报数为</w:t>
      </w:r>
      <w:r w:rsidRPr="0030786C">
        <w:rPr>
          <w:rFonts w:hint="eastAsia"/>
          <w:sz w:val="24"/>
        </w:rPr>
        <w:t>N</w:t>
      </w:r>
      <w:r w:rsidRPr="0030786C">
        <w:rPr>
          <w:rFonts w:hint="eastAsia"/>
          <w:sz w:val="24"/>
        </w:rPr>
        <w:t>时报数人出圈，直到圈中只剩下一个人为止。①请在源程序中的下划线处填写合适的代码来完善该程序。</w:t>
      </w:r>
    </w:p>
    <w:p w14:paraId="38F18861" w14:textId="77777777" w:rsidR="00191B7B" w:rsidRPr="001A7FE5" w:rsidRDefault="00191B7B" w:rsidP="00191B7B">
      <w:pPr>
        <w:spacing w:line="360" w:lineRule="auto"/>
        <w:rPr>
          <w:sz w:val="24"/>
        </w:rPr>
      </w:pPr>
      <w:r w:rsidRPr="001A7FE5">
        <w:rPr>
          <w:sz w:val="24"/>
        </w:rPr>
        <w:t>#include&lt;stdio.h&gt;</w:t>
      </w:r>
    </w:p>
    <w:p w14:paraId="2509C529" w14:textId="77777777" w:rsidR="00191B7B" w:rsidRPr="001A7FE5" w:rsidRDefault="00191B7B" w:rsidP="00191B7B">
      <w:pPr>
        <w:snapToGrid w:val="0"/>
        <w:spacing w:line="360" w:lineRule="auto"/>
        <w:rPr>
          <w:sz w:val="24"/>
        </w:rPr>
      </w:pPr>
      <w:r w:rsidRPr="001A7FE5">
        <w:rPr>
          <w:sz w:val="24"/>
        </w:rPr>
        <w:t>#define M 10</w:t>
      </w:r>
    </w:p>
    <w:p w14:paraId="02DD7A29" w14:textId="77777777" w:rsidR="00191B7B" w:rsidRPr="001A7FE5" w:rsidRDefault="00191B7B" w:rsidP="00191B7B">
      <w:pPr>
        <w:snapToGrid w:val="0"/>
        <w:spacing w:line="360" w:lineRule="auto"/>
        <w:rPr>
          <w:sz w:val="24"/>
        </w:rPr>
      </w:pPr>
      <w:r w:rsidRPr="001A7FE5">
        <w:rPr>
          <w:sz w:val="24"/>
        </w:rPr>
        <w:t>#define N 3</w:t>
      </w:r>
    </w:p>
    <w:p w14:paraId="05A41638" w14:textId="77777777" w:rsidR="00191B7B" w:rsidRPr="001A7FE5" w:rsidRDefault="00191B7B" w:rsidP="00191B7B">
      <w:pPr>
        <w:snapToGrid w:val="0"/>
        <w:spacing w:line="360" w:lineRule="auto"/>
        <w:rPr>
          <w:sz w:val="24"/>
        </w:rPr>
      </w:pPr>
      <w:r w:rsidRPr="001A7FE5">
        <w:rPr>
          <w:sz w:val="24"/>
        </w:rPr>
        <w:t>int main(void)</w:t>
      </w:r>
    </w:p>
    <w:p w14:paraId="02F512FB" w14:textId="77777777" w:rsidR="00191B7B" w:rsidRPr="001A7FE5" w:rsidRDefault="00191B7B" w:rsidP="00191B7B">
      <w:pPr>
        <w:snapToGrid w:val="0"/>
        <w:spacing w:line="360" w:lineRule="auto"/>
        <w:rPr>
          <w:sz w:val="24"/>
        </w:rPr>
      </w:pPr>
      <w:r w:rsidRPr="001A7FE5">
        <w:rPr>
          <w:sz w:val="24"/>
        </w:rPr>
        <w:t>{</w:t>
      </w:r>
    </w:p>
    <w:p w14:paraId="0EE5C6DF" w14:textId="77777777" w:rsidR="00191B7B" w:rsidRPr="001A7FE5" w:rsidRDefault="00191B7B" w:rsidP="00191B7B">
      <w:pPr>
        <w:snapToGrid w:val="0"/>
        <w:spacing w:line="360" w:lineRule="auto"/>
        <w:rPr>
          <w:sz w:val="24"/>
        </w:rPr>
      </w:pPr>
      <w:r w:rsidRPr="001A7FE5">
        <w:rPr>
          <w:rFonts w:hint="eastAsia"/>
          <w:sz w:val="24"/>
        </w:rPr>
        <w:tab/>
        <w:t>int a[M], b[M];</w:t>
      </w:r>
      <w:r w:rsidRPr="001A7FE5">
        <w:rPr>
          <w:rFonts w:hint="eastAsia"/>
          <w:sz w:val="24"/>
        </w:rPr>
        <w:tab/>
        <w:t xml:space="preserve">/* </w:t>
      </w:r>
      <w:r w:rsidRPr="001A7FE5">
        <w:rPr>
          <w:rFonts w:hint="eastAsia"/>
          <w:sz w:val="24"/>
        </w:rPr>
        <w:t>数组</w:t>
      </w:r>
      <w:r w:rsidRPr="001A7FE5">
        <w:rPr>
          <w:rFonts w:hint="eastAsia"/>
          <w:sz w:val="24"/>
        </w:rPr>
        <w:t>a</w:t>
      </w:r>
      <w:r w:rsidRPr="001A7FE5">
        <w:rPr>
          <w:rFonts w:hint="eastAsia"/>
          <w:sz w:val="24"/>
        </w:rPr>
        <w:t>存放圈中人的编号，数组</w:t>
      </w:r>
      <w:r w:rsidRPr="001A7FE5">
        <w:rPr>
          <w:rFonts w:hint="eastAsia"/>
          <w:sz w:val="24"/>
        </w:rPr>
        <w:t>b</w:t>
      </w:r>
      <w:r w:rsidRPr="001A7FE5">
        <w:rPr>
          <w:rFonts w:hint="eastAsia"/>
          <w:sz w:val="24"/>
        </w:rPr>
        <w:t>存放出圈人的编号</w:t>
      </w:r>
      <w:r w:rsidRPr="001A7FE5">
        <w:rPr>
          <w:rFonts w:hint="eastAsia"/>
          <w:sz w:val="24"/>
        </w:rPr>
        <w:t xml:space="preserve"> */</w:t>
      </w:r>
    </w:p>
    <w:p w14:paraId="200B1D3B" w14:textId="77777777" w:rsidR="00191B7B" w:rsidRPr="001A7FE5" w:rsidRDefault="00191B7B" w:rsidP="00191B7B">
      <w:pPr>
        <w:snapToGrid w:val="0"/>
        <w:spacing w:line="360" w:lineRule="auto"/>
        <w:rPr>
          <w:sz w:val="24"/>
        </w:rPr>
      </w:pPr>
      <w:r w:rsidRPr="001A7FE5">
        <w:rPr>
          <w:sz w:val="24"/>
        </w:rPr>
        <w:tab/>
        <w:t xml:space="preserve">int </w:t>
      </w:r>
      <w:proofErr w:type="spellStart"/>
      <w:r w:rsidRPr="001A7FE5">
        <w:rPr>
          <w:sz w:val="24"/>
        </w:rPr>
        <w:t>i</w:t>
      </w:r>
      <w:proofErr w:type="spellEnd"/>
      <w:r w:rsidRPr="001A7FE5">
        <w:rPr>
          <w:sz w:val="24"/>
        </w:rPr>
        <w:t>, j, k;</w:t>
      </w:r>
    </w:p>
    <w:p w14:paraId="656D172F" w14:textId="77777777" w:rsidR="00191B7B" w:rsidRPr="001A7FE5" w:rsidRDefault="00191B7B" w:rsidP="00191B7B">
      <w:pPr>
        <w:snapToGrid w:val="0"/>
        <w:spacing w:line="360" w:lineRule="auto"/>
        <w:rPr>
          <w:sz w:val="24"/>
        </w:rPr>
      </w:pPr>
      <w:r w:rsidRPr="001A7FE5">
        <w:rPr>
          <w:rFonts w:hint="eastAsia"/>
          <w:sz w:val="24"/>
        </w:rPr>
        <w:t xml:space="preserve">    for(</w:t>
      </w:r>
      <w:proofErr w:type="spellStart"/>
      <w:r w:rsidRPr="001A7FE5">
        <w:rPr>
          <w:rFonts w:hint="eastAsia"/>
          <w:sz w:val="24"/>
        </w:rPr>
        <w:t>i</w:t>
      </w:r>
      <w:proofErr w:type="spellEnd"/>
      <w:r w:rsidRPr="001A7FE5">
        <w:rPr>
          <w:rFonts w:hint="eastAsia"/>
          <w:sz w:val="24"/>
        </w:rPr>
        <w:t xml:space="preserve"> = 0; </w:t>
      </w:r>
      <w:proofErr w:type="spellStart"/>
      <w:r w:rsidRPr="001A7FE5">
        <w:rPr>
          <w:rFonts w:hint="eastAsia"/>
          <w:sz w:val="24"/>
        </w:rPr>
        <w:t>i</w:t>
      </w:r>
      <w:proofErr w:type="spellEnd"/>
      <w:r w:rsidRPr="001A7FE5">
        <w:rPr>
          <w:rFonts w:hint="eastAsia"/>
          <w:sz w:val="24"/>
        </w:rPr>
        <w:t xml:space="preserve"> &lt; M; </w:t>
      </w:r>
      <w:proofErr w:type="spellStart"/>
      <w:r w:rsidRPr="001A7FE5">
        <w:rPr>
          <w:rFonts w:hint="eastAsia"/>
          <w:sz w:val="24"/>
        </w:rPr>
        <w:t>i</w:t>
      </w:r>
      <w:proofErr w:type="spellEnd"/>
      <w:r w:rsidRPr="001A7FE5">
        <w:rPr>
          <w:rFonts w:hint="eastAsia"/>
          <w:sz w:val="24"/>
        </w:rPr>
        <w:t>++)</w:t>
      </w:r>
      <w:r w:rsidRPr="001A7FE5">
        <w:rPr>
          <w:rFonts w:hint="eastAsia"/>
          <w:sz w:val="24"/>
        </w:rPr>
        <w:tab/>
      </w:r>
      <w:r w:rsidRPr="001A7FE5">
        <w:rPr>
          <w:rFonts w:hint="eastAsia"/>
          <w:sz w:val="24"/>
        </w:rPr>
        <w:tab/>
      </w:r>
      <w:r w:rsidRPr="001A7FE5">
        <w:rPr>
          <w:rFonts w:hint="eastAsia"/>
          <w:sz w:val="24"/>
        </w:rPr>
        <w:tab/>
        <w:t xml:space="preserve">/* </w:t>
      </w:r>
      <w:r w:rsidRPr="001A7FE5">
        <w:rPr>
          <w:rFonts w:hint="eastAsia"/>
          <w:sz w:val="24"/>
        </w:rPr>
        <w:t>对圈中人按顺序编号</w:t>
      </w:r>
      <w:r w:rsidRPr="001A7FE5">
        <w:rPr>
          <w:rFonts w:hint="eastAsia"/>
          <w:sz w:val="24"/>
        </w:rPr>
        <w:t>1</w:t>
      </w:r>
      <w:r w:rsidRPr="001A7FE5">
        <w:rPr>
          <w:rFonts w:hint="eastAsia"/>
          <w:sz w:val="24"/>
        </w:rPr>
        <w:t>—</w:t>
      </w:r>
      <w:r w:rsidRPr="001A7FE5">
        <w:rPr>
          <w:rFonts w:hint="eastAsia"/>
          <w:sz w:val="24"/>
        </w:rPr>
        <w:t>M */</w:t>
      </w:r>
    </w:p>
    <w:p w14:paraId="251F65AE" w14:textId="77777777" w:rsidR="00191B7B" w:rsidRPr="001A7FE5" w:rsidRDefault="00191B7B" w:rsidP="00191B7B">
      <w:pPr>
        <w:snapToGrid w:val="0"/>
        <w:spacing w:line="360" w:lineRule="auto"/>
        <w:rPr>
          <w:sz w:val="24"/>
        </w:rPr>
      </w:pPr>
      <w:r w:rsidRPr="001A7FE5">
        <w:rPr>
          <w:sz w:val="24"/>
        </w:rPr>
        <w:tab/>
      </w:r>
      <w:r w:rsidRPr="001A7FE5">
        <w:rPr>
          <w:sz w:val="24"/>
        </w:rPr>
        <w:tab/>
        <w:t>a[</w:t>
      </w:r>
      <w:proofErr w:type="spellStart"/>
      <w:r w:rsidRPr="001A7FE5">
        <w:rPr>
          <w:sz w:val="24"/>
        </w:rPr>
        <w:t>i</w:t>
      </w:r>
      <w:proofErr w:type="spellEnd"/>
      <w:r w:rsidRPr="001A7FE5">
        <w:rPr>
          <w:sz w:val="24"/>
        </w:rPr>
        <w:t xml:space="preserve">] = </w:t>
      </w:r>
      <w:proofErr w:type="spellStart"/>
      <w:r w:rsidRPr="001A7FE5">
        <w:rPr>
          <w:sz w:val="24"/>
        </w:rPr>
        <w:t>i</w:t>
      </w:r>
      <w:proofErr w:type="spellEnd"/>
      <w:r w:rsidRPr="001A7FE5">
        <w:rPr>
          <w:sz w:val="24"/>
        </w:rPr>
        <w:t xml:space="preserve"> + 1;</w:t>
      </w:r>
    </w:p>
    <w:p w14:paraId="408C8480" w14:textId="77777777" w:rsidR="00191B7B" w:rsidRPr="001A7FE5" w:rsidRDefault="00191B7B" w:rsidP="00191B7B">
      <w:pPr>
        <w:snapToGrid w:val="0"/>
        <w:spacing w:line="360" w:lineRule="auto"/>
        <w:rPr>
          <w:sz w:val="24"/>
        </w:rPr>
      </w:pPr>
      <w:r w:rsidRPr="001A7FE5">
        <w:rPr>
          <w:sz w:val="24"/>
        </w:rPr>
        <w:tab/>
        <w:t>for(</w:t>
      </w:r>
      <w:proofErr w:type="spellStart"/>
      <w:r w:rsidRPr="001A7FE5">
        <w:rPr>
          <w:sz w:val="24"/>
        </w:rPr>
        <w:t>i</w:t>
      </w:r>
      <w:proofErr w:type="spellEnd"/>
      <w:r w:rsidRPr="001A7FE5">
        <w:rPr>
          <w:sz w:val="24"/>
        </w:rPr>
        <w:t xml:space="preserve"> = M, j = 0; </w:t>
      </w:r>
      <w:proofErr w:type="spellStart"/>
      <w:r w:rsidRPr="001A7FE5">
        <w:rPr>
          <w:sz w:val="24"/>
        </w:rPr>
        <w:t>i</w:t>
      </w:r>
      <w:proofErr w:type="spellEnd"/>
      <w:r w:rsidRPr="001A7FE5">
        <w:rPr>
          <w:sz w:val="24"/>
        </w:rPr>
        <w:t xml:space="preserve"> &gt; 1; </w:t>
      </w:r>
      <w:proofErr w:type="spellStart"/>
      <w:r w:rsidRPr="001A7FE5">
        <w:rPr>
          <w:sz w:val="24"/>
        </w:rPr>
        <w:t>i</w:t>
      </w:r>
      <w:proofErr w:type="spellEnd"/>
      <w:r w:rsidRPr="001A7FE5">
        <w:rPr>
          <w:sz w:val="24"/>
        </w:rPr>
        <w:t>--){</w:t>
      </w:r>
    </w:p>
    <w:p w14:paraId="69C3F67E" w14:textId="77777777" w:rsidR="00191B7B" w:rsidRPr="001A7FE5" w:rsidRDefault="00191B7B" w:rsidP="00191B7B">
      <w:pPr>
        <w:snapToGrid w:val="0"/>
        <w:spacing w:line="360" w:lineRule="auto"/>
        <w:rPr>
          <w:sz w:val="24"/>
        </w:rPr>
      </w:pPr>
      <w:r w:rsidRPr="001A7FE5">
        <w:rPr>
          <w:rFonts w:hint="eastAsia"/>
          <w:sz w:val="24"/>
        </w:rPr>
        <w:tab/>
        <w:t xml:space="preserve">/* </w:t>
      </w:r>
      <w:proofErr w:type="spellStart"/>
      <w:r w:rsidRPr="001A7FE5">
        <w:rPr>
          <w:rFonts w:hint="eastAsia"/>
          <w:sz w:val="24"/>
        </w:rPr>
        <w:t>i</w:t>
      </w:r>
      <w:proofErr w:type="spellEnd"/>
      <w:r w:rsidRPr="001A7FE5">
        <w:rPr>
          <w:rFonts w:hint="eastAsia"/>
          <w:sz w:val="24"/>
        </w:rPr>
        <w:t>表示圈中人个数，初始为</w:t>
      </w:r>
      <w:r w:rsidRPr="001A7FE5">
        <w:rPr>
          <w:rFonts w:hint="eastAsia"/>
          <w:sz w:val="24"/>
        </w:rPr>
        <w:t>M</w:t>
      </w:r>
      <w:r w:rsidRPr="001A7FE5">
        <w:rPr>
          <w:rFonts w:hint="eastAsia"/>
          <w:sz w:val="24"/>
        </w:rPr>
        <w:t>个，剩</w:t>
      </w:r>
      <w:r w:rsidRPr="001A7FE5">
        <w:rPr>
          <w:rFonts w:hint="eastAsia"/>
          <w:sz w:val="24"/>
        </w:rPr>
        <w:t>1</w:t>
      </w:r>
      <w:r w:rsidRPr="001A7FE5">
        <w:rPr>
          <w:rFonts w:hint="eastAsia"/>
          <w:sz w:val="24"/>
        </w:rPr>
        <w:t>个人时结束循环；</w:t>
      </w:r>
      <w:r w:rsidRPr="001A7FE5">
        <w:rPr>
          <w:rFonts w:hint="eastAsia"/>
          <w:sz w:val="24"/>
        </w:rPr>
        <w:t>j</w:t>
      </w:r>
      <w:r w:rsidRPr="001A7FE5">
        <w:rPr>
          <w:rFonts w:hint="eastAsia"/>
          <w:sz w:val="24"/>
        </w:rPr>
        <w:t>表示当前报数人的位置</w:t>
      </w:r>
      <w:r w:rsidRPr="001A7FE5">
        <w:rPr>
          <w:rFonts w:hint="eastAsia"/>
          <w:sz w:val="24"/>
        </w:rPr>
        <w:t xml:space="preserve"> */</w:t>
      </w:r>
    </w:p>
    <w:p w14:paraId="1DD4315E" w14:textId="77777777" w:rsidR="00191B7B" w:rsidRPr="001A7FE5" w:rsidRDefault="00191B7B" w:rsidP="00191B7B">
      <w:pPr>
        <w:snapToGrid w:val="0"/>
        <w:spacing w:line="360" w:lineRule="auto"/>
        <w:rPr>
          <w:sz w:val="24"/>
        </w:rPr>
      </w:pPr>
      <w:r w:rsidRPr="001A7FE5">
        <w:rPr>
          <w:rFonts w:hint="eastAsia"/>
          <w:sz w:val="24"/>
        </w:rPr>
        <w:tab/>
      </w:r>
      <w:r w:rsidRPr="001A7FE5">
        <w:rPr>
          <w:rFonts w:hint="eastAsia"/>
          <w:sz w:val="24"/>
        </w:rPr>
        <w:tab/>
        <w:t>for(k = 1; k &lt;= N; k++)</w:t>
      </w:r>
      <w:r w:rsidRPr="001A7FE5">
        <w:rPr>
          <w:rFonts w:hint="eastAsia"/>
          <w:sz w:val="24"/>
        </w:rPr>
        <w:tab/>
      </w:r>
      <w:r w:rsidRPr="001A7FE5">
        <w:rPr>
          <w:rFonts w:hint="eastAsia"/>
          <w:sz w:val="24"/>
        </w:rPr>
        <w:tab/>
      </w:r>
      <w:r w:rsidRPr="001A7FE5">
        <w:rPr>
          <w:rFonts w:hint="eastAsia"/>
          <w:sz w:val="24"/>
        </w:rPr>
        <w:tab/>
        <w:t>/* 1</w:t>
      </w:r>
      <w:r w:rsidRPr="001A7FE5">
        <w:rPr>
          <w:rFonts w:hint="eastAsia"/>
          <w:sz w:val="24"/>
        </w:rPr>
        <w:t>至</w:t>
      </w:r>
      <w:r w:rsidRPr="001A7FE5">
        <w:rPr>
          <w:rFonts w:hint="eastAsia"/>
          <w:sz w:val="24"/>
        </w:rPr>
        <w:t>N</w:t>
      </w:r>
      <w:r w:rsidRPr="001A7FE5">
        <w:rPr>
          <w:rFonts w:hint="eastAsia"/>
          <w:sz w:val="24"/>
        </w:rPr>
        <w:t>报数</w:t>
      </w:r>
      <w:r w:rsidRPr="001A7FE5">
        <w:rPr>
          <w:rFonts w:hint="eastAsia"/>
          <w:sz w:val="24"/>
        </w:rPr>
        <w:t xml:space="preserve"> */</w:t>
      </w:r>
    </w:p>
    <w:p w14:paraId="7076A4B5" w14:textId="77777777" w:rsidR="00191B7B" w:rsidRPr="001A7FE5" w:rsidRDefault="00191B7B" w:rsidP="00191B7B">
      <w:pPr>
        <w:snapToGrid w:val="0"/>
        <w:spacing w:line="360" w:lineRule="auto"/>
        <w:rPr>
          <w:sz w:val="24"/>
        </w:rPr>
      </w:pPr>
      <w:r w:rsidRPr="001A7FE5">
        <w:rPr>
          <w:rFonts w:hint="eastAsia"/>
          <w:sz w:val="24"/>
        </w:rPr>
        <w:tab/>
      </w:r>
      <w:r w:rsidRPr="001A7FE5">
        <w:rPr>
          <w:rFonts w:hint="eastAsia"/>
          <w:sz w:val="24"/>
        </w:rPr>
        <w:tab/>
      </w:r>
      <w:r w:rsidRPr="001A7FE5">
        <w:rPr>
          <w:rFonts w:hint="eastAsia"/>
          <w:sz w:val="24"/>
        </w:rPr>
        <w:tab/>
        <w:t xml:space="preserve">if(++j &gt; </w:t>
      </w:r>
      <w:proofErr w:type="spellStart"/>
      <w:r w:rsidRPr="001A7FE5">
        <w:rPr>
          <w:rFonts w:hint="eastAsia"/>
          <w:sz w:val="24"/>
        </w:rPr>
        <w:t>i</w:t>
      </w:r>
      <w:proofErr w:type="spellEnd"/>
      <w:r w:rsidRPr="001A7FE5">
        <w:rPr>
          <w:rFonts w:hint="eastAsia"/>
          <w:sz w:val="24"/>
        </w:rPr>
        <w:t xml:space="preserve"> - 1) j = 0;/* </w:t>
      </w:r>
      <w:r w:rsidRPr="001A7FE5">
        <w:rPr>
          <w:rFonts w:hint="eastAsia"/>
          <w:sz w:val="24"/>
        </w:rPr>
        <w:t>最后一个人报数后第一个人接着报，形成一个圈</w:t>
      </w:r>
      <w:r w:rsidRPr="001A7FE5">
        <w:rPr>
          <w:rFonts w:hint="eastAsia"/>
          <w:sz w:val="24"/>
        </w:rPr>
        <w:t xml:space="preserve"> */</w:t>
      </w:r>
    </w:p>
    <w:p w14:paraId="1299B17D" w14:textId="77777777" w:rsidR="00191B7B" w:rsidRPr="001A7FE5" w:rsidRDefault="00191B7B" w:rsidP="00191B7B">
      <w:pPr>
        <w:snapToGrid w:val="0"/>
        <w:spacing w:line="360" w:lineRule="auto"/>
        <w:rPr>
          <w:sz w:val="24"/>
        </w:rPr>
      </w:pPr>
      <w:r w:rsidRPr="001A7FE5">
        <w:rPr>
          <w:rFonts w:hint="eastAsia"/>
          <w:sz w:val="24"/>
        </w:rPr>
        <w:t xml:space="preserve">     </w:t>
      </w:r>
      <w:r w:rsidRPr="001A7FE5">
        <w:rPr>
          <w:rFonts w:hint="eastAsia"/>
          <w:sz w:val="24"/>
        </w:rPr>
        <w:tab/>
      </w:r>
      <w:r w:rsidRPr="001A7FE5">
        <w:rPr>
          <w:rFonts w:hint="eastAsia"/>
          <w:sz w:val="24"/>
        </w:rPr>
        <w:tab/>
      </w:r>
      <w:r w:rsidRPr="001A7FE5">
        <w:rPr>
          <w:rFonts w:hint="eastAsia"/>
          <w:sz w:val="24"/>
        </w:rPr>
        <w:tab/>
        <w:t>b[M-</w:t>
      </w:r>
      <w:proofErr w:type="spellStart"/>
      <w:r w:rsidRPr="001A7FE5">
        <w:rPr>
          <w:rFonts w:hint="eastAsia"/>
          <w:sz w:val="24"/>
        </w:rPr>
        <w:t>i</w:t>
      </w:r>
      <w:proofErr w:type="spellEnd"/>
      <w:r w:rsidRPr="001A7FE5">
        <w:rPr>
          <w:rFonts w:hint="eastAsia"/>
          <w:sz w:val="24"/>
        </w:rPr>
        <w:t>] = j ? _______:______;</w:t>
      </w:r>
      <w:r w:rsidRPr="001A7FE5">
        <w:rPr>
          <w:rFonts w:hint="eastAsia"/>
          <w:sz w:val="24"/>
        </w:rPr>
        <w:tab/>
        <w:t xml:space="preserve">/* </w:t>
      </w:r>
      <w:r w:rsidRPr="001A7FE5">
        <w:rPr>
          <w:rFonts w:hint="eastAsia"/>
          <w:sz w:val="24"/>
        </w:rPr>
        <w:t>将报数为</w:t>
      </w:r>
      <w:r w:rsidRPr="001A7FE5">
        <w:rPr>
          <w:rFonts w:hint="eastAsia"/>
          <w:sz w:val="24"/>
        </w:rPr>
        <w:t>N</w:t>
      </w:r>
      <w:r w:rsidRPr="001A7FE5">
        <w:rPr>
          <w:rFonts w:hint="eastAsia"/>
          <w:sz w:val="24"/>
        </w:rPr>
        <w:t>的人的编号存入数组</w:t>
      </w:r>
      <w:r w:rsidRPr="001A7FE5">
        <w:rPr>
          <w:rFonts w:hint="eastAsia"/>
          <w:sz w:val="24"/>
        </w:rPr>
        <w:t>b */</w:t>
      </w:r>
    </w:p>
    <w:p w14:paraId="2D3AB418" w14:textId="77777777" w:rsidR="00191B7B" w:rsidRPr="001A7FE5" w:rsidRDefault="00191B7B" w:rsidP="00191B7B">
      <w:pPr>
        <w:snapToGrid w:val="0"/>
        <w:spacing w:line="360" w:lineRule="auto"/>
        <w:rPr>
          <w:sz w:val="24"/>
        </w:rPr>
      </w:pPr>
      <w:r w:rsidRPr="001A7FE5">
        <w:rPr>
          <w:sz w:val="24"/>
        </w:rPr>
        <w:t xml:space="preserve">     </w:t>
      </w:r>
      <w:r w:rsidRPr="001A7FE5">
        <w:rPr>
          <w:sz w:val="24"/>
        </w:rPr>
        <w:tab/>
      </w:r>
      <w:r w:rsidRPr="001A7FE5">
        <w:rPr>
          <w:sz w:val="24"/>
        </w:rPr>
        <w:tab/>
        <w:t>if(j)</w:t>
      </w:r>
    </w:p>
    <w:p w14:paraId="401BD296" w14:textId="77777777" w:rsidR="00191B7B" w:rsidRPr="001A7FE5" w:rsidRDefault="00191B7B" w:rsidP="00191B7B">
      <w:pPr>
        <w:snapToGrid w:val="0"/>
        <w:spacing w:line="360" w:lineRule="auto"/>
        <w:rPr>
          <w:sz w:val="24"/>
        </w:rPr>
      </w:pPr>
      <w:r w:rsidRPr="001A7FE5">
        <w:rPr>
          <w:rFonts w:hint="eastAsia"/>
          <w:sz w:val="24"/>
        </w:rPr>
        <w:tab/>
      </w:r>
      <w:r w:rsidRPr="001A7FE5">
        <w:rPr>
          <w:rFonts w:hint="eastAsia"/>
          <w:sz w:val="24"/>
        </w:rPr>
        <w:tab/>
      </w:r>
      <w:r w:rsidRPr="001A7FE5">
        <w:rPr>
          <w:rFonts w:hint="eastAsia"/>
          <w:sz w:val="24"/>
        </w:rPr>
        <w:tab/>
      </w:r>
      <w:r w:rsidRPr="001A7FE5">
        <w:rPr>
          <w:rFonts w:hint="eastAsia"/>
          <w:sz w:val="24"/>
        </w:rPr>
        <w:tab/>
        <w:t xml:space="preserve">for(k = --j; k &lt; </w:t>
      </w:r>
      <w:proofErr w:type="spellStart"/>
      <w:r w:rsidRPr="001A7FE5">
        <w:rPr>
          <w:rFonts w:hint="eastAsia"/>
          <w:sz w:val="24"/>
        </w:rPr>
        <w:t>i</w:t>
      </w:r>
      <w:proofErr w:type="spellEnd"/>
      <w:r w:rsidRPr="001A7FE5">
        <w:rPr>
          <w:rFonts w:hint="eastAsia"/>
          <w:sz w:val="24"/>
        </w:rPr>
        <w:t>; k++)</w:t>
      </w:r>
      <w:r w:rsidRPr="001A7FE5">
        <w:rPr>
          <w:rFonts w:hint="eastAsia"/>
          <w:sz w:val="24"/>
        </w:rPr>
        <w:tab/>
        <w:t xml:space="preserve">/* </w:t>
      </w:r>
      <w:r w:rsidRPr="001A7FE5">
        <w:rPr>
          <w:rFonts w:hint="eastAsia"/>
          <w:sz w:val="24"/>
        </w:rPr>
        <w:t>压缩数组</w:t>
      </w:r>
      <w:r w:rsidRPr="001A7FE5">
        <w:rPr>
          <w:rFonts w:hint="eastAsia"/>
          <w:sz w:val="24"/>
        </w:rPr>
        <w:t>a</w:t>
      </w:r>
      <w:r w:rsidRPr="001A7FE5">
        <w:rPr>
          <w:rFonts w:hint="eastAsia"/>
          <w:sz w:val="24"/>
        </w:rPr>
        <w:t>，使报数为</w:t>
      </w:r>
      <w:r w:rsidRPr="001A7FE5">
        <w:rPr>
          <w:rFonts w:hint="eastAsia"/>
          <w:sz w:val="24"/>
        </w:rPr>
        <w:t>N</w:t>
      </w:r>
      <w:r w:rsidRPr="001A7FE5">
        <w:rPr>
          <w:rFonts w:hint="eastAsia"/>
          <w:sz w:val="24"/>
        </w:rPr>
        <w:t>的人出圈</w:t>
      </w:r>
      <w:r w:rsidRPr="001A7FE5">
        <w:rPr>
          <w:rFonts w:hint="eastAsia"/>
          <w:sz w:val="24"/>
        </w:rPr>
        <w:t xml:space="preserve"> */</w:t>
      </w:r>
    </w:p>
    <w:p w14:paraId="066AA47B" w14:textId="77777777" w:rsidR="00191B7B" w:rsidRPr="001A7FE5" w:rsidRDefault="00191B7B" w:rsidP="00191B7B">
      <w:pPr>
        <w:snapToGrid w:val="0"/>
        <w:spacing w:line="360" w:lineRule="auto"/>
        <w:rPr>
          <w:sz w:val="24"/>
        </w:rPr>
      </w:pPr>
      <w:r w:rsidRPr="001A7FE5">
        <w:rPr>
          <w:sz w:val="24"/>
        </w:rPr>
        <w:tab/>
      </w:r>
      <w:r w:rsidRPr="001A7FE5">
        <w:rPr>
          <w:sz w:val="24"/>
        </w:rPr>
        <w:tab/>
      </w:r>
      <w:r w:rsidRPr="001A7FE5">
        <w:rPr>
          <w:sz w:val="24"/>
        </w:rPr>
        <w:tab/>
      </w:r>
      <w:r w:rsidRPr="001A7FE5">
        <w:rPr>
          <w:sz w:val="24"/>
        </w:rPr>
        <w:tab/>
      </w:r>
      <w:r w:rsidRPr="001A7FE5">
        <w:rPr>
          <w:sz w:val="24"/>
        </w:rPr>
        <w:tab/>
        <w:t>______________;</w:t>
      </w:r>
    </w:p>
    <w:p w14:paraId="4434A9F2" w14:textId="77777777" w:rsidR="00191B7B" w:rsidRPr="001A7FE5" w:rsidRDefault="00191B7B" w:rsidP="00191B7B">
      <w:pPr>
        <w:snapToGrid w:val="0"/>
        <w:spacing w:line="360" w:lineRule="auto"/>
        <w:rPr>
          <w:sz w:val="24"/>
        </w:rPr>
      </w:pPr>
      <w:r w:rsidRPr="001A7FE5">
        <w:rPr>
          <w:sz w:val="24"/>
        </w:rPr>
        <w:tab/>
        <w:t>}</w:t>
      </w:r>
    </w:p>
    <w:p w14:paraId="336889A6" w14:textId="77777777" w:rsidR="00191B7B" w:rsidRPr="001A7FE5" w:rsidRDefault="00191B7B" w:rsidP="00191B7B">
      <w:pPr>
        <w:snapToGrid w:val="0"/>
        <w:spacing w:line="360" w:lineRule="auto"/>
        <w:rPr>
          <w:sz w:val="24"/>
        </w:rPr>
      </w:pPr>
      <w:r w:rsidRPr="001A7FE5">
        <w:rPr>
          <w:rFonts w:hint="eastAsia"/>
          <w:sz w:val="24"/>
        </w:rPr>
        <w:tab/>
        <w:t>for(</w:t>
      </w:r>
      <w:proofErr w:type="spellStart"/>
      <w:r w:rsidRPr="001A7FE5">
        <w:rPr>
          <w:rFonts w:hint="eastAsia"/>
          <w:sz w:val="24"/>
        </w:rPr>
        <w:t>i</w:t>
      </w:r>
      <w:proofErr w:type="spellEnd"/>
      <w:r w:rsidRPr="001A7FE5">
        <w:rPr>
          <w:rFonts w:hint="eastAsia"/>
          <w:sz w:val="24"/>
        </w:rPr>
        <w:t xml:space="preserve"> = 0;i &lt; M-1; </w:t>
      </w:r>
      <w:proofErr w:type="spellStart"/>
      <w:r w:rsidRPr="001A7FE5">
        <w:rPr>
          <w:rFonts w:hint="eastAsia"/>
          <w:sz w:val="24"/>
        </w:rPr>
        <w:t>i</w:t>
      </w:r>
      <w:proofErr w:type="spellEnd"/>
      <w:r w:rsidRPr="001A7FE5">
        <w:rPr>
          <w:rFonts w:hint="eastAsia"/>
          <w:sz w:val="24"/>
        </w:rPr>
        <w:t>++)</w:t>
      </w:r>
      <w:r w:rsidRPr="001A7FE5">
        <w:rPr>
          <w:rFonts w:hint="eastAsia"/>
          <w:sz w:val="24"/>
        </w:rPr>
        <w:tab/>
      </w:r>
      <w:r w:rsidRPr="001A7FE5">
        <w:rPr>
          <w:rFonts w:hint="eastAsia"/>
          <w:sz w:val="24"/>
        </w:rPr>
        <w:tab/>
        <w:t xml:space="preserve">/* </w:t>
      </w:r>
      <w:r w:rsidRPr="001A7FE5">
        <w:rPr>
          <w:rFonts w:hint="eastAsia"/>
          <w:sz w:val="24"/>
        </w:rPr>
        <w:t>按次序输出出圈人的编号</w:t>
      </w:r>
      <w:r w:rsidRPr="001A7FE5">
        <w:rPr>
          <w:rFonts w:hint="eastAsia"/>
          <w:sz w:val="24"/>
        </w:rPr>
        <w:t xml:space="preserve"> */</w:t>
      </w:r>
    </w:p>
    <w:p w14:paraId="4C756BE3" w14:textId="77777777" w:rsidR="00191B7B" w:rsidRPr="001A7FE5" w:rsidRDefault="00191B7B" w:rsidP="00191B7B">
      <w:pPr>
        <w:snapToGrid w:val="0"/>
        <w:spacing w:line="360" w:lineRule="auto"/>
        <w:rPr>
          <w:sz w:val="24"/>
        </w:rPr>
      </w:pPr>
      <w:r w:rsidRPr="001A7FE5">
        <w:rPr>
          <w:sz w:val="24"/>
        </w:rPr>
        <w:tab/>
      </w:r>
      <w:r w:rsidRPr="001A7FE5">
        <w:rPr>
          <w:sz w:val="24"/>
        </w:rPr>
        <w:tab/>
      </w:r>
      <w:proofErr w:type="spellStart"/>
      <w:r w:rsidRPr="001A7FE5">
        <w:rPr>
          <w:sz w:val="24"/>
        </w:rPr>
        <w:t>printf</w:t>
      </w:r>
      <w:proofErr w:type="spellEnd"/>
      <w:r w:rsidRPr="001A7FE5">
        <w:rPr>
          <w:sz w:val="24"/>
        </w:rPr>
        <w:t>(“%6d”, b[</w:t>
      </w:r>
      <w:proofErr w:type="spellStart"/>
      <w:r w:rsidRPr="001A7FE5">
        <w:rPr>
          <w:sz w:val="24"/>
        </w:rPr>
        <w:t>i</w:t>
      </w:r>
      <w:proofErr w:type="spellEnd"/>
      <w:r w:rsidRPr="001A7FE5">
        <w:rPr>
          <w:sz w:val="24"/>
        </w:rPr>
        <w:t>]);</w:t>
      </w:r>
    </w:p>
    <w:p w14:paraId="4FB8C159" w14:textId="77777777" w:rsidR="00191B7B" w:rsidRPr="001A7FE5" w:rsidRDefault="00191B7B" w:rsidP="00191B7B">
      <w:pPr>
        <w:snapToGrid w:val="0"/>
        <w:spacing w:line="360" w:lineRule="auto"/>
        <w:rPr>
          <w:sz w:val="24"/>
        </w:rPr>
      </w:pPr>
      <w:r w:rsidRPr="001A7FE5">
        <w:rPr>
          <w:rFonts w:hint="eastAsia"/>
          <w:sz w:val="24"/>
        </w:rPr>
        <w:tab/>
      </w:r>
      <w:proofErr w:type="spellStart"/>
      <w:r w:rsidRPr="001A7FE5">
        <w:rPr>
          <w:rFonts w:hint="eastAsia"/>
          <w:sz w:val="24"/>
        </w:rPr>
        <w:t>printf</w:t>
      </w:r>
      <w:proofErr w:type="spellEnd"/>
      <w:r w:rsidRPr="001A7FE5">
        <w:rPr>
          <w:rFonts w:hint="eastAsia"/>
          <w:sz w:val="24"/>
        </w:rPr>
        <w:t>(</w:t>
      </w:r>
      <w:r w:rsidRPr="001A7FE5">
        <w:rPr>
          <w:rFonts w:hint="eastAsia"/>
          <w:sz w:val="24"/>
        </w:rPr>
        <w:t>“</w:t>
      </w:r>
      <w:r w:rsidRPr="001A7FE5">
        <w:rPr>
          <w:rFonts w:hint="eastAsia"/>
          <w:sz w:val="24"/>
        </w:rPr>
        <w:t>%6d\n</w:t>
      </w:r>
      <w:r w:rsidRPr="001A7FE5">
        <w:rPr>
          <w:rFonts w:hint="eastAsia"/>
          <w:sz w:val="24"/>
        </w:rPr>
        <w:t>”</w:t>
      </w:r>
      <w:r w:rsidRPr="001A7FE5">
        <w:rPr>
          <w:rFonts w:hint="eastAsia"/>
          <w:sz w:val="24"/>
        </w:rPr>
        <w:t>, a[0]);</w:t>
      </w:r>
      <w:r w:rsidRPr="001A7FE5">
        <w:rPr>
          <w:rFonts w:hint="eastAsia"/>
          <w:sz w:val="24"/>
        </w:rPr>
        <w:tab/>
      </w:r>
      <w:r w:rsidRPr="001A7FE5">
        <w:rPr>
          <w:rFonts w:hint="eastAsia"/>
          <w:sz w:val="24"/>
        </w:rPr>
        <w:tab/>
      </w:r>
      <w:r w:rsidRPr="001A7FE5">
        <w:rPr>
          <w:rFonts w:hint="eastAsia"/>
          <w:sz w:val="24"/>
        </w:rPr>
        <w:tab/>
        <w:t xml:space="preserve">/* </w:t>
      </w:r>
      <w:r w:rsidRPr="001A7FE5">
        <w:rPr>
          <w:rFonts w:hint="eastAsia"/>
          <w:sz w:val="24"/>
        </w:rPr>
        <w:t>输出圈中最后一个人的编号</w:t>
      </w:r>
      <w:r w:rsidRPr="001A7FE5">
        <w:rPr>
          <w:rFonts w:hint="eastAsia"/>
          <w:sz w:val="24"/>
        </w:rPr>
        <w:t xml:space="preserve"> */</w:t>
      </w:r>
    </w:p>
    <w:p w14:paraId="7DDE6405" w14:textId="77777777" w:rsidR="00191B7B" w:rsidRPr="001A7FE5" w:rsidRDefault="00191B7B" w:rsidP="00191B7B">
      <w:pPr>
        <w:snapToGrid w:val="0"/>
        <w:spacing w:line="360" w:lineRule="auto"/>
        <w:rPr>
          <w:sz w:val="24"/>
        </w:rPr>
      </w:pPr>
      <w:r w:rsidRPr="001A7FE5">
        <w:rPr>
          <w:sz w:val="24"/>
        </w:rPr>
        <w:tab/>
        <w:t>return 0;</w:t>
      </w:r>
    </w:p>
    <w:p w14:paraId="57B01B36" w14:textId="77777777" w:rsidR="00191B7B" w:rsidRDefault="00191B7B" w:rsidP="00191B7B">
      <w:pPr>
        <w:snapToGrid w:val="0"/>
        <w:spacing w:line="360" w:lineRule="auto"/>
        <w:rPr>
          <w:sz w:val="24"/>
        </w:rPr>
      </w:pPr>
      <w:r w:rsidRPr="001A7FE5">
        <w:rPr>
          <w:sz w:val="24"/>
        </w:rPr>
        <w:t>}</w:t>
      </w:r>
      <w:r w:rsidRPr="001A7FE5">
        <w:rPr>
          <w:sz w:val="24"/>
        </w:rPr>
        <w:tab/>
      </w:r>
    </w:p>
    <w:p w14:paraId="1A10C927" w14:textId="77777777" w:rsidR="00191B7B" w:rsidRPr="00637354" w:rsidRDefault="00191B7B" w:rsidP="00191B7B">
      <w:pPr>
        <w:rPr>
          <w:sz w:val="24"/>
        </w:rPr>
      </w:pPr>
      <w:r w:rsidRPr="00637354">
        <w:rPr>
          <w:rFonts w:hint="eastAsia"/>
          <w:sz w:val="24"/>
        </w:rPr>
        <w:t>②上面的程序中使用数组元素的值表示圈中人的编号，故每当有人出圈时都要压</w:t>
      </w:r>
      <w:r w:rsidRPr="00637354">
        <w:rPr>
          <w:rFonts w:hint="eastAsia"/>
          <w:sz w:val="24"/>
        </w:rPr>
        <w:lastRenderedPageBreak/>
        <w:t>缩数组，这种算法不够精炼。如果采用做标记的办法，即每当有人出圈时对相应数组元素做标记，从而可省掉压缩数组的时间，这样处理效率会更高一些。请采用做标记的办法修改程序，并使修改后的程序与原程序具有相同的功能。</w:t>
      </w:r>
    </w:p>
    <w:p w14:paraId="11018B2D" w14:textId="77777777" w:rsidR="00191B7B" w:rsidRPr="00637354" w:rsidRDefault="00191B7B" w:rsidP="00191B7B">
      <w:pPr>
        <w:snapToGrid w:val="0"/>
        <w:spacing w:line="360" w:lineRule="auto"/>
        <w:rPr>
          <w:sz w:val="24"/>
        </w:rPr>
      </w:pPr>
    </w:p>
    <w:p w14:paraId="0345050F" w14:textId="77777777" w:rsidR="00191B7B" w:rsidRPr="00885843" w:rsidRDefault="00191B7B" w:rsidP="00191B7B">
      <w:pPr>
        <w:snapToGrid w:val="0"/>
        <w:spacing w:line="360" w:lineRule="auto"/>
        <w:rPr>
          <w:b/>
          <w:sz w:val="24"/>
        </w:rPr>
      </w:pPr>
      <w:r w:rsidRPr="00885843">
        <w:rPr>
          <w:rFonts w:hAnsi="宋体"/>
          <w:b/>
          <w:sz w:val="24"/>
        </w:rPr>
        <w:t>解答：</w:t>
      </w:r>
    </w:p>
    <w:p w14:paraId="09DFBD69" w14:textId="77777777" w:rsidR="00191B7B" w:rsidRPr="00700C94" w:rsidRDefault="00191B7B" w:rsidP="00191B7B">
      <w:pPr>
        <w:pStyle w:val="af6"/>
        <w:numPr>
          <w:ilvl w:val="0"/>
          <w:numId w:val="7"/>
        </w:numPr>
        <w:snapToGrid w:val="0"/>
        <w:spacing w:line="360" w:lineRule="auto"/>
        <w:ind w:firstLineChars="0"/>
        <w:rPr>
          <w:sz w:val="24"/>
        </w:rPr>
      </w:pPr>
      <w:r w:rsidRPr="00700C94">
        <w:rPr>
          <w:rFonts w:hAnsi="宋体"/>
          <w:sz w:val="24"/>
        </w:rPr>
        <w:t>替换后的程序如下所示：</w:t>
      </w:r>
    </w:p>
    <w:p w14:paraId="67721805" w14:textId="77777777" w:rsidR="00191B7B" w:rsidRPr="00700C94" w:rsidRDefault="00191B7B" w:rsidP="00191B7B">
      <w:pPr>
        <w:spacing w:line="360" w:lineRule="auto"/>
        <w:jc w:val="left"/>
        <w:rPr>
          <w:sz w:val="24"/>
        </w:rPr>
      </w:pPr>
      <w:r w:rsidRPr="00700C94">
        <w:rPr>
          <w:sz w:val="24"/>
        </w:rPr>
        <w:t>#include&lt;stdio.h&gt;</w:t>
      </w:r>
    </w:p>
    <w:p w14:paraId="1F107577" w14:textId="77777777" w:rsidR="00191B7B" w:rsidRPr="00700C94" w:rsidRDefault="00191B7B" w:rsidP="00191B7B">
      <w:pPr>
        <w:spacing w:line="360" w:lineRule="auto"/>
        <w:jc w:val="left"/>
        <w:rPr>
          <w:sz w:val="24"/>
        </w:rPr>
      </w:pPr>
      <w:r w:rsidRPr="00700C94">
        <w:rPr>
          <w:sz w:val="24"/>
        </w:rPr>
        <w:t>#define M 10</w:t>
      </w:r>
    </w:p>
    <w:p w14:paraId="557711DF" w14:textId="77777777" w:rsidR="00191B7B" w:rsidRPr="00700C94" w:rsidRDefault="00191B7B" w:rsidP="00191B7B">
      <w:pPr>
        <w:spacing w:line="360" w:lineRule="auto"/>
        <w:jc w:val="left"/>
        <w:rPr>
          <w:sz w:val="24"/>
        </w:rPr>
      </w:pPr>
      <w:r w:rsidRPr="00700C94">
        <w:rPr>
          <w:sz w:val="24"/>
        </w:rPr>
        <w:t>#define N 3</w:t>
      </w:r>
    </w:p>
    <w:p w14:paraId="53F58854" w14:textId="77777777" w:rsidR="00191B7B" w:rsidRPr="00700C94" w:rsidRDefault="00191B7B" w:rsidP="00191B7B">
      <w:pPr>
        <w:spacing w:line="360" w:lineRule="auto"/>
        <w:jc w:val="left"/>
        <w:rPr>
          <w:sz w:val="24"/>
        </w:rPr>
      </w:pPr>
      <w:r w:rsidRPr="00700C94">
        <w:rPr>
          <w:sz w:val="24"/>
        </w:rPr>
        <w:t>int main(void)</w:t>
      </w:r>
    </w:p>
    <w:p w14:paraId="0D7BE313" w14:textId="77777777" w:rsidR="00191B7B" w:rsidRPr="00700C94" w:rsidRDefault="00191B7B" w:rsidP="00191B7B">
      <w:pPr>
        <w:spacing w:line="360" w:lineRule="auto"/>
        <w:jc w:val="left"/>
        <w:rPr>
          <w:sz w:val="24"/>
        </w:rPr>
      </w:pPr>
      <w:r w:rsidRPr="00700C94">
        <w:rPr>
          <w:sz w:val="24"/>
        </w:rPr>
        <w:t>{</w:t>
      </w:r>
    </w:p>
    <w:p w14:paraId="64C2FA3C" w14:textId="77777777" w:rsidR="00191B7B" w:rsidRPr="00700C94" w:rsidRDefault="00191B7B" w:rsidP="00191B7B">
      <w:pPr>
        <w:spacing w:line="360" w:lineRule="auto"/>
        <w:jc w:val="left"/>
        <w:rPr>
          <w:sz w:val="24"/>
        </w:rPr>
      </w:pPr>
      <w:r w:rsidRPr="00700C94">
        <w:rPr>
          <w:rFonts w:hint="eastAsia"/>
          <w:sz w:val="24"/>
        </w:rPr>
        <w:tab/>
        <w:t>int a[M], b[M];</w:t>
      </w:r>
      <w:r w:rsidRPr="00700C94">
        <w:rPr>
          <w:rFonts w:hint="eastAsia"/>
          <w:sz w:val="24"/>
        </w:rPr>
        <w:tab/>
        <w:t xml:space="preserve">/* </w:t>
      </w:r>
      <w:r w:rsidRPr="00700C94">
        <w:rPr>
          <w:rFonts w:hint="eastAsia"/>
          <w:sz w:val="24"/>
        </w:rPr>
        <w:t>数组</w:t>
      </w:r>
      <w:r w:rsidRPr="00700C94">
        <w:rPr>
          <w:rFonts w:hint="eastAsia"/>
          <w:sz w:val="24"/>
        </w:rPr>
        <w:t>a</w:t>
      </w:r>
      <w:r w:rsidRPr="00700C94">
        <w:rPr>
          <w:rFonts w:hint="eastAsia"/>
          <w:sz w:val="24"/>
        </w:rPr>
        <w:t>存放圈中人的编号，数组</w:t>
      </w:r>
      <w:r w:rsidRPr="00700C94">
        <w:rPr>
          <w:rFonts w:hint="eastAsia"/>
          <w:sz w:val="24"/>
        </w:rPr>
        <w:t>b</w:t>
      </w:r>
      <w:r w:rsidRPr="00700C94">
        <w:rPr>
          <w:rFonts w:hint="eastAsia"/>
          <w:sz w:val="24"/>
        </w:rPr>
        <w:t>存放出圈人的编号</w:t>
      </w:r>
      <w:r w:rsidRPr="00700C94">
        <w:rPr>
          <w:rFonts w:hint="eastAsia"/>
          <w:sz w:val="24"/>
        </w:rPr>
        <w:t xml:space="preserve"> */</w:t>
      </w:r>
    </w:p>
    <w:p w14:paraId="2706C1B1" w14:textId="77777777" w:rsidR="00191B7B" w:rsidRPr="00700C94" w:rsidRDefault="00191B7B" w:rsidP="00191B7B">
      <w:pPr>
        <w:spacing w:line="360" w:lineRule="auto"/>
        <w:jc w:val="left"/>
        <w:rPr>
          <w:sz w:val="24"/>
        </w:rPr>
      </w:pPr>
      <w:r w:rsidRPr="00700C94">
        <w:rPr>
          <w:sz w:val="24"/>
        </w:rPr>
        <w:tab/>
        <w:t xml:space="preserve">int </w:t>
      </w:r>
      <w:proofErr w:type="spellStart"/>
      <w:r w:rsidRPr="00700C94">
        <w:rPr>
          <w:sz w:val="24"/>
        </w:rPr>
        <w:t>i</w:t>
      </w:r>
      <w:proofErr w:type="spellEnd"/>
      <w:r w:rsidRPr="00700C94">
        <w:rPr>
          <w:sz w:val="24"/>
        </w:rPr>
        <w:t>, j, k;</w:t>
      </w:r>
    </w:p>
    <w:p w14:paraId="49415A5F" w14:textId="77777777" w:rsidR="00191B7B" w:rsidRPr="00700C94" w:rsidRDefault="00191B7B" w:rsidP="00191B7B">
      <w:pPr>
        <w:spacing w:line="360" w:lineRule="auto"/>
        <w:jc w:val="left"/>
        <w:rPr>
          <w:sz w:val="24"/>
        </w:rPr>
      </w:pPr>
      <w:r w:rsidRPr="00700C94">
        <w:rPr>
          <w:rFonts w:hint="eastAsia"/>
          <w:sz w:val="24"/>
        </w:rPr>
        <w:t xml:space="preserve">    for(</w:t>
      </w:r>
      <w:proofErr w:type="spellStart"/>
      <w:r w:rsidRPr="00700C94">
        <w:rPr>
          <w:rFonts w:hint="eastAsia"/>
          <w:sz w:val="24"/>
        </w:rPr>
        <w:t>i</w:t>
      </w:r>
      <w:proofErr w:type="spellEnd"/>
      <w:r w:rsidRPr="00700C94">
        <w:rPr>
          <w:rFonts w:hint="eastAsia"/>
          <w:sz w:val="24"/>
        </w:rPr>
        <w:t xml:space="preserve"> = 0; </w:t>
      </w:r>
      <w:proofErr w:type="spellStart"/>
      <w:r w:rsidRPr="00700C94">
        <w:rPr>
          <w:rFonts w:hint="eastAsia"/>
          <w:sz w:val="24"/>
        </w:rPr>
        <w:t>i</w:t>
      </w:r>
      <w:proofErr w:type="spellEnd"/>
      <w:r w:rsidRPr="00700C94">
        <w:rPr>
          <w:rFonts w:hint="eastAsia"/>
          <w:sz w:val="24"/>
        </w:rPr>
        <w:t xml:space="preserve"> &lt; M; </w:t>
      </w:r>
      <w:proofErr w:type="spellStart"/>
      <w:r w:rsidRPr="00700C94">
        <w:rPr>
          <w:rFonts w:hint="eastAsia"/>
          <w:sz w:val="24"/>
        </w:rPr>
        <w:t>i</w:t>
      </w:r>
      <w:proofErr w:type="spellEnd"/>
      <w:r w:rsidRPr="00700C94">
        <w:rPr>
          <w:rFonts w:hint="eastAsia"/>
          <w:sz w:val="24"/>
        </w:rPr>
        <w:t>++)</w:t>
      </w:r>
      <w:r w:rsidRPr="00700C94">
        <w:rPr>
          <w:rFonts w:hint="eastAsia"/>
          <w:sz w:val="24"/>
        </w:rPr>
        <w:tab/>
      </w:r>
      <w:r w:rsidRPr="00700C94">
        <w:rPr>
          <w:rFonts w:hint="eastAsia"/>
          <w:sz w:val="24"/>
        </w:rPr>
        <w:tab/>
      </w:r>
      <w:r w:rsidRPr="00700C94">
        <w:rPr>
          <w:rFonts w:hint="eastAsia"/>
          <w:sz w:val="24"/>
        </w:rPr>
        <w:tab/>
        <w:t xml:space="preserve">/* </w:t>
      </w:r>
      <w:r w:rsidRPr="00700C94">
        <w:rPr>
          <w:rFonts w:hint="eastAsia"/>
          <w:sz w:val="24"/>
        </w:rPr>
        <w:t>对圈中人按顺序编号</w:t>
      </w:r>
      <w:r w:rsidRPr="00700C94">
        <w:rPr>
          <w:rFonts w:hint="eastAsia"/>
          <w:sz w:val="24"/>
        </w:rPr>
        <w:t>1</w:t>
      </w:r>
      <w:r w:rsidRPr="00700C94">
        <w:rPr>
          <w:rFonts w:hint="eastAsia"/>
          <w:sz w:val="24"/>
        </w:rPr>
        <w:t>―</w:t>
      </w:r>
      <w:r w:rsidRPr="00700C94">
        <w:rPr>
          <w:rFonts w:hint="eastAsia"/>
          <w:sz w:val="24"/>
        </w:rPr>
        <w:t>M */</w:t>
      </w:r>
    </w:p>
    <w:p w14:paraId="6B34DBC1" w14:textId="77777777" w:rsidR="00191B7B" w:rsidRPr="00700C94" w:rsidRDefault="00191B7B" w:rsidP="00191B7B">
      <w:pPr>
        <w:spacing w:line="360" w:lineRule="auto"/>
        <w:jc w:val="left"/>
        <w:rPr>
          <w:sz w:val="24"/>
        </w:rPr>
      </w:pPr>
      <w:r w:rsidRPr="00700C94">
        <w:rPr>
          <w:sz w:val="24"/>
        </w:rPr>
        <w:t xml:space="preserve">    {</w:t>
      </w:r>
    </w:p>
    <w:p w14:paraId="65DF74DF" w14:textId="77777777" w:rsidR="00191B7B" w:rsidRPr="00700C94" w:rsidRDefault="00191B7B" w:rsidP="00191B7B">
      <w:pPr>
        <w:spacing w:line="360" w:lineRule="auto"/>
        <w:jc w:val="left"/>
        <w:rPr>
          <w:sz w:val="24"/>
        </w:rPr>
      </w:pPr>
      <w:r w:rsidRPr="00700C94">
        <w:rPr>
          <w:sz w:val="24"/>
        </w:rPr>
        <w:t xml:space="preserve">    </w:t>
      </w:r>
      <w:r w:rsidRPr="00700C94">
        <w:rPr>
          <w:sz w:val="24"/>
        </w:rPr>
        <w:tab/>
        <w:t>a[</w:t>
      </w:r>
      <w:proofErr w:type="spellStart"/>
      <w:r w:rsidRPr="00700C94">
        <w:rPr>
          <w:sz w:val="24"/>
        </w:rPr>
        <w:t>i</w:t>
      </w:r>
      <w:proofErr w:type="spellEnd"/>
      <w:r w:rsidRPr="00700C94">
        <w:rPr>
          <w:sz w:val="24"/>
        </w:rPr>
        <w:t xml:space="preserve">] = </w:t>
      </w:r>
      <w:proofErr w:type="spellStart"/>
      <w:r w:rsidRPr="00700C94">
        <w:rPr>
          <w:sz w:val="24"/>
        </w:rPr>
        <w:t>i</w:t>
      </w:r>
      <w:proofErr w:type="spellEnd"/>
      <w:r w:rsidRPr="00700C94">
        <w:rPr>
          <w:sz w:val="24"/>
        </w:rPr>
        <w:t xml:space="preserve"> + 1;</w:t>
      </w:r>
    </w:p>
    <w:p w14:paraId="48936F4B" w14:textId="77777777" w:rsidR="00191B7B" w:rsidRPr="00700C94" w:rsidRDefault="00191B7B" w:rsidP="00191B7B">
      <w:pPr>
        <w:spacing w:line="360" w:lineRule="auto"/>
        <w:jc w:val="left"/>
        <w:rPr>
          <w:sz w:val="24"/>
        </w:rPr>
      </w:pPr>
      <w:r w:rsidRPr="00700C94">
        <w:rPr>
          <w:sz w:val="24"/>
        </w:rPr>
        <w:tab/>
        <w:t>}</w:t>
      </w:r>
    </w:p>
    <w:p w14:paraId="5B2179BE" w14:textId="77777777" w:rsidR="00191B7B" w:rsidRPr="00700C94" w:rsidRDefault="00191B7B" w:rsidP="00191B7B">
      <w:pPr>
        <w:spacing w:line="360" w:lineRule="auto"/>
        <w:jc w:val="left"/>
        <w:rPr>
          <w:sz w:val="24"/>
        </w:rPr>
      </w:pPr>
      <w:r w:rsidRPr="00700C94">
        <w:rPr>
          <w:sz w:val="24"/>
        </w:rPr>
        <w:tab/>
        <w:t>for(</w:t>
      </w:r>
      <w:proofErr w:type="spellStart"/>
      <w:r w:rsidRPr="00700C94">
        <w:rPr>
          <w:sz w:val="24"/>
        </w:rPr>
        <w:t>i</w:t>
      </w:r>
      <w:proofErr w:type="spellEnd"/>
      <w:r w:rsidRPr="00700C94">
        <w:rPr>
          <w:sz w:val="24"/>
        </w:rPr>
        <w:t xml:space="preserve"> = M, j = 0; </w:t>
      </w:r>
      <w:proofErr w:type="spellStart"/>
      <w:r w:rsidRPr="00700C94">
        <w:rPr>
          <w:sz w:val="24"/>
        </w:rPr>
        <w:t>i</w:t>
      </w:r>
      <w:proofErr w:type="spellEnd"/>
      <w:r w:rsidRPr="00700C94">
        <w:rPr>
          <w:sz w:val="24"/>
        </w:rPr>
        <w:t xml:space="preserve"> &gt; 1; </w:t>
      </w:r>
      <w:proofErr w:type="spellStart"/>
      <w:r w:rsidRPr="00700C94">
        <w:rPr>
          <w:sz w:val="24"/>
        </w:rPr>
        <w:t>i</w:t>
      </w:r>
      <w:proofErr w:type="spellEnd"/>
      <w:r w:rsidRPr="00700C94">
        <w:rPr>
          <w:sz w:val="24"/>
        </w:rPr>
        <w:t>--)</w:t>
      </w:r>
    </w:p>
    <w:p w14:paraId="2E4864A3" w14:textId="77777777" w:rsidR="00191B7B" w:rsidRPr="00700C94" w:rsidRDefault="00191B7B" w:rsidP="00191B7B">
      <w:pPr>
        <w:spacing w:line="360" w:lineRule="auto"/>
        <w:jc w:val="left"/>
        <w:rPr>
          <w:sz w:val="24"/>
        </w:rPr>
      </w:pPr>
      <w:r w:rsidRPr="00700C94">
        <w:rPr>
          <w:sz w:val="24"/>
        </w:rPr>
        <w:tab/>
        <w:t>{</w:t>
      </w:r>
    </w:p>
    <w:p w14:paraId="2A49894C" w14:textId="77777777" w:rsidR="00191B7B" w:rsidRPr="00700C94" w:rsidRDefault="00191B7B" w:rsidP="00191B7B">
      <w:pPr>
        <w:spacing w:line="360" w:lineRule="auto"/>
        <w:jc w:val="left"/>
        <w:rPr>
          <w:sz w:val="24"/>
        </w:rPr>
      </w:pPr>
      <w:r w:rsidRPr="00700C94">
        <w:rPr>
          <w:rFonts w:hint="eastAsia"/>
          <w:sz w:val="24"/>
        </w:rPr>
        <w:tab/>
      </w:r>
      <w:r w:rsidRPr="00700C94">
        <w:rPr>
          <w:rFonts w:hint="eastAsia"/>
          <w:sz w:val="24"/>
        </w:rPr>
        <w:tab/>
        <w:t xml:space="preserve">/* </w:t>
      </w:r>
      <w:proofErr w:type="spellStart"/>
      <w:r w:rsidRPr="00700C94">
        <w:rPr>
          <w:rFonts w:hint="eastAsia"/>
          <w:sz w:val="24"/>
        </w:rPr>
        <w:t>i</w:t>
      </w:r>
      <w:proofErr w:type="spellEnd"/>
      <w:r w:rsidRPr="00700C94">
        <w:rPr>
          <w:rFonts w:hint="eastAsia"/>
          <w:sz w:val="24"/>
        </w:rPr>
        <w:t>表示圈中人个数，初始为</w:t>
      </w:r>
      <w:r w:rsidRPr="00700C94">
        <w:rPr>
          <w:rFonts w:hint="eastAsia"/>
          <w:sz w:val="24"/>
        </w:rPr>
        <w:t>M</w:t>
      </w:r>
      <w:r w:rsidRPr="00700C94">
        <w:rPr>
          <w:rFonts w:hint="eastAsia"/>
          <w:sz w:val="24"/>
        </w:rPr>
        <w:t>个，剩</w:t>
      </w:r>
      <w:r w:rsidRPr="00700C94">
        <w:rPr>
          <w:rFonts w:hint="eastAsia"/>
          <w:sz w:val="24"/>
        </w:rPr>
        <w:t>1</w:t>
      </w:r>
      <w:r w:rsidRPr="00700C94">
        <w:rPr>
          <w:rFonts w:hint="eastAsia"/>
          <w:sz w:val="24"/>
        </w:rPr>
        <w:t>个人时结束循环；</w:t>
      </w:r>
      <w:r w:rsidRPr="00700C94">
        <w:rPr>
          <w:rFonts w:hint="eastAsia"/>
          <w:sz w:val="24"/>
        </w:rPr>
        <w:t>j</w:t>
      </w:r>
      <w:r w:rsidRPr="00700C94">
        <w:rPr>
          <w:rFonts w:hint="eastAsia"/>
          <w:sz w:val="24"/>
        </w:rPr>
        <w:t>表示当前报数人的位置</w:t>
      </w:r>
      <w:r w:rsidRPr="00700C94">
        <w:rPr>
          <w:rFonts w:hint="eastAsia"/>
          <w:sz w:val="24"/>
        </w:rPr>
        <w:t xml:space="preserve"> */</w:t>
      </w:r>
    </w:p>
    <w:p w14:paraId="6224F868" w14:textId="77777777" w:rsidR="00191B7B" w:rsidRPr="00700C94" w:rsidRDefault="00191B7B" w:rsidP="00191B7B">
      <w:pPr>
        <w:spacing w:line="360" w:lineRule="auto"/>
        <w:jc w:val="left"/>
        <w:rPr>
          <w:sz w:val="24"/>
        </w:rPr>
      </w:pPr>
      <w:r w:rsidRPr="00700C94">
        <w:rPr>
          <w:rFonts w:hint="eastAsia"/>
          <w:sz w:val="24"/>
        </w:rPr>
        <w:tab/>
      </w:r>
      <w:r w:rsidRPr="00700C94">
        <w:rPr>
          <w:rFonts w:hint="eastAsia"/>
          <w:sz w:val="24"/>
        </w:rPr>
        <w:tab/>
        <w:t>for(k = 1; k &lt;= N; k++)</w:t>
      </w:r>
      <w:r w:rsidRPr="00700C94">
        <w:rPr>
          <w:rFonts w:hint="eastAsia"/>
          <w:sz w:val="24"/>
        </w:rPr>
        <w:tab/>
      </w:r>
      <w:r w:rsidRPr="00700C94">
        <w:rPr>
          <w:rFonts w:hint="eastAsia"/>
          <w:sz w:val="24"/>
        </w:rPr>
        <w:tab/>
      </w:r>
      <w:r w:rsidRPr="00700C94">
        <w:rPr>
          <w:rFonts w:hint="eastAsia"/>
          <w:sz w:val="24"/>
        </w:rPr>
        <w:tab/>
        <w:t>/* 1</w:t>
      </w:r>
      <w:r w:rsidRPr="00700C94">
        <w:rPr>
          <w:rFonts w:hint="eastAsia"/>
          <w:sz w:val="24"/>
        </w:rPr>
        <w:t>至</w:t>
      </w:r>
      <w:r w:rsidRPr="00700C94">
        <w:rPr>
          <w:rFonts w:hint="eastAsia"/>
          <w:sz w:val="24"/>
        </w:rPr>
        <w:t>N</w:t>
      </w:r>
      <w:r w:rsidRPr="00700C94">
        <w:rPr>
          <w:rFonts w:hint="eastAsia"/>
          <w:sz w:val="24"/>
        </w:rPr>
        <w:t>报数</w:t>
      </w:r>
      <w:r w:rsidRPr="00700C94">
        <w:rPr>
          <w:rFonts w:hint="eastAsia"/>
          <w:sz w:val="24"/>
        </w:rPr>
        <w:t xml:space="preserve"> */</w:t>
      </w:r>
    </w:p>
    <w:p w14:paraId="3F5A98C7" w14:textId="77777777" w:rsidR="00191B7B" w:rsidRPr="00700C94" w:rsidRDefault="00191B7B" w:rsidP="00191B7B">
      <w:pPr>
        <w:spacing w:line="360" w:lineRule="auto"/>
        <w:jc w:val="left"/>
        <w:rPr>
          <w:sz w:val="24"/>
        </w:rPr>
      </w:pPr>
      <w:r w:rsidRPr="00700C94">
        <w:rPr>
          <w:sz w:val="24"/>
        </w:rPr>
        <w:tab/>
      </w:r>
      <w:r w:rsidRPr="00700C94">
        <w:rPr>
          <w:sz w:val="24"/>
        </w:rPr>
        <w:tab/>
        <w:t>{</w:t>
      </w:r>
    </w:p>
    <w:p w14:paraId="11A3F2D2" w14:textId="77777777" w:rsidR="00191B7B" w:rsidRPr="00700C94" w:rsidRDefault="00191B7B" w:rsidP="00191B7B">
      <w:pPr>
        <w:spacing w:line="360" w:lineRule="auto"/>
        <w:jc w:val="left"/>
        <w:rPr>
          <w:sz w:val="24"/>
        </w:rPr>
      </w:pPr>
      <w:r w:rsidRPr="00700C94">
        <w:rPr>
          <w:sz w:val="24"/>
        </w:rPr>
        <w:tab/>
      </w:r>
      <w:r w:rsidRPr="00700C94">
        <w:rPr>
          <w:sz w:val="24"/>
        </w:rPr>
        <w:tab/>
      </w:r>
      <w:r w:rsidRPr="00700C94">
        <w:rPr>
          <w:sz w:val="24"/>
        </w:rPr>
        <w:tab/>
        <w:t xml:space="preserve">if(++j &gt; </w:t>
      </w:r>
      <w:proofErr w:type="spellStart"/>
      <w:r w:rsidRPr="00700C94">
        <w:rPr>
          <w:sz w:val="24"/>
        </w:rPr>
        <w:t>i</w:t>
      </w:r>
      <w:proofErr w:type="spellEnd"/>
      <w:r w:rsidRPr="00700C94">
        <w:rPr>
          <w:sz w:val="24"/>
        </w:rPr>
        <w:t xml:space="preserve"> - 1)</w:t>
      </w:r>
    </w:p>
    <w:p w14:paraId="59A724AD" w14:textId="77777777" w:rsidR="00191B7B" w:rsidRPr="00700C94" w:rsidRDefault="00191B7B" w:rsidP="00191B7B">
      <w:pPr>
        <w:spacing w:line="360" w:lineRule="auto"/>
        <w:jc w:val="left"/>
        <w:rPr>
          <w:sz w:val="24"/>
        </w:rPr>
      </w:pPr>
      <w:r w:rsidRPr="00700C94">
        <w:rPr>
          <w:sz w:val="24"/>
        </w:rPr>
        <w:tab/>
      </w:r>
      <w:r w:rsidRPr="00700C94">
        <w:rPr>
          <w:sz w:val="24"/>
        </w:rPr>
        <w:tab/>
      </w:r>
      <w:r w:rsidRPr="00700C94">
        <w:rPr>
          <w:sz w:val="24"/>
        </w:rPr>
        <w:tab/>
        <w:t>{</w:t>
      </w:r>
    </w:p>
    <w:p w14:paraId="7C36D823" w14:textId="77777777" w:rsidR="00191B7B" w:rsidRPr="00700C94" w:rsidRDefault="00191B7B" w:rsidP="00191B7B">
      <w:pPr>
        <w:spacing w:line="360" w:lineRule="auto"/>
        <w:jc w:val="left"/>
        <w:rPr>
          <w:sz w:val="24"/>
        </w:rPr>
      </w:pPr>
      <w:r w:rsidRPr="00700C94">
        <w:rPr>
          <w:rFonts w:hint="eastAsia"/>
          <w:sz w:val="24"/>
        </w:rPr>
        <w:tab/>
      </w:r>
      <w:r w:rsidRPr="00700C94">
        <w:rPr>
          <w:rFonts w:hint="eastAsia"/>
          <w:sz w:val="24"/>
        </w:rPr>
        <w:tab/>
      </w:r>
      <w:r w:rsidRPr="00700C94">
        <w:rPr>
          <w:rFonts w:hint="eastAsia"/>
          <w:sz w:val="24"/>
        </w:rPr>
        <w:tab/>
      </w:r>
      <w:r w:rsidRPr="00700C94">
        <w:rPr>
          <w:rFonts w:hint="eastAsia"/>
          <w:sz w:val="24"/>
        </w:rPr>
        <w:tab/>
        <w:t xml:space="preserve">j = 0;/* </w:t>
      </w:r>
      <w:r w:rsidRPr="00700C94">
        <w:rPr>
          <w:rFonts w:hint="eastAsia"/>
          <w:sz w:val="24"/>
        </w:rPr>
        <w:t>最后一个人报数后第一个人接着报，形成一个圈</w:t>
      </w:r>
      <w:r w:rsidRPr="00700C94">
        <w:rPr>
          <w:rFonts w:hint="eastAsia"/>
          <w:sz w:val="24"/>
        </w:rPr>
        <w:t xml:space="preserve"> */</w:t>
      </w:r>
    </w:p>
    <w:p w14:paraId="5F0EA801" w14:textId="77777777" w:rsidR="00191B7B" w:rsidRPr="00700C94" w:rsidRDefault="00191B7B" w:rsidP="00191B7B">
      <w:pPr>
        <w:spacing w:line="360" w:lineRule="auto"/>
        <w:jc w:val="left"/>
        <w:rPr>
          <w:sz w:val="24"/>
        </w:rPr>
      </w:pPr>
      <w:r w:rsidRPr="00700C94">
        <w:rPr>
          <w:sz w:val="24"/>
        </w:rPr>
        <w:tab/>
      </w:r>
      <w:r w:rsidRPr="00700C94">
        <w:rPr>
          <w:sz w:val="24"/>
        </w:rPr>
        <w:tab/>
      </w:r>
      <w:r w:rsidRPr="00700C94">
        <w:rPr>
          <w:sz w:val="24"/>
        </w:rPr>
        <w:tab/>
        <w:t>}</w:t>
      </w:r>
    </w:p>
    <w:p w14:paraId="505020C7" w14:textId="77777777" w:rsidR="00191B7B" w:rsidRPr="00700C94" w:rsidRDefault="00191B7B" w:rsidP="00191B7B">
      <w:pPr>
        <w:spacing w:line="360" w:lineRule="auto"/>
        <w:jc w:val="left"/>
        <w:rPr>
          <w:sz w:val="24"/>
        </w:rPr>
      </w:pPr>
      <w:r w:rsidRPr="00700C94">
        <w:rPr>
          <w:sz w:val="24"/>
        </w:rPr>
        <w:tab/>
      </w:r>
      <w:r w:rsidRPr="00700C94">
        <w:rPr>
          <w:sz w:val="24"/>
        </w:rPr>
        <w:tab/>
        <w:t>}</w:t>
      </w:r>
    </w:p>
    <w:p w14:paraId="2D065A25" w14:textId="77777777" w:rsidR="00191B7B" w:rsidRPr="00700C94" w:rsidRDefault="00191B7B" w:rsidP="00191B7B">
      <w:pPr>
        <w:spacing w:line="360" w:lineRule="auto"/>
        <w:jc w:val="left"/>
        <w:rPr>
          <w:sz w:val="24"/>
        </w:rPr>
      </w:pPr>
      <w:r w:rsidRPr="00700C94">
        <w:rPr>
          <w:rFonts w:hint="eastAsia"/>
          <w:sz w:val="24"/>
        </w:rPr>
        <w:tab/>
      </w:r>
      <w:r w:rsidRPr="00700C94">
        <w:rPr>
          <w:rFonts w:hint="eastAsia"/>
          <w:sz w:val="24"/>
        </w:rPr>
        <w:tab/>
        <w:t>b[M-</w:t>
      </w:r>
      <w:proofErr w:type="spellStart"/>
      <w:r w:rsidRPr="00700C94">
        <w:rPr>
          <w:rFonts w:hint="eastAsia"/>
          <w:sz w:val="24"/>
        </w:rPr>
        <w:t>i</w:t>
      </w:r>
      <w:proofErr w:type="spellEnd"/>
      <w:r w:rsidRPr="00700C94">
        <w:rPr>
          <w:rFonts w:hint="eastAsia"/>
          <w:sz w:val="24"/>
        </w:rPr>
        <w:t>] = j ? a[j-1]:a[i-1];</w:t>
      </w:r>
      <w:r w:rsidRPr="00700C94">
        <w:rPr>
          <w:rFonts w:hint="eastAsia"/>
          <w:sz w:val="24"/>
        </w:rPr>
        <w:tab/>
        <w:t xml:space="preserve">/* </w:t>
      </w:r>
      <w:r w:rsidRPr="00700C94">
        <w:rPr>
          <w:rFonts w:hint="eastAsia"/>
          <w:sz w:val="24"/>
        </w:rPr>
        <w:t>将报数为</w:t>
      </w:r>
      <w:r w:rsidRPr="00700C94">
        <w:rPr>
          <w:rFonts w:hint="eastAsia"/>
          <w:sz w:val="24"/>
        </w:rPr>
        <w:t>N</w:t>
      </w:r>
      <w:r w:rsidRPr="00700C94">
        <w:rPr>
          <w:rFonts w:hint="eastAsia"/>
          <w:sz w:val="24"/>
        </w:rPr>
        <w:t>的人的编号存入数组</w:t>
      </w:r>
      <w:r w:rsidRPr="00700C94">
        <w:rPr>
          <w:rFonts w:hint="eastAsia"/>
          <w:sz w:val="24"/>
        </w:rPr>
        <w:t>b j=0</w:t>
      </w:r>
      <w:r w:rsidRPr="00700C94">
        <w:rPr>
          <w:rFonts w:hint="eastAsia"/>
          <w:sz w:val="24"/>
        </w:rPr>
        <w:t>的时候存最后一个人</w:t>
      </w:r>
      <w:r w:rsidRPr="00700C94">
        <w:rPr>
          <w:rFonts w:hint="eastAsia"/>
          <w:sz w:val="24"/>
        </w:rPr>
        <w:t>*/</w:t>
      </w:r>
    </w:p>
    <w:p w14:paraId="67BD0DD6" w14:textId="77777777" w:rsidR="00191B7B" w:rsidRPr="00700C94" w:rsidRDefault="00191B7B" w:rsidP="00191B7B">
      <w:pPr>
        <w:spacing w:line="360" w:lineRule="auto"/>
        <w:jc w:val="left"/>
        <w:rPr>
          <w:sz w:val="24"/>
        </w:rPr>
      </w:pPr>
      <w:r w:rsidRPr="00700C94">
        <w:rPr>
          <w:sz w:val="24"/>
        </w:rPr>
        <w:tab/>
      </w:r>
      <w:r w:rsidRPr="00700C94">
        <w:rPr>
          <w:sz w:val="24"/>
        </w:rPr>
        <w:tab/>
        <w:t>if(j)</w:t>
      </w:r>
    </w:p>
    <w:p w14:paraId="5AC8C71F" w14:textId="77777777" w:rsidR="00191B7B" w:rsidRPr="00700C94" w:rsidRDefault="00191B7B" w:rsidP="00191B7B">
      <w:pPr>
        <w:spacing w:line="360" w:lineRule="auto"/>
        <w:jc w:val="left"/>
        <w:rPr>
          <w:sz w:val="24"/>
        </w:rPr>
      </w:pPr>
      <w:r w:rsidRPr="00700C94">
        <w:rPr>
          <w:sz w:val="24"/>
        </w:rPr>
        <w:lastRenderedPageBreak/>
        <w:tab/>
      </w:r>
      <w:r w:rsidRPr="00700C94">
        <w:rPr>
          <w:sz w:val="24"/>
        </w:rPr>
        <w:tab/>
        <w:t>{</w:t>
      </w:r>
    </w:p>
    <w:p w14:paraId="638BDE2E" w14:textId="77777777" w:rsidR="00191B7B" w:rsidRPr="00700C94" w:rsidRDefault="00191B7B" w:rsidP="00191B7B">
      <w:pPr>
        <w:spacing w:line="360" w:lineRule="auto"/>
        <w:jc w:val="left"/>
        <w:rPr>
          <w:sz w:val="24"/>
        </w:rPr>
      </w:pPr>
      <w:r w:rsidRPr="00700C94">
        <w:rPr>
          <w:sz w:val="24"/>
        </w:rPr>
        <w:tab/>
      </w:r>
      <w:r w:rsidRPr="00700C94">
        <w:rPr>
          <w:sz w:val="24"/>
        </w:rPr>
        <w:tab/>
      </w:r>
      <w:r w:rsidRPr="00700C94">
        <w:rPr>
          <w:sz w:val="24"/>
        </w:rPr>
        <w:tab/>
        <w:t xml:space="preserve">for(k = --j; k &lt; </w:t>
      </w:r>
      <w:proofErr w:type="spellStart"/>
      <w:r w:rsidRPr="00700C94">
        <w:rPr>
          <w:sz w:val="24"/>
        </w:rPr>
        <w:t>i</w:t>
      </w:r>
      <w:proofErr w:type="spellEnd"/>
      <w:r w:rsidRPr="00700C94">
        <w:rPr>
          <w:sz w:val="24"/>
        </w:rPr>
        <w:t>; k++)</w:t>
      </w:r>
    </w:p>
    <w:p w14:paraId="07D77676" w14:textId="77777777" w:rsidR="00191B7B" w:rsidRPr="00700C94" w:rsidRDefault="00191B7B" w:rsidP="00191B7B">
      <w:pPr>
        <w:spacing w:line="360" w:lineRule="auto"/>
        <w:jc w:val="left"/>
        <w:rPr>
          <w:sz w:val="24"/>
        </w:rPr>
      </w:pPr>
      <w:r w:rsidRPr="00700C94">
        <w:rPr>
          <w:sz w:val="24"/>
        </w:rPr>
        <w:tab/>
      </w:r>
      <w:r w:rsidRPr="00700C94">
        <w:rPr>
          <w:sz w:val="24"/>
        </w:rPr>
        <w:tab/>
      </w:r>
      <w:r w:rsidRPr="00700C94">
        <w:rPr>
          <w:sz w:val="24"/>
        </w:rPr>
        <w:tab/>
        <w:t>{</w:t>
      </w:r>
    </w:p>
    <w:p w14:paraId="6FE847FC" w14:textId="77777777" w:rsidR="00191B7B" w:rsidRPr="00700C94" w:rsidRDefault="00191B7B" w:rsidP="00191B7B">
      <w:pPr>
        <w:spacing w:line="360" w:lineRule="auto"/>
        <w:jc w:val="left"/>
        <w:rPr>
          <w:sz w:val="24"/>
        </w:rPr>
      </w:pPr>
      <w:r w:rsidRPr="00700C94">
        <w:rPr>
          <w:rFonts w:hint="eastAsia"/>
          <w:sz w:val="24"/>
        </w:rPr>
        <w:tab/>
      </w:r>
      <w:r w:rsidRPr="00700C94">
        <w:rPr>
          <w:rFonts w:hint="eastAsia"/>
          <w:sz w:val="24"/>
        </w:rPr>
        <w:tab/>
      </w:r>
      <w:r w:rsidRPr="00700C94">
        <w:rPr>
          <w:rFonts w:hint="eastAsia"/>
          <w:sz w:val="24"/>
        </w:rPr>
        <w:tab/>
      </w:r>
      <w:r w:rsidRPr="00700C94">
        <w:rPr>
          <w:rFonts w:hint="eastAsia"/>
          <w:sz w:val="24"/>
        </w:rPr>
        <w:tab/>
        <w:t>a[k]=a[k+1];  //</w:t>
      </w:r>
      <w:r w:rsidRPr="00700C94">
        <w:rPr>
          <w:rFonts w:hint="eastAsia"/>
          <w:sz w:val="24"/>
        </w:rPr>
        <w:t>后面的人向前</w:t>
      </w:r>
    </w:p>
    <w:p w14:paraId="3D1E7473" w14:textId="77777777" w:rsidR="00191B7B" w:rsidRPr="00700C94" w:rsidRDefault="00191B7B" w:rsidP="00191B7B">
      <w:pPr>
        <w:spacing w:line="360" w:lineRule="auto"/>
        <w:jc w:val="left"/>
        <w:rPr>
          <w:sz w:val="24"/>
        </w:rPr>
      </w:pPr>
      <w:r w:rsidRPr="00700C94">
        <w:rPr>
          <w:rFonts w:hint="eastAsia"/>
          <w:sz w:val="24"/>
        </w:rPr>
        <w:tab/>
      </w:r>
      <w:r w:rsidRPr="00700C94">
        <w:rPr>
          <w:rFonts w:hint="eastAsia"/>
          <w:sz w:val="24"/>
        </w:rPr>
        <w:tab/>
      </w:r>
      <w:r w:rsidRPr="00700C94">
        <w:rPr>
          <w:rFonts w:hint="eastAsia"/>
          <w:sz w:val="24"/>
        </w:rPr>
        <w:tab/>
        <w:t>}</w:t>
      </w:r>
      <w:r w:rsidRPr="00700C94">
        <w:rPr>
          <w:rFonts w:hint="eastAsia"/>
          <w:sz w:val="24"/>
        </w:rPr>
        <w:tab/>
        <w:t xml:space="preserve">/* </w:t>
      </w:r>
      <w:r w:rsidRPr="00700C94">
        <w:rPr>
          <w:rFonts w:hint="eastAsia"/>
          <w:sz w:val="24"/>
        </w:rPr>
        <w:t>压缩数组</w:t>
      </w:r>
      <w:r w:rsidRPr="00700C94">
        <w:rPr>
          <w:rFonts w:hint="eastAsia"/>
          <w:sz w:val="24"/>
        </w:rPr>
        <w:t>a</w:t>
      </w:r>
      <w:r w:rsidRPr="00700C94">
        <w:rPr>
          <w:rFonts w:hint="eastAsia"/>
          <w:sz w:val="24"/>
        </w:rPr>
        <w:t>，使报数为</w:t>
      </w:r>
      <w:r w:rsidRPr="00700C94">
        <w:rPr>
          <w:rFonts w:hint="eastAsia"/>
          <w:sz w:val="24"/>
        </w:rPr>
        <w:t>N</w:t>
      </w:r>
      <w:r w:rsidRPr="00700C94">
        <w:rPr>
          <w:rFonts w:hint="eastAsia"/>
          <w:sz w:val="24"/>
        </w:rPr>
        <w:t>的人出圈</w:t>
      </w:r>
      <w:r w:rsidRPr="00700C94">
        <w:rPr>
          <w:rFonts w:hint="eastAsia"/>
          <w:sz w:val="24"/>
        </w:rPr>
        <w:t xml:space="preserve"> */</w:t>
      </w:r>
    </w:p>
    <w:p w14:paraId="54663AD0" w14:textId="77777777" w:rsidR="00191B7B" w:rsidRPr="00700C94" w:rsidRDefault="00191B7B" w:rsidP="00191B7B">
      <w:pPr>
        <w:spacing w:line="360" w:lineRule="auto"/>
        <w:jc w:val="left"/>
        <w:rPr>
          <w:sz w:val="24"/>
        </w:rPr>
      </w:pPr>
      <w:r w:rsidRPr="00700C94">
        <w:rPr>
          <w:sz w:val="24"/>
        </w:rPr>
        <w:tab/>
      </w:r>
      <w:r w:rsidRPr="00700C94">
        <w:rPr>
          <w:sz w:val="24"/>
        </w:rPr>
        <w:tab/>
        <w:t>}</w:t>
      </w:r>
    </w:p>
    <w:p w14:paraId="70EB3200" w14:textId="77777777" w:rsidR="00191B7B" w:rsidRPr="00700C94" w:rsidRDefault="00191B7B" w:rsidP="00191B7B">
      <w:pPr>
        <w:spacing w:line="360" w:lineRule="auto"/>
        <w:jc w:val="left"/>
        <w:rPr>
          <w:sz w:val="24"/>
        </w:rPr>
      </w:pPr>
      <w:r w:rsidRPr="00700C94">
        <w:rPr>
          <w:sz w:val="24"/>
        </w:rPr>
        <w:tab/>
        <w:t>}</w:t>
      </w:r>
    </w:p>
    <w:p w14:paraId="09EA0E2F" w14:textId="77777777" w:rsidR="00191B7B" w:rsidRPr="00700C94" w:rsidRDefault="00191B7B" w:rsidP="00191B7B">
      <w:pPr>
        <w:spacing w:line="360" w:lineRule="auto"/>
        <w:jc w:val="left"/>
        <w:rPr>
          <w:sz w:val="24"/>
        </w:rPr>
      </w:pPr>
      <w:r w:rsidRPr="00700C94">
        <w:rPr>
          <w:rFonts w:hint="eastAsia"/>
          <w:sz w:val="24"/>
        </w:rPr>
        <w:tab/>
        <w:t>for(</w:t>
      </w:r>
      <w:proofErr w:type="spellStart"/>
      <w:r w:rsidRPr="00700C94">
        <w:rPr>
          <w:rFonts w:hint="eastAsia"/>
          <w:sz w:val="24"/>
        </w:rPr>
        <w:t>i</w:t>
      </w:r>
      <w:proofErr w:type="spellEnd"/>
      <w:r w:rsidRPr="00700C94">
        <w:rPr>
          <w:rFonts w:hint="eastAsia"/>
          <w:sz w:val="24"/>
        </w:rPr>
        <w:t xml:space="preserve"> = 0;i &lt; M-1; </w:t>
      </w:r>
      <w:proofErr w:type="spellStart"/>
      <w:r w:rsidRPr="00700C94">
        <w:rPr>
          <w:rFonts w:hint="eastAsia"/>
          <w:sz w:val="24"/>
        </w:rPr>
        <w:t>i</w:t>
      </w:r>
      <w:proofErr w:type="spellEnd"/>
      <w:r w:rsidRPr="00700C94">
        <w:rPr>
          <w:rFonts w:hint="eastAsia"/>
          <w:sz w:val="24"/>
        </w:rPr>
        <w:t>++)</w:t>
      </w:r>
      <w:r w:rsidRPr="00700C94">
        <w:rPr>
          <w:rFonts w:hint="eastAsia"/>
          <w:sz w:val="24"/>
        </w:rPr>
        <w:tab/>
      </w:r>
      <w:r w:rsidRPr="00700C94">
        <w:rPr>
          <w:rFonts w:hint="eastAsia"/>
          <w:sz w:val="24"/>
        </w:rPr>
        <w:tab/>
        <w:t xml:space="preserve">/* </w:t>
      </w:r>
      <w:r w:rsidRPr="00700C94">
        <w:rPr>
          <w:rFonts w:hint="eastAsia"/>
          <w:sz w:val="24"/>
        </w:rPr>
        <w:t>按次序输出出圈人的编号</w:t>
      </w:r>
      <w:r w:rsidRPr="00700C94">
        <w:rPr>
          <w:rFonts w:hint="eastAsia"/>
          <w:sz w:val="24"/>
        </w:rPr>
        <w:t xml:space="preserve"> */</w:t>
      </w:r>
    </w:p>
    <w:p w14:paraId="732ECF01" w14:textId="77777777" w:rsidR="00191B7B" w:rsidRPr="00700C94" w:rsidRDefault="00191B7B" w:rsidP="00191B7B">
      <w:pPr>
        <w:spacing w:line="360" w:lineRule="auto"/>
        <w:jc w:val="left"/>
        <w:rPr>
          <w:sz w:val="24"/>
        </w:rPr>
      </w:pPr>
      <w:r w:rsidRPr="00700C94">
        <w:rPr>
          <w:sz w:val="24"/>
        </w:rPr>
        <w:tab/>
        <w:t>{</w:t>
      </w:r>
    </w:p>
    <w:p w14:paraId="65C84076" w14:textId="77777777" w:rsidR="00191B7B" w:rsidRPr="00700C94" w:rsidRDefault="00191B7B" w:rsidP="00191B7B">
      <w:pPr>
        <w:spacing w:line="360" w:lineRule="auto"/>
        <w:jc w:val="left"/>
        <w:rPr>
          <w:sz w:val="24"/>
        </w:rPr>
      </w:pPr>
      <w:r w:rsidRPr="00700C94">
        <w:rPr>
          <w:sz w:val="24"/>
        </w:rPr>
        <w:tab/>
      </w:r>
      <w:r w:rsidRPr="00700C94">
        <w:rPr>
          <w:sz w:val="24"/>
        </w:rPr>
        <w:tab/>
      </w:r>
      <w:proofErr w:type="spellStart"/>
      <w:r w:rsidRPr="00700C94">
        <w:rPr>
          <w:sz w:val="24"/>
        </w:rPr>
        <w:t>printf</w:t>
      </w:r>
      <w:proofErr w:type="spellEnd"/>
      <w:r w:rsidRPr="00700C94">
        <w:rPr>
          <w:sz w:val="24"/>
        </w:rPr>
        <w:t>("%6d", b[</w:t>
      </w:r>
      <w:proofErr w:type="spellStart"/>
      <w:r w:rsidRPr="00700C94">
        <w:rPr>
          <w:sz w:val="24"/>
        </w:rPr>
        <w:t>i</w:t>
      </w:r>
      <w:proofErr w:type="spellEnd"/>
      <w:r w:rsidRPr="00700C94">
        <w:rPr>
          <w:sz w:val="24"/>
        </w:rPr>
        <w:t>]);</w:t>
      </w:r>
    </w:p>
    <w:p w14:paraId="4E5DECAC" w14:textId="77777777" w:rsidR="00191B7B" w:rsidRPr="00700C94" w:rsidRDefault="00191B7B" w:rsidP="00191B7B">
      <w:pPr>
        <w:spacing w:line="360" w:lineRule="auto"/>
        <w:jc w:val="left"/>
        <w:rPr>
          <w:sz w:val="24"/>
        </w:rPr>
      </w:pPr>
      <w:r w:rsidRPr="00700C94">
        <w:rPr>
          <w:sz w:val="24"/>
        </w:rPr>
        <w:tab/>
        <w:t>}</w:t>
      </w:r>
    </w:p>
    <w:p w14:paraId="044D5B5A" w14:textId="77777777" w:rsidR="00191B7B" w:rsidRPr="00700C94" w:rsidRDefault="00191B7B" w:rsidP="00191B7B">
      <w:pPr>
        <w:spacing w:line="360" w:lineRule="auto"/>
        <w:jc w:val="left"/>
        <w:rPr>
          <w:sz w:val="24"/>
        </w:rPr>
      </w:pPr>
      <w:r w:rsidRPr="00700C94">
        <w:rPr>
          <w:rFonts w:hint="eastAsia"/>
          <w:sz w:val="24"/>
        </w:rPr>
        <w:tab/>
      </w:r>
      <w:proofErr w:type="spellStart"/>
      <w:r w:rsidRPr="00700C94">
        <w:rPr>
          <w:rFonts w:hint="eastAsia"/>
          <w:sz w:val="24"/>
        </w:rPr>
        <w:t>printf</w:t>
      </w:r>
      <w:proofErr w:type="spellEnd"/>
      <w:r w:rsidRPr="00700C94">
        <w:rPr>
          <w:rFonts w:hint="eastAsia"/>
          <w:sz w:val="24"/>
        </w:rPr>
        <w:t>("%6d\n", a[0]);</w:t>
      </w:r>
      <w:r w:rsidRPr="00700C94">
        <w:rPr>
          <w:rFonts w:hint="eastAsia"/>
          <w:sz w:val="24"/>
        </w:rPr>
        <w:tab/>
      </w:r>
      <w:r w:rsidRPr="00700C94">
        <w:rPr>
          <w:rFonts w:hint="eastAsia"/>
          <w:sz w:val="24"/>
        </w:rPr>
        <w:tab/>
      </w:r>
      <w:r w:rsidRPr="00700C94">
        <w:rPr>
          <w:rFonts w:hint="eastAsia"/>
          <w:sz w:val="24"/>
        </w:rPr>
        <w:tab/>
        <w:t xml:space="preserve">/* </w:t>
      </w:r>
      <w:r w:rsidRPr="00700C94">
        <w:rPr>
          <w:rFonts w:hint="eastAsia"/>
          <w:sz w:val="24"/>
        </w:rPr>
        <w:t>输出圈中最后一个人的编号</w:t>
      </w:r>
      <w:r w:rsidRPr="00700C94">
        <w:rPr>
          <w:rFonts w:hint="eastAsia"/>
          <w:sz w:val="24"/>
        </w:rPr>
        <w:t xml:space="preserve"> */</w:t>
      </w:r>
    </w:p>
    <w:p w14:paraId="26B64F82" w14:textId="77777777" w:rsidR="00191B7B" w:rsidRPr="00700C94" w:rsidRDefault="00191B7B" w:rsidP="00191B7B">
      <w:pPr>
        <w:spacing w:line="360" w:lineRule="auto"/>
        <w:jc w:val="left"/>
        <w:rPr>
          <w:sz w:val="24"/>
        </w:rPr>
      </w:pPr>
      <w:r w:rsidRPr="00700C94">
        <w:rPr>
          <w:sz w:val="24"/>
        </w:rPr>
        <w:tab/>
        <w:t>return 0;</w:t>
      </w:r>
    </w:p>
    <w:p w14:paraId="3B14F077" w14:textId="77777777" w:rsidR="00191B7B" w:rsidRDefault="00191B7B" w:rsidP="00191B7B">
      <w:pPr>
        <w:spacing w:line="360" w:lineRule="auto"/>
        <w:jc w:val="left"/>
        <w:rPr>
          <w:sz w:val="24"/>
        </w:rPr>
      </w:pPr>
      <w:r w:rsidRPr="00700C94">
        <w:rPr>
          <w:sz w:val="24"/>
        </w:rPr>
        <w:t>}</w:t>
      </w:r>
    </w:p>
    <w:p w14:paraId="2D59CE96" w14:textId="77777777" w:rsidR="00191B7B" w:rsidRDefault="00191B7B" w:rsidP="00191B7B">
      <w:pPr>
        <w:spacing w:line="360" w:lineRule="auto"/>
        <w:jc w:val="center"/>
      </w:pPr>
      <w:r w:rsidRPr="00F51AB5">
        <w:rPr>
          <w:noProof/>
          <w:sz w:val="24"/>
        </w:rPr>
        <w:drawing>
          <wp:inline distT="0" distB="0" distL="0" distR="0" wp14:anchorId="267AAD86" wp14:editId="3FD1A3BF">
            <wp:extent cx="4789170" cy="981324"/>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8492"/>
                    <a:stretch/>
                  </pic:blipFill>
                  <pic:spPr bwMode="auto">
                    <a:xfrm>
                      <a:off x="0" y="0"/>
                      <a:ext cx="4789585" cy="981409"/>
                    </a:xfrm>
                    <a:prstGeom prst="rect">
                      <a:avLst/>
                    </a:prstGeom>
                    <a:ln>
                      <a:noFill/>
                    </a:ln>
                    <a:extLst>
                      <a:ext uri="{53640926-AAD7-44D8-BBD7-CCE9431645EC}">
                        <a14:shadowObscured xmlns:a14="http://schemas.microsoft.com/office/drawing/2010/main"/>
                      </a:ext>
                    </a:extLst>
                  </pic:spPr>
                </pic:pic>
              </a:graphicData>
            </a:graphic>
          </wp:inline>
        </w:drawing>
      </w:r>
    </w:p>
    <w:p w14:paraId="695723A9"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5</w:t>
      </w:r>
      <w:r w:rsidRPr="00885843">
        <w:rPr>
          <w:rFonts w:eastAsia="黑体"/>
          <w:sz w:val="24"/>
        </w:rPr>
        <w:t>-</w:t>
      </w:r>
      <w:r>
        <w:rPr>
          <w:rFonts w:eastAsia="黑体" w:hint="eastAsia"/>
          <w:sz w:val="24"/>
        </w:rPr>
        <w:t>2</w:t>
      </w:r>
      <w:r w:rsidRPr="00885843">
        <w:rPr>
          <w:rFonts w:eastAsia="黑体"/>
          <w:sz w:val="24"/>
        </w:rPr>
        <w:t xml:space="preserve"> </w:t>
      </w:r>
      <w:r>
        <w:rPr>
          <w:rFonts w:eastAsia="黑体" w:hint="eastAsia"/>
          <w:sz w:val="24"/>
        </w:rPr>
        <w:t>程序替换题</w:t>
      </w:r>
      <w:r w:rsidRPr="00885843">
        <w:rPr>
          <w:rFonts w:eastAsia="黑体"/>
          <w:sz w:val="24"/>
        </w:rPr>
        <w:t>1</w:t>
      </w:r>
      <w:r w:rsidRPr="00885843">
        <w:rPr>
          <w:rFonts w:eastAsia="黑体"/>
          <w:sz w:val="24"/>
        </w:rPr>
        <w:t>的</w:t>
      </w:r>
      <w:r>
        <w:rPr>
          <w:rFonts w:eastAsia="黑体" w:hint="eastAsia"/>
          <w:sz w:val="24"/>
        </w:rPr>
        <w:t>运行结果</w:t>
      </w:r>
    </w:p>
    <w:p w14:paraId="4EFFFC0F" w14:textId="77777777" w:rsidR="00191B7B" w:rsidRDefault="00191B7B" w:rsidP="00191B7B">
      <w:pPr>
        <w:snapToGrid w:val="0"/>
        <w:rPr>
          <w:rFonts w:eastAsia="黑体"/>
          <w:sz w:val="24"/>
        </w:rPr>
      </w:pPr>
    </w:p>
    <w:p w14:paraId="4D75BA58" w14:textId="77777777" w:rsidR="00191B7B" w:rsidRPr="008F633F" w:rsidRDefault="00191B7B" w:rsidP="00191B7B">
      <w:pPr>
        <w:pStyle w:val="af6"/>
        <w:numPr>
          <w:ilvl w:val="0"/>
          <w:numId w:val="7"/>
        </w:numPr>
        <w:snapToGrid w:val="0"/>
        <w:spacing w:line="360" w:lineRule="auto"/>
        <w:ind w:firstLineChars="0"/>
        <w:rPr>
          <w:sz w:val="24"/>
        </w:rPr>
      </w:pPr>
      <w:r w:rsidRPr="00700C94">
        <w:rPr>
          <w:rFonts w:hAnsi="宋体"/>
          <w:sz w:val="24"/>
        </w:rPr>
        <w:t>替换后的程序如下所示：</w:t>
      </w:r>
    </w:p>
    <w:p w14:paraId="387A9537" w14:textId="77777777" w:rsidR="00191B7B" w:rsidRPr="008F633F" w:rsidRDefault="00191B7B" w:rsidP="00191B7B">
      <w:pPr>
        <w:snapToGrid w:val="0"/>
        <w:spacing w:line="360" w:lineRule="auto"/>
        <w:rPr>
          <w:sz w:val="24"/>
        </w:rPr>
      </w:pPr>
      <w:r w:rsidRPr="008F633F">
        <w:rPr>
          <w:sz w:val="24"/>
        </w:rPr>
        <w:t>#include&lt;stdio.h&gt;</w:t>
      </w:r>
    </w:p>
    <w:p w14:paraId="51BB3140" w14:textId="77777777" w:rsidR="00191B7B" w:rsidRPr="008F633F" w:rsidRDefault="00191B7B" w:rsidP="00191B7B">
      <w:pPr>
        <w:snapToGrid w:val="0"/>
        <w:spacing w:line="360" w:lineRule="auto"/>
        <w:rPr>
          <w:sz w:val="24"/>
        </w:rPr>
      </w:pPr>
      <w:r w:rsidRPr="008F633F">
        <w:rPr>
          <w:sz w:val="24"/>
        </w:rPr>
        <w:t>#define M 10</w:t>
      </w:r>
    </w:p>
    <w:p w14:paraId="155D4F07" w14:textId="77777777" w:rsidR="00191B7B" w:rsidRPr="008F633F" w:rsidRDefault="00191B7B" w:rsidP="00191B7B">
      <w:pPr>
        <w:snapToGrid w:val="0"/>
        <w:spacing w:line="360" w:lineRule="auto"/>
        <w:rPr>
          <w:sz w:val="24"/>
        </w:rPr>
      </w:pPr>
      <w:r w:rsidRPr="008F633F">
        <w:rPr>
          <w:sz w:val="24"/>
        </w:rPr>
        <w:t>#define N 3</w:t>
      </w:r>
    </w:p>
    <w:p w14:paraId="37AD6CCD" w14:textId="77777777" w:rsidR="00191B7B" w:rsidRPr="008F633F" w:rsidRDefault="00191B7B" w:rsidP="00191B7B">
      <w:pPr>
        <w:snapToGrid w:val="0"/>
        <w:spacing w:line="360" w:lineRule="auto"/>
        <w:rPr>
          <w:sz w:val="24"/>
        </w:rPr>
      </w:pPr>
      <w:r w:rsidRPr="008F633F">
        <w:rPr>
          <w:sz w:val="24"/>
        </w:rPr>
        <w:t>int main(void)</w:t>
      </w:r>
    </w:p>
    <w:p w14:paraId="1333C33A" w14:textId="77777777" w:rsidR="00191B7B" w:rsidRPr="008F633F" w:rsidRDefault="00191B7B" w:rsidP="00191B7B">
      <w:pPr>
        <w:snapToGrid w:val="0"/>
        <w:spacing w:line="360" w:lineRule="auto"/>
        <w:rPr>
          <w:sz w:val="24"/>
        </w:rPr>
      </w:pPr>
      <w:r w:rsidRPr="008F633F">
        <w:rPr>
          <w:sz w:val="24"/>
        </w:rPr>
        <w:t>{</w:t>
      </w:r>
    </w:p>
    <w:p w14:paraId="43D537E0" w14:textId="77777777" w:rsidR="00191B7B" w:rsidRPr="008F633F" w:rsidRDefault="00191B7B" w:rsidP="00191B7B">
      <w:pPr>
        <w:snapToGrid w:val="0"/>
        <w:spacing w:line="360" w:lineRule="auto"/>
        <w:rPr>
          <w:sz w:val="24"/>
        </w:rPr>
      </w:pPr>
      <w:r w:rsidRPr="008F633F">
        <w:rPr>
          <w:rFonts w:hint="eastAsia"/>
          <w:sz w:val="24"/>
        </w:rPr>
        <w:t xml:space="preserve">    int a[M], b[M];  /* </w:t>
      </w:r>
      <w:r w:rsidRPr="008F633F">
        <w:rPr>
          <w:rFonts w:hint="eastAsia"/>
          <w:sz w:val="24"/>
        </w:rPr>
        <w:t>数组</w:t>
      </w:r>
      <w:r w:rsidRPr="008F633F">
        <w:rPr>
          <w:rFonts w:hint="eastAsia"/>
          <w:sz w:val="24"/>
        </w:rPr>
        <w:t>a</w:t>
      </w:r>
      <w:r w:rsidRPr="008F633F">
        <w:rPr>
          <w:rFonts w:hint="eastAsia"/>
          <w:sz w:val="24"/>
        </w:rPr>
        <w:t>存放圈中人的编号，数组</w:t>
      </w:r>
      <w:r w:rsidRPr="008F633F">
        <w:rPr>
          <w:rFonts w:hint="eastAsia"/>
          <w:sz w:val="24"/>
        </w:rPr>
        <w:t>b</w:t>
      </w:r>
      <w:r w:rsidRPr="008F633F">
        <w:rPr>
          <w:rFonts w:hint="eastAsia"/>
          <w:sz w:val="24"/>
        </w:rPr>
        <w:t>存放出圈人的编号</w:t>
      </w:r>
      <w:r w:rsidRPr="008F633F">
        <w:rPr>
          <w:rFonts w:hint="eastAsia"/>
          <w:sz w:val="24"/>
        </w:rPr>
        <w:t xml:space="preserve"> */</w:t>
      </w:r>
    </w:p>
    <w:p w14:paraId="65CD61DE" w14:textId="77777777" w:rsidR="00191B7B" w:rsidRPr="008F633F" w:rsidRDefault="00191B7B" w:rsidP="00191B7B">
      <w:pPr>
        <w:snapToGrid w:val="0"/>
        <w:spacing w:line="360" w:lineRule="auto"/>
        <w:rPr>
          <w:sz w:val="24"/>
        </w:rPr>
      </w:pPr>
      <w:r w:rsidRPr="008F633F">
        <w:rPr>
          <w:sz w:val="24"/>
        </w:rPr>
        <w:tab/>
        <w:t xml:space="preserve">int </w:t>
      </w:r>
      <w:proofErr w:type="spellStart"/>
      <w:r w:rsidRPr="008F633F">
        <w:rPr>
          <w:sz w:val="24"/>
        </w:rPr>
        <w:t>i</w:t>
      </w:r>
      <w:proofErr w:type="spellEnd"/>
      <w:r w:rsidRPr="008F633F">
        <w:rPr>
          <w:sz w:val="24"/>
        </w:rPr>
        <w:t>, j, k;</w:t>
      </w:r>
    </w:p>
    <w:p w14:paraId="13306528" w14:textId="77777777" w:rsidR="00191B7B" w:rsidRPr="008F633F" w:rsidRDefault="00191B7B" w:rsidP="00191B7B">
      <w:pPr>
        <w:snapToGrid w:val="0"/>
        <w:spacing w:line="360" w:lineRule="auto"/>
        <w:rPr>
          <w:sz w:val="24"/>
        </w:rPr>
      </w:pPr>
      <w:r w:rsidRPr="008F633F">
        <w:rPr>
          <w:rFonts w:hint="eastAsia"/>
          <w:sz w:val="24"/>
        </w:rPr>
        <w:tab/>
        <w:t>for(</w:t>
      </w:r>
      <w:proofErr w:type="spellStart"/>
      <w:r w:rsidRPr="008F633F">
        <w:rPr>
          <w:rFonts w:hint="eastAsia"/>
          <w:sz w:val="24"/>
        </w:rPr>
        <w:t>i</w:t>
      </w:r>
      <w:proofErr w:type="spellEnd"/>
      <w:r w:rsidRPr="008F633F">
        <w:rPr>
          <w:rFonts w:hint="eastAsia"/>
          <w:sz w:val="24"/>
        </w:rPr>
        <w:t xml:space="preserve"> = 0; </w:t>
      </w:r>
      <w:proofErr w:type="spellStart"/>
      <w:r w:rsidRPr="008F633F">
        <w:rPr>
          <w:rFonts w:hint="eastAsia"/>
          <w:sz w:val="24"/>
        </w:rPr>
        <w:t>i</w:t>
      </w:r>
      <w:proofErr w:type="spellEnd"/>
      <w:r w:rsidRPr="008F633F">
        <w:rPr>
          <w:rFonts w:hint="eastAsia"/>
          <w:sz w:val="24"/>
        </w:rPr>
        <w:t xml:space="preserve"> &lt; M; </w:t>
      </w:r>
      <w:proofErr w:type="spellStart"/>
      <w:r w:rsidRPr="008F633F">
        <w:rPr>
          <w:rFonts w:hint="eastAsia"/>
          <w:sz w:val="24"/>
        </w:rPr>
        <w:t>i</w:t>
      </w:r>
      <w:proofErr w:type="spellEnd"/>
      <w:r w:rsidRPr="008F633F">
        <w:rPr>
          <w:rFonts w:hint="eastAsia"/>
          <w:sz w:val="24"/>
        </w:rPr>
        <w:t xml:space="preserve">++)  /* </w:t>
      </w:r>
      <w:r w:rsidRPr="008F633F">
        <w:rPr>
          <w:rFonts w:hint="eastAsia"/>
          <w:sz w:val="24"/>
        </w:rPr>
        <w:t>对圈中人按顺序编号</w:t>
      </w:r>
      <w:r w:rsidRPr="008F633F">
        <w:rPr>
          <w:rFonts w:hint="eastAsia"/>
          <w:sz w:val="24"/>
        </w:rPr>
        <w:t>1</w:t>
      </w:r>
      <w:r w:rsidRPr="008F633F">
        <w:rPr>
          <w:rFonts w:hint="eastAsia"/>
          <w:sz w:val="24"/>
        </w:rPr>
        <w:t>―</w:t>
      </w:r>
      <w:r w:rsidRPr="008F633F">
        <w:rPr>
          <w:rFonts w:hint="eastAsia"/>
          <w:sz w:val="24"/>
        </w:rPr>
        <w:t>M */</w:t>
      </w:r>
    </w:p>
    <w:p w14:paraId="42A56B66" w14:textId="77777777" w:rsidR="00191B7B" w:rsidRPr="008F633F" w:rsidRDefault="00191B7B" w:rsidP="00191B7B">
      <w:pPr>
        <w:snapToGrid w:val="0"/>
        <w:spacing w:line="360" w:lineRule="auto"/>
        <w:rPr>
          <w:sz w:val="24"/>
        </w:rPr>
      </w:pPr>
      <w:r w:rsidRPr="008F633F">
        <w:rPr>
          <w:sz w:val="24"/>
        </w:rPr>
        <w:tab/>
        <w:t>{</w:t>
      </w:r>
    </w:p>
    <w:p w14:paraId="5F1606EA" w14:textId="77777777" w:rsidR="00191B7B" w:rsidRPr="008F633F" w:rsidRDefault="00191B7B" w:rsidP="00191B7B">
      <w:pPr>
        <w:snapToGrid w:val="0"/>
        <w:spacing w:line="360" w:lineRule="auto"/>
        <w:rPr>
          <w:sz w:val="24"/>
        </w:rPr>
      </w:pPr>
      <w:r w:rsidRPr="008F633F">
        <w:rPr>
          <w:sz w:val="24"/>
        </w:rPr>
        <w:tab/>
      </w:r>
      <w:r w:rsidRPr="008F633F">
        <w:rPr>
          <w:sz w:val="24"/>
        </w:rPr>
        <w:tab/>
        <w:t>a[</w:t>
      </w:r>
      <w:proofErr w:type="spellStart"/>
      <w:r w:rsidRPr="008F633F">
        <w:rPr>
          <w:sz w:val="24"/>
        </w:rPr>
        <w:t>i</w:t>
      </w:r>
      <w:proofErr w:type="spellEnd"/>
      <w:r w:rsidRPr="008F633F">
        <w:rPr>
          <w:sz w:val="24"/>
        </w:rPr>
        <w:t xml:space="preserve">] = </w:t>
      </w:r>
      <w:proofErr w:type="spellStart"/>
      <w:r w:rsidRPr="008F633F">
        <w:rPr>
          <w:sz w:val="24"/>
        </w:rPr>
        <w:t>i</w:t>
      </w:r>
      <w:proofErr w:type="spellEnd"/>
      <w:r w:rsidRPr="008F633F">
        <w:rPr>
          <w:sz w:val="24"/>
        </w:rPr>
        <w:t xml:space="preserve"> + 1;</w:t>
      </w:r>
    </w:p>
    <w:p w14:paraId="6B141732" w14:textId="77777777" w:rsidR="00191B7B" w:rsidRPr="008F633F" w:rsidRDefault="00191B7B" w:rsidP="00191B7B">
      <w:pPr>
        <w:snapToGrid w:val="0"/>
        <w:spacing w:line="360" w:lineRule="auto"/>
        <w:rPr>
          <w:sz w:val="24"/>
        </w:rPr>
      </w:pPr>
      <w:r w:rsidRPr="008F633F">
        <w:rPr>
          <w:sz w:val="24"/>
        </w:rPr>
        <w:lastRenderedPageBreak/>
        <w:tab/>
        <w:t>}</w:t>
      </w:r>
    </w:p>
    <w:p w14:paraId="7CCAD158" w14:textId="77777777" w:rsidR="00191B7B" w:rsidRPr="008F633F" w:rsidRDefault="00191B7B" w:rsidP="00191B7B">
      <w:pPr>
        <w:snapToGrid w:val="0"/>
        <w:spacing w:line="360" w:lineRule="auto"/>
        <w:rPr>
          <w:sz w:val="24"/>
        </w:rPr>
      </w:pPr>
      <w:r w:rsidRPr="008F633F">
        <w:rPr>
          <w:sz w:val="24"/>
        </w:rPr>
        <w:tab/>
        <w:t>for(</w:t>
      </w:r>
      <w:proofErr w:type="spellStart"/>
      <w:r w:rsidRPr="008F633F">
        <w:rPr>
          <w:sz w:val="24"/>
        </w:rPr>
        <w:t>i</w:t>
      </w:r>
      <w:proofErr w:type="spellEnd"/>
      <w:r w:rsidRPr="008F633F">
        <w:rPr>
          <w:sz w:val="24"/>
        </w:rPr>
        <w:t xml:space="preserve">=M, j=0; </w:t>
      </w:r>
      <w:proofErr w:type="spellStart"/>
      <w:r w:rsidRPr="008F633F">
        <w:rPr>
          <w:sz w:val="24"/>
        </w:rPr>
        <w:t>i</w:t>
      </w:r>
      <w:proofErr w:type="spellEnd"/>
      <w:r w:rsidRPr="008F633F">
        <w:rPr>
          <w:sz w:val="24"/>
        </w:rPr>
        <w:t xml:space="preserve">&gt;0; </w:t>
      </w:r>
      <w:proofErr w:type="spellStart"/>
      <w:r w:rsidRPr="008F633F">
        <w:rPr>
          <w:sz w:val="24"/>
        </w:rPr>
        <w:t>i</w:t>
      </w:r>
      <w:proofErr w:type="spellEnd"/>
      <w:r w:rsidRPr="008F633F">
        <w:rPr>
          <w:sz w:val="24"/>
        </w:rPr>
        <w:t>--)</w:t>
      </w:r>
    </w:p>
    <w:p w14:paraId="0BCE2AA9" w14:textId="77777777" w:rsidR="00191B7B" w:rsidRPr="008F633F" w:rsidRDefault="00191B7B" w:rsidP="00191B7B">
      <w:pPr>
        <w:snapToGrid w:val="0"/>
        <w:spacing w:line="360" w:lineRule="auto"/>
        <w:rPr>
          <w:sz w:val="24"/>
        </w:rPr>
      </w:pPr>
      <w:r w:rsidRPr="008F633F">
        <w:rPr>
          <w:sz w:val="24"/>
        </w:rPr>
        <w:tab/>
        <w:t>{</w:t>
      </w:r>
    </w:p>
    <w:p w14:paraId="7F475B73" w14:textId="77777777" w:rsidR="00191B7B" w:rsidRPr="008F633F" w:rsidRDefault="00191B7B" w:rsidP="00191B7B">
      <w:pPr>
        <w:snapToGrid w:val="0"/>
        <w:spacing w:line="360" w:lineRule="auto"/>
        <w:rPr>
          <w:sz w:val="24"/>
        </w:rPr>
      </w:pPr>
      <w:r w:rsidRPr="008F633F">
        <w:rPr>
          <w:sz w:val="24"/>
        </w:rPr>
        <w:tab/>
      </w:r>
      <w:r w:rsidRPr="008F633F">
        <w:rPr>
          <w:sz w:val="24"/>
        </w:rPr>
        <w:tab/>
        <w:t>for(k=0;;)</w:t>
      </w:r>
    </w:p>
    <w:p w14:paraId="6F8C449C" w14:textId="77777777" w:rsidR="00191B7B" w:rsidRPr="008F633F" w:rsidRDefault="00191B7B" w:rsidP="00191B7B">
      <w:pPr>
        <w:snapToGrid w:val="0"/>
        <w:spacing w:line="360" w:lineRule="auto"/>
        <w:rPr>
          <w:sz w:val="24"/>
        </w:rPr>
      </w:pPr>
      <w:r w:rsidRPr="008F633F">
        <w:rPr>
          <w:sz w:val="24"/>
        </w:rPr>
        <w:tab/>
      </w:r>
      <w:r w:rsidRPr="008F633F">
        <w:rPr>
          <w:sz w:val="24"/>
        </w:rPr>
        <w:tab/>
        <w:t>{</w:t>
      </w:r>
    </w:p>
    <w:p w14:paraId="7330FBFF" w14:textId="77777777" w:rsidR="00191B7B" w:rsidRPr="008F633F" w:rsidRDefault="00191B7B" w:rsidP="00191B7B">
      <w:pPr>
        <w:snapToGrid w:val="0"/>
        <w:spacing w:line="360" w:lineRule="auto"/>
        <w:rPr>
          <w:sz w:val="24"/>
        </w:rPr>
      </w:pPr>
      <w:r w:rsidRPr="008F633F">
        <w:rPr>
          <w:rFonts w:hint="eastAsia"/>
          <w:sz w:val="24"/>
        </w:rPr>
        <w:tab/>
      </w:r>
      <w:r w:rsidRPr="008F633F">
        <w:rPr>
          <w:rFonts w:hint="eastAsia"/>
          <w:sz w:val="24"/>
        </w:rPr>
        <w:tab/>
      </w:r>
      <w:r w:rsidRPr="008F633F">
        <w:rPr>
          <w:rFonts w:hint="eastAsia"/>
          <w:sz w:val="24"/>
        </w:rPr>
        <w:tab/>
        <w:t>k=a[j]?k+1:k;  //a[j]=0</w:t>
      </w:r>
      <w:r w:rsidRPr="008F633F">
        <w:rPr>
          <w:rFonts w:hint="eastAsia"/>
          <w:sz w:val="24"/>
        </w:rPr>
        <w:t>则</w:t>
      </w:r>
      <w:r w:rsidRPr="008F633F">
        <w:rPr>
          <w:rFonts w:hint="eastAsia"/>
          <w:sz w:val="24"/>
        </w:rPr>
        <w:t>k</w:t>
      </w:r>
      <w:r w:rsidRPr="008F633F">
        <w:rPr>
          <w:rFonts w:hint="eastAsia"/>
          <w:sz w:val="24"/>
        </w:rPr>
        <w:t>不增加，相当于没报数</w:t>
      </w:r>
    </w:p>
    <w:p w14:paraId="3940520F" w14:textId="77777777" w:rsidR="00191B7B" w:rsidRPr="008F633F" w:rsidRDefault="00191B7B" w:rsidP="00191B7B">
      <w:pPr>
        <w:snapToGrid w:val="0"/>
        <w:spacing w:line="360" w:lineRule="auto"/>
        <w:rPr>
          <w:sz w:val="24"/>
        </w:rPr>
      </w:pPr>
      <w:r w:rsidRPr="008F633F">
        <w:rPr>
          <w:sz w:val="24"/>
        </w:rPr>
        <w:tab/>
      </w:r>
      <w:r w:rsidRPr="008F633F">
        <w:rPr>
          <w:sz w:val="24"/>
        </w:rPr>
        <w:tab/>
      </w:r>
      <w:r w:rsidRPr="008F633F">
        <w:rPr>
          <w:sz w:val="24"/>
        </w:rPr>
        <w:tab/>
        <w:t>if(k==N)</w:t>
      </w:r>
    </w:p>
    <w:p w14:paraId="7398DCFE" w14:textId="77777777" w:rsidR="00191B7B" w:rsidRPr="008F633F" w:rsidRDefault="00191B7B" w:rsidP="00191B7B">
      <w:pPr>
        <w:snapToGrid w:val="0"/>
        <w:spacing w:line="360" w:lineRule="auto"/>
        <w:rPr>
          <w:sz w:val="24"/>
        </w:rPr>
      </w:pPr>
      <w:r w:rsidRPr="008F633F">
        <w:rPr>
          <w:sz w:val="24"/>
        </w:rPr>
        <w:tab/>
      </w:r>
      <w:r w:rsidRPr="008F633F">
        <w:rPr>
          <w:sz w:val="24"/>
        </w:rPr>
        <w:tab/>
      </w:r>
      <w:r w:rsidRPr="008F633F">
        <w:rPr>
          <w:sz w:val="24"/>
        </w:rPr>
        <w:tab/>
      </w:r>
      <w:r w:rsidRPr="008F633F">
        <w:rPr>
          <w:sz w:val="24"/>
        </w:rPr>
        <w:tab/>
        <w:t>break;</w:t>
      </w:r>
    </w:p>
    <w:p w14:paraId="4A62EA6B" w14:textId="77777777" w:rsidR="00191B7B" w:rsidRPr="008F633F" w:rsidRDefault="00191B7B" w:rsidP="00191B7B">
      <w:pPr>
        <w:snapToGrid w:val="0"/>
        <w:spacing w:line="360" w:lineRule="auto"/>
        <w:rPr>
          <w:sz w:val="24"/>
        </w:rPr>
      </w:pPr>
      <w:r w:rsidRPr="008F633F">
        <w:rPr>
          <w:sz w:val="24"/>
        </w:rPr>
        <w:tab/>
      </w:r>
      <w:r w:rsidRPr="008F633F">
        <w:rPr>
          <w:sz w:val="24"/>
        </w:rPr>
        <w:tab/>
      </w:r>
      <w:r w:rsidRPr="008F633F">
        <w:rPr>
          <w:sz w:val="24"/>
        </w:rPr>
        <w:tab/>
        <w:t>if(++j &gt; M-1)</w:t>
      </w:r>
    </w:p>
    <w:p w14:paraId="4FC7E54F" w14:textId="77777777" w:rsidR="00191B7B" w:rsidRPr="008F633F" w:rsidRDefault="00191B7B" w:rsidP="00191B7B">
      <w:pPr>
        <w:snapToGrid w:val="0"/>
        <w:spacing w:line="360" w:lineRule="auto"/>
        <w:rPr>
          <w:sz w:val="24"/>
        </w:rPr>
      </w:pPr>
      <w:r w:rsidRPr="008F633F">
        <w:rPr>
          <w:sz w:val="24"/>
        </w:rPr>
        <w:tab/>
      </w:r>
      <w:r w:rsidRPr="008F633F">
        <w:rPr>
          <w:sz w:val="24"/>
        </w:rPr>
        <w:tab/>
      </w:r>
      <w:r w:rsidRPr="008F633F">
        <w:rPr>
          <w:sz w:val="24"/>
        </w:rPr>
        <w:tab/>
      </w:r>
      <w:r w:rsidRPr="008F633F">
        <w:rPr>
          <w:sz w:val="24"/>
        </w:rPr>
        <w:tab/>
        <w:t>j = 0;</w:t>
      </w:r>
    </w:p>
    <w:p w14:paraId="42B4EAC1" w14:textId="77777777" w:rsidR="00191B7B" w:rsidRPr="008F633F" w:rsidRDefault="00191B7B" w:rsidP="00191B7B">
      <w:pPr>
        <w:snapToGrid w:val="0"/>
        <w:spacing w:line="360" w:lineRule="auto"/>
        <w:rPr>
          <w:sz w:val="24"/>
        </w:rPr>
      </w:pPr>
      <w:r w:rsidRPr="008F633F">
        <w:rPr>
          <w:sz w:val="24"/>
        </w:rPr>
        <w:tab/>
      </w:r>
      <w:r w:rsidRPr="008F633F">
        <w:rPr>
          <w:sz w:val="24"/>
        </w:rPr>
        <w:tab/>
        <w:t>}</w:t>
      </w:r>
    </w:p>
    <w:p w14:paraId="319ECCE6" w14:textId="77777777" w:rsidR="00191B7B" w:rsidRPr="008F633F" w:rsidRDefault="00191B7B" w:rsidP="00191B7B">
      <w:pPr>
        <w:snapToGrid w:val="0"/>
        <w:spacing w:line="360" w:lineRule="auto"/>
        <w:rPr>
          <w:sz w:val="24"/>
        </w:rPr>
      </w:pPr>
      <w:r w:rsidRPr="008F633F">
        <w:rPr>
          <w:sz w:val="24"/>
        </w:rPr>
        <w:tab/>
      </w:r>
      <w:r w:rsidRPr="008F633F">
        <w:rPr>
          <w:sz w:val="24"/>
        </w:rPr>
        <w:tab/>
        <w:t>b[M-</w:t>
      </w:r>
      <w:proofErr w:type="spellStart"/>
      <w:r w:rsidRPr="008F633F">
        <w:rPr>
          <w:sz w:val="24"/>
        </w:rPr>
        <w:t>i</w:t>
      </w:r>
      <w:proofErr w:type="spellEnd"/>
      <w:r w:rsidRPr="008F633F">
        <w:rPr>
          <w:sz w:val="24"/>
        </w:rPr>
        <w:t>] = a[j];</w:t>
      </w:r>
    </w:p>
    <w:p w14:paraId="342764C7" w14:textId="77777777" w:rsidR="00191B7B" w:rsidRPr="008F633F" w:rsidRDefault="00191B7B" w:rsidP="00191B7B">
      <w:pPr>
        <w:snapToGrid w:val="0"/>
        <w:spacing w:line="360" w:lineRule="auto"/>
        <w:rPr>
          <w:sz w:val="24"/>
        </w:rPr>
      </w:pPr>
      <w:r w:rsidRPr="008F633F">
        <w:rPr>
          <w:sz w:val="24"/>
        </w:rPr>
        <w:tab/>
      </w:r>
      <w:r w:rsidRPr="008F633F">
        <w:rPr>
          <w:sz w:val="24"/>
        </w:rPr>
        <w:tab/>
        <w:t>a[j]=0;</w:t>
      </w:r>
    </w:p>
    <w:p w14:paraId="6651FC3C" w14:textId="77777777" w:rsidR="00191B7B" w:rsidRPr="008F633F" w:rsidRDefault="00191B7B" w:rsidP="00191B7B">
      <w:pPr>
        <w:snapToGrid w:val="0"/>
        <w:spacing w:line="360" w:lineRule="auto"/>
        <w:rPr>
          <w:sz w:val="24"/>
        </w:rPr>
      </w:pPr>
      <w:r w:rsidRPr="008F633F">
        <w:rPr>
          <w:sz w:val="24"/>
        </w:rPr>
        <w:tab/>
        <w:t>}</w:t>
      </w:r>
    </w:p>
    <w:p w14:paraId="724670BF" w14:textId="77777777" w:rsidR="00191B7B" w:rsidRPr="008F633F" w:rsidRDefault="00191B7B" w:rsidP="00191B7B">
      <w:pPr>
        <w:snapToGrid w:val="0"/>
        <w:spacing w:line="360" w:lineRule="auto"/>
        <w:rPr>
          <w:sz w:val="24"/>
        </w:rPr>
      </w:pPr>
      <w:r w:rsidRPr="008F633F">
        <w:rPr>
          <w:sz w:val="24"/>
        </w:rPr>
        <w:t xml:space="preserve">    for(</w:t>
      </w:r>
      <w:proofErr w:type="spellStart"/>
      <w:r w:rsidRPr="008F633F">
        <w:rPr>
          <w:sz w:val="24"/>
        </w:rPr>
        <w:t>i</w:t>
      </w:r>
      <w:proofErr w:type="spellEnd"/>
      <w:r w:rsidRPr="008F633F">
        <w:rPr>
          <w:sz w:val="24"/>
        </w:rPr>
        <w:t xml:space="preserve"> = 0;i&lt;M-1;i++)</w:t>
      </w:r>
    </w:p>
    <w:p w14:paraId="13603F42" w14:textId="77777777" w:rsidR="00191B7B" w:rsidRPr="008F633F" w:rsidRDefault="00191B7B" w:rsidP="00191B7B">
      <w:pPr>
        <w:snapToGrid w:val="0"/>
        <w:spacing w:line="360" w:lineRule="auto"/>
        <w:rPr>
          <w:sz w:val="24"/>
        </w:rPr>
      </w:pPr>
      <w:r w:rsidRPr="008F633F">
        <w:rPr>
          <w:sz w:val="24"/>
        </w:rPr>
        <w:t xml:space="preserve">    {</w:t>
      </w:r>
    </w:p>
    <w:p w14:paraId="6E6781CB" w14:textId="77777777" w:rsidR="00191B7B" w:rsidRPr="008F633F" w:rsidRDefault="00191B7B" w:rsidP="00191B7B">
      <w:pPr>
        <w:snapToGrid w:val="0"/>
        <w:spacing w:line="360" w:lineRule="auto"/>
        <w:rPr>
          <w:sz w:val="24"/>
        </w:rPr>
      </w:pPr>
      <w:r w:rsidRPr="008F633F">
        <w:rPr>
          <w:sz w:val="24"/>
        </w:rPr>
        <w:t xml:space="preserve">    </w:t>
      </w:r>
      <w:r w:rsidRPr="008F633F">
        <w:rPr>
          <w:sz w:val="24"/>
        </w:rPr>
        <w:tab/>
      </w:r>
      <w:proofErr w:type="spellStart"/>
      <w:r w:rsidRPr="008F633F">
        <w:rPr>
          <w:sz w:val="24"/>
        </w:rPr>
        <w:t>printf</w:t>
      </w:r>
      <w:proofErr w:type="spellEnd"/>
      <w:r w:rsidRPr="008F633F">
        <w:rPr>
          <w:sz w:val="24"/>
        </w:rPr>
        <w:t>("%6d",b[</w:t>
      </w:r>
      <w:proofErr w:type="spellStart"/>
      <w:r w:rsidRPr="008F633F">
        <w:rPr>
          <w:sz w:val="24"/>
        </w:rPr>
        <w:t>i</w:t>
      </w:r>
      <w:proofErr w:type="spellEnd"/>
      <w:r w:rsidRPr="008F633F">
        <w:rPr>
          <w:sz w:val="24"/>
        </w:rPr>
        <w:t>]);</w:t>
      </w:r>
    </w:p>
    <w:p w14:paraId="13EB3924" w14:textId="77777777" w:rsidR="00191B7B" w:rsidRPr="008F633F" w:rsidRDefault="00191B7B" w:rsidP="00191B7B">
      <w:pPr>
        <w:snapToGrid w:val="0"/>
        <w:spacing w:line="360" w:lineRule="auto"/>
        <w:rPr>
          <w:sz w:val="24"/>
        </w:rPr>
      </w:pPr>
      <w:r w:rsidRPr="008F633F">
        <w:rPr>
          <w:sz w:val="24"/>
        </w:rPr>
        <w:t xml:space="preserve">    }</w:t>
      </w:r>
    </w:p>
    <w:p w14:paraId="41FBDF3D" w14:textId="77777777" w:rsidR="00191B7B" w:rsidRPr="008F633F" w:rsidRDefault="00191B7B" w:rsidP="00191B7B">
      <w:pPr>
        <w:snapToGrid w:val="0"/>
        <w:spacing w:line="360" w:lineRule="auto"/>
        <w:rPr>
          <w:sz w:val="24"/>
        </w:rPr>
      </w:pPr>
      <w:r w:rsidRPr="008F633F">
        <w:rPr>
          <w:sz w:val="24"/>
        </w:rPr>
        <w:t xml:space="preserve">    </w:t>
      </w:r>
      <w:proofErr w:type="spellStart"/>
      <w:r w:rsidRPr="008F633F">
        <w:rPr>
          <w:sz w:val="24"/>
        </w:rPr>
        <w:t>printf</w:t>
      </w:r>
      <w:proofErr w:type="spellEnd"/>
      <w:r w:rsidRPr="008F633F">
        <w:rPr>
          <w:sz w:val="24"/>
        </w:rPr>
        <w:t>("%6d\n", b[</w:t>
      </w:r>
      <w:proofErr w:type="spellStart"/>
      <w:r w:rsidRPr="008F633F">
        <w:rPr>
          <w:sz w:val="24"/>
        </w:rPr>
        <w:t>i</w:t>
      </w:r>
      <w:proofErr w:type="spellEnd"/>
      <w:r w:rsidRPr="008F633F">
        <w:rPr>
          <w:sz w:val="24"/>
        </w:rPr>
        <w:t>]);</w:t>
      </w:r>
    </w:p>
    <w:p w14:paraId="76AFF3BC" w14:textId="77777777" w:rsidR="00191B7B" w:rsidRPr="008F633F" w:rsidRDefault="00191B7B" w:rsidP="00191B7B">
      <w:pPr>
        <w:snapToGrid w:val="0"/>
        <w:spacing w:line="360" w:lineRule="auto"/>
        <w:rPr>
          <w:sz w:val="24"/>
        </w:rPr>
      </w:pPr>
      <w:r w:rsidRPr="008F633F">
        <w:rPr>
          <w:sz w:val="24"/>
        </w:rPr>
        <w:tab/>
        <w:t>return 0;</w:t>
      </w:r>
    </w:p>
    <w:p w14:paraId="57266590" w14:textId="77777777" w:rsidR="00191B7B" w:rsidRDefault="00191B7B" w:rsidP="00191B7B">
      <w:pPr>
        <w:snapToGrid w:val="0"/>
        <w:spacing w:line="360" w:lineRule="auto"/>
        <w:rPr>
          <w:sz w:val="24"/>
        </w:rPr>
      </w:pPr>
      <w:r w:rsidRPr="008F633F">
        <w:rPr>
          <w:sz w:val="24"/>
        </w:rPr>
        <w:t>}</w:t>
      </w:r>
    </w:p>
    <w:p w14:paraId="77131F4C" w14:textId="77777777" w:rsidR="00191B7B" w:rsidRDefault="00191B7B" w:rsidP="00191B7B">
      <w:pPr>
        <w:spacing w:line="360" w:lineRule="auto"/>
        <w:jc w:val="center"/>
      </w:pPr>
      <w:r w:rsidRPr="008F633F">
        <w:rPr>
          <w:noProof/>
          <w:sz w:val="24"/>
        </w:rPr>
        <w:drawing>
          <wp:inline distT="0" distB="0" distL="0" distR="0" wp14:anchorId="34818A79" wp14:editId="1CCD8C9C">
            <wp:extent cx="4956809" cy="105371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0756"/>
                    <a:stretch/>
                  </pic:blipFill>
                  <pic:spPr bwMode="auto">
                    <a:xfrm>
                      <a:off x="0" y="0"/>
                      <a:ext cx="4957240" cy="1053806"/>
                    </a:xfrm>
                    <a:prstGeom prst="rect">
                      <a:avLst/>
                    </a:prstGeom>
                    <a:ln>
                      <a:noFill/>
                    </a:ln>
                    <a:extLst>
                      <a:ext uri="{53640926-AAD7-44D8-BBD7-CCE9431645EC}">
                        <a14:shadowObscured xmlns:a14="http://schemas.microsoft.com/office/drawing/2010/main"/>
                      </a:ext>
                    </a:extLst>
                  </pic:spPr>
                </pic:pic>
              </a:graphicData>
            </a:graphic>
          </wp:inline>
        </w:drawing>
      </w:r>
    </w:p>
    <w:p w14:paraId="33A4AC95" w14:textId="77777777" w:rsidR="00191B7B" w:rsidRPr="00C737B4" w:rsidRDefault="00191B7B" w:rsidP="00191B7B">
      <w:pPr>
        <w:snapToGrid w:val="0"/>
        <w:jc w:val="center"/>
        <w:rPr>
          <w:rFonts w:eastAsia="黑体"/>
          <w:sz w:val="24"/>
        </w:rPr>
      </w:pPr>
      <w:r w:rsidRPr="00885843">
        <w:rPr>
          <w:rFonts w:eastAsia="黑体"/>
          <w:sz w:val="24"/>
        </w:rPr>
        <w:t>图</w:t>
      </w:r>
      <w:r>
        <w:rPr>
          <w:rFonts w:eastAsia="黑体" w:hint="eastAsia"/>
          <w:sz w:val="24"/>
        </w:rPr>
        <w:t>5</w:t>
      </w:r>
      <w:r w:rsidRPr="00885843">
        <w:rPr>
          <w:rFonts w:eastAsia="黑体"/>
          <w:sz w:val="24"/>
        </w:rPr>
        <w:t>-</w:t>
      </w:r>
      <w:r>
        <w:rPr>
          <w:rFonts w:eastAsia="黑体" w:hint="eastAsia"/>
          <w:sz w:val="24"/>
        </w:rPr>
        <w:t>3</w:t>
      </w:r>
      <w:r w:rsidRPr="00885843">
        <w:rPr>
          <w:rFonts w:eastAsia="黑体"/>
          <w:sz w:val="24"/>
        </w:rPr>
        <w:t xml:space="preserve"> </w:t>
      </w:r>
      <w:r>
        <w:rPr>
          <w:rFonts w:eastAsia="黑体" w:hint="eastAsia"/>
          <w:sz w:val="24"/>
        </w:rPr>
        <w:t>程序替换题</w:t>
      </w:r>
      <w:r w:rsidRPr="00885843">
        <w:rPr>
          <w:rFonts w:eastAsia="黑体"/>
          <w:sz w:val="24"/>
        </w:rPr>
        <w:t>1</w:t>
      </w:r>
      <w:r w:rsidRPr="00885843">
        <w:rPr>
          <w:rFonts w:eastAsia="黑体"/>
          <w:sz w:val="24"/>
        </w:rPr>
        <w:t>的</w:t>
      </w:r>
      <w:r>
        <w:rPr>
          <w:rFonts w:eastAsia="黑体" w:hint="eastAsia"/>
          <w:sz w:val="24"/>
        </w:rPr>
        <w:t>运行结果</w:t>
      </w:r>
    </w:p>
    <w:p w14:paraId="4F7DA147" w14:textId="77777777" w:rsidR="00191B7B" w:rsidRPr="008F633F" w:rsidRDefault="00191B7B" w:rsidP="00191B7B">
      <w:pPr>
        <w:snapToGrid w:val="0"/>
        <w:jc w:val="center"/>
        <w:rPr>
          <w:rFonts w:eastAsia="黑体"/>
          <w:sz w:val="24"/>
        </w:rPr>
      </w:pPr>
    </w:p>
    <w:p w14:paraId="21A0EFC5" w14:textId="77777777" w:rsidR="00191B7B" w:rsidRDefault="00191B7B" w:rsidP="00191B7B">
      <w:pPr>
        <w:snapToGrid w:val="0"/>
        <w:spacing w:afterLines="25" w:after="78" w:line="360" w:lineRule="auto"/>
        <w:rPr>
          <w:rFonts w:hAnsi="宋体"/>
          <w:b/>
          <w:sz w:val="24"/>
        </w:rPr>
      </w:pPr>
      <w:r>
        <w:rPr>
          <w:rFonts w:hint="eastAsia"/>
          <w:b/>
          <w:sz w:val="24"/>
        </w:rPr>
        <w:t>5</w:t>
      </w:r>
      <w:r w:rsidRPr="00885843">
        <w:rPr>
          <w:b/>
          <w:sz w:val="24"/>
        </w:rPr>
        <w:t>.2.</w:t>
      </w:r>
      <w:r>
        <w:rPr>
          <w:rFonts w:hint="eastAsia"/>
          <w:b/>
          <w:sz w:val="24"/>
        </w:rPr>
        <w:t>3</w:t>
      </w:r>
      <w:r w:rsidRPr="00885843">
        <w:rPr>
          <w:b/>
          <w:sz w:val="24"/>
        </w:rPr>
        <w:t xml:space="preserve"> </w:t>
      </w:r>
      <w:r w:rsidRPr="00885843">
        <w:rPr>
          <w:rFonts w:hAnsi="宋体"/>
          <w:b/>
          <w:sz w:val="24"/>
        </w:rPr>
        <w:t>程序设计</w:t>
      </w:r>
    </w:p>
    <w:p w14:paraId="361B1D47" w14:textId="77777777" w:rsidR="00191B7B" w:rsidRPr="00641E2B" w:rsidRDefault="00191B7B" w:rsidP="00191B7B">
      <w:pPr>
        <w:ind w:firstLineChars="200" w:firstLine="480"/>
      </w:pPr>
      <w:r w:rsidRPr="00EF74B6">
        <w:rPr>
          <w:rFonts w:hint="eastAsia"/>
          <w:sz w:val="24"/>
        </w:rPr>
        <w:t>（</w:t>
      </w:r>
      <w:r w:rsidRPr="00EF74B6">
        <w:rPr>
          <w:rFonts w:hint="eastAsia"/>
          <w:sz w:val="24"/>
        </w:rPr>
        <w:t>1</w:t>
      </w:r>
      <w:r w:rsidRPr="00EF74B6">
        <w:rPr>
          <w:rFonts w:hint="eastAsia"/>
          <w:sz w:val="24"/>
        </w:rPr>
        <w:t>）输入一个整数，将它在内存中二进制表示的每一位转化成对应的数字字符并且存放到一个字符数组中，然后输出该整数的二进制表示。</w:t>
      </w:r>
    </w:p>
    <w:p w14:paraId="493EF5EC" w14:textId="77777777" w:rsidR="00191B7B" w:rsidRPr="00885843" w:rsidRDefault="00191B7B" w:rsidP="00191B7B">
      <w:pPr>
        <w:snapToGrid w:val="0"/>
        <w:spacing w:line="360" w:lineRule="auto"/>
        <w:rPr>
          <w:b/>
          <w:sz w:val="24"/>
        </w:rPr>
      </w:pPr>
      <w:r w:rsidRPr="00885843">
        <w:rPr>
          <w:rFonts w:hAnsi="宋体"/>
          <w:b/>
          <w:sz w:val="24"/>
        </w:rPr>
        <w:t>解答：</w:t>
      </w:r>
    </w:p>
    <w:p w14:paraId="0F6D435E" w14:textId="77777777" w:rsidR="00191B7B" w:rsidRPr="00885843" w:rsidRDefault="00191B7B" w:rsidP="00191B7B">
      <w:pPr>
        <w:snapToGrid w:val="0"/>
        <w:spacing w:line="360" w:lineRule="auto"/>
        <w:rPr>
          <w:sz w:val="24"/>
        </w:rPr>
      </w:pPr>
      <w:r w:rsidRPr="00885843">
        <w:rPr>
          <w:sz w:val="24"/>
        </w:rPr>
        <w:tab/>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5-4</w:t>
      </w:r>
      <w:r w:rsidRPr="00885843">
        <w:rPr>
          <w:rFonts w:hAnsi="宋体"/>
          <w:sz w:val="24"/>
        </w:rPr>
        <w:t>所示。</w:t>
      </w:r>
    </w:p>
    <w:p w14:paraId="6DBE1E73" w14:textId="77777777" w:rsidR="00191B7B" w:rsidRPr="00885843" w:rsidRDefault="00191B7B" w:rsidP="00191B7B">
      <w:pPr>
        <w:snapToGrid w:val="0"/>
        <w:spacing w:line="360" w:lineRule="auto"/>
        <w:jc w:val="center"/>
        <w:rPr>
          <w:sz w:val="24"/>
        </w:rPr>
      </w:pPr>
      <w:r>
        <w:object w:dxaOrig="5185" w:dyaOrig="10627" w14:anchorId="46C7BB5A">
          <v:shape id="_x0000_i1037" type="#_x0000_t75" style="width:211.6pt;height:434.5pt" o:ole="">
            <v:imagedata r:id="rId78" o:title=""/>
          </v:shape>
          <o:OLEObject Type="Embed" ProgID="Visio.Drawing.15" ShapeID="_x0000_i1037" DrawAspect="Content" ObjectID="_1731524799" r:id="rId79"/>
        </w:object>
      </w:r>
    </w:p>
    <w:p w14:paraId="31A30F8C"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5-4</w:t>
      </w:r>
      <w:r w:rsidRPr="00885843">
        <w:rPr>
          <w:rFonts w:eastAsia="黑体"/>
          <w:sz w:val="24"/>
        </w:rPr>
        <w:t xml:space="preserve"> </w:t>
      </w:r>
      <w:r>
        <w:rPr>
          <w:rFonts w:eastAsia="黑体" w:hint="eastAsia"/>
          <w:sz w:val="24"/>
        </w:rPr>
        <w:t>程序设计题</w:t>
      </w:r>
      <w:r w:rsidRPr="00885843">
        <w:rPr>
          <w:rFonts w:eastAsia="黑体"/>
          <w:sz w:val="24"/>
        </w:rPr>
        <w:t>1</w:t>
      </w:r>
      <w:r w:rsidRPr="00885843">
        <w:rPr>
          <w:rFonts w:eastAsia="黑体"/>
          <w:sz w:val="24"/>
        </w:rPr>
        <w:t>的程序流程图</w:t>
      </w:r>
    </w:p>
    <w:p w14:paraId="57984BBE" w14:textId="77777777" w:rsidR="00191B7B" w:rsidRPr="00601A24" w:rsidRDefault="00191B7B" w:rsidP="00191B7B">
      <w:pPr>
        <w:snapToGrid w:val="0"/>
        <w:jc w:val="center"/>
        <w:rPr>
          <w:rFonts w:eastAsia="黑体"/>
          <w:sz w:val="24"/>
        </w:rPr>
      </w:pPr>
    </w:p>
    <w:p w14:paraId="089EA8B8" w14:textId="77777777" w:rsidR="00191B7B" w:rsidRPr="00885843" w:rsidRDefault="00191B7B" w:rsidP="00191B7B">
      <w:pPr>
        <w:snapToGrid w:val="0"/>
        <w:spacing w:line="360" w:lineRule="auto"/>
        <w:ind w:firstLineChars="200" w:firstLine="480"/>
        <w:rPr>
          <w:sz w:val="24"/>
        </w:rPr>
      </w:pPr>
      <w:r w:rsidRPr="00885843">
        <w:rPr>
          <w:sz w:val="24"/>
        </w:rPr>
        <w:t>2</w:t>
      </w:r>
      <w:r w:rsidRPr="00885843">
        <w:rPr>
          <w:rFonts w:hAnsi="宋体"/>
          <w:sz w:val="24"/>
        </w:rPr>
        <w:t>）源程序清单</w:t>
      </w:r>
    </w:p>
    <w:p w14:paraId="49BB5583" w14:textId="77777777" w:rsidR="00191B7B" w:rsidRPr="004F1714" w:rsidRDefault="00191B7B" w:rsidP="00191B7B">
      <w:pPr>
        <w:snapToGrid w:val="0"/>
        <w:spacing w:line="360" w:lineRule="auto"/>
        <w:ind w:firstLineChars="200" w:firstLine="480"/>
        <w:rPr>
          <w:sz w:val="24"/>
        </w:rPr>
      </w:pPr>
      <w:r w:rsidRPr="004F1714">
        <w:rPr>
          <w:sz w:val="24"/>
        </w:rPr>
        <w:t>#include&lt;stdio.h&gt;</w:t>
      </w:r>
    </w:p>
    <w:p w14:paraId="32CC650C" w14:textId="77777777" w:rsidR="00191B7B" w:rsidRPr="004F1714" w:rsidRDefault="00191B7B" w:rsidP="00191B7B">
      <w:pPr>
        <w:snapToGrid w:val="0"/>
        <w:spacing w:line="360" w:lineRule="auto"/>
        <w:ind w:firstLineChars="200" w:firstLine="480"/>
        <w:rPr>
          <w:sz w:val="24"/>
        </w:rPr>
      </w:pPr>
      <w:r w:rsidRPr="004F1714">
        <w:rPr>
          <w:sz w:val="24"/>
        </w:rPr>
        <w:t>int main()</w:t>
      </w:r>
    </w:p>
    <w:p w14:paraId="664D4AC2" w14:textId="77777777" w:rsidR="00191B7B" w:rsidRPr="004F1714" w:rsidRDefault="00191B7B" w:rsidP="00191B7B">
      <w:pPr>
        <w:snapToGrid w:val="0"/>
        <w:spacing w:line="360" w:lineRule="auto"/>
        <w:ind w:firstLineChars="200" w:firstLine="480"/>
        <w:rPr>
          <w:sz w:val="24"/>
        </w:rPr>
      </w:pPr>
      <w:r w:rsidRPr="004F1714">
        <w:rPr>
          <w:sz w:val="24"/>
        </w:rPr>
        <w:t>{</w:t>
      </w:r>
    </w:p>
    <w:p w14:paraId="3E39E6AB" w14:textId="77777777" w:rsidR="00191B7B" w:rsidRPr="004F1714" w:rsidRDefault="00191B7B" w:rsidP="00191B7B">
      <w:pPr>
        <w:snapToGrid w:val="0"/>
        <w:spacing w:line="360" w:lineRule="auto"/>
        <w:ind w:firstLineChars="200" w:firstLine="480"/>
        <w:rPr>
          <w:sz w:val="24"/>
        </w:rPr>
      </w:pPr>
      <w:r w:rsidRPr="004F1714">
        <w:rPr>
          <w:sz w:val="24"/>
        </w:rPr>
        <w:tab/>
        <w:t>int n;</w:t>
      </w:r>
    </w:p>
    <w:p w14:paraId="4E530111" w14:textId="77777777" w:rsidR="00191B7B" w:rsidRPr="004F1714" w:rsidRDefault="00191B7B" w:rsidP="00191B7B">
      <w:pPr>
        <w:snapToGrid w:val="0"/>
        <w:spacing w:line="360" w:lineRule="auto"/>
        <w:ind w:firstLineChars="200" w:firstLine="480"/>
        <w:rPr>
          <w:sz w:val="24"/>
        </w:rPr>
      </w:pPr>
      <w:r w:rsidRPr="004F1714">
        <w:rPr>
          <w:sz w:val="24"/>
        </w:rPr>
        <w:tab/>
        <w:t>char a[100];</w:t>
      </w:r>
    </w:p>
    <w:p w14:paraId="615CC5EF" w14:textId="77777777" w:rsidR="00191B7B" w:rsidRPr="004F1714" w:rsidRDefault="00191B7B" w:rsidP="00191B7B">
      <w:pPr>
        <w:snapToGrid w:val="0"/>
        <w:spacing w:line="360" w:lineRule="auto"/>
        <w:ind w:firstLineChars="200" w:firstLine="480"/>
        <w:rPr>
          <w:sz w:val="24"/>
        </w:rPr>
      </w:pPr>
      <w:r w:rsidRPr="004F1714">
        <w:rPr>
          <w:sz w:val="24"/>
        </w:rPr>
        <w:tab/>
      </w:r>
      <w:proofErr w:type="spellStart"/>
      <w:r w:rsidRPr="004F1714">
        <w:rPr>
          <w:sz w:val="24"/>
        </w:rPr>
        <w:t>scanf</w:t>
      </w:r>
      <w:proofErr w:type="spellEnd"/>
      <w:r w:rsidRPr="004F1714">
        <w:rPr>
          <w:sz w:val="24"/>
        </w:rPr>
        <w:t>("%</w:t>
      </w:r>
      <w:proofErr w:type="spellStart"/>
      <w:r w:rsidRPr="004F1714">
        <w:rPr>
          <w:sz w:val="24"/>
        </w:rPr>
        <w:t>d",&amp;n</w:t>
      </w:r>
      <w:proofErr w:type="spellEnd"/>
      <w:r w:rsidRPr="004F1714">
        <w:rPr>
          <w:sz w:val="24"/>
        </w:rPr>
        <w:t>);</w:t>
      </w:r>
    </w:p>
    <w:p w14:paraId="3F225D15" w14:textId="77777777" w:rsidR="00191B7B" w:rsidRPr="004F1714" w:rsidRDefault="00191B7B" w:rsidP="00191B7B">
      <w:pPr>
        <w:snapToGrid w:val="0"/>
        <w:spacing w:line="360" w:lineRule="auto"/>
        <w:ind w:firstLineChars="200" w:firstLine="480"/>
        <w:rPr>
          <w:sz w:val="24"/>
        </w:rPr>
      </w:pPr>
      <w:r w:rsidRPr="004F1714">
        <w:rPr>
          <w:sz w:val="24"/>
        </w:rPr>
        <w:tab/>
        <w:t xml:space="preserve">int </w:t>
      </w:r>
      <w:proofErr w:type="spellStart"/>
      <w:r w:rsidRPr="004F1714">
        <w:rPr>
          <w:sz w:val="24"/>
        </w:rPr>
        <w:t>i</w:t>
      </w:r>
      <w:proofErr w:type="spellEnd"/>
      <w:r w:rsidRPr="004F1714">
        <w:rPr>
          <w:sz w:val="24"/>
        </w:rPr>
        <w:t>;</w:t>
      </w:r>
    </w:p>
    <w:p w14:paraId="2459C0C1" w14:textId="77777777" w:rsidR="00191B7B" w:rsidRPr="004F1714" w:rsidRDefault="00191B7B" w:rsidP="00191B7B">
      <w:pPr>
        <w:snapToGrid w:val="0"/>
        <w:spacing w:line="360" w:lineRule="auto"/>
        <w:ind w:firstLineChars="200" w:firstLine="480"/>
        <w:rPr>
          <w:sz w:val="24"/>
        </w:rPr>
      </w:pPr>
      <w:r w:rsidRPr="004F1714">
        <w:rPr>
          <w:sz w:val="24"/>
        </w:rPr>
        <w:tab/>
        <w:t>for(</w:t>
      </w:r>
      <w:proofErr w:type="spellStart"/>
      <w:r w:rsidRPr="004F1714">
        <w:rPr>
          <w:sz w:val="24"/>
        </w:rPr>
        <w:t>i</w:t>
      </w:r>
      <w:proofErr w:type="spellEnd"/>
      <w:r w:rsidRPr="004F1714">
        <w:rPr>
          <w:sz w:val="24"/>
        </w:rPr>
        <w:t>=0;i&lt;16;i++)</w:t>
      </w:r>
    </w:p>
    <w:p w14:paraId="22446297" w14:textId="77777777" w:rsidR="00191B7B" w:rsidRPr="004F1714" w:rsidRDefault="00191B7B" w:rsidP="00191B7B">
      <w:pPr>
        <w:snapToGrid w:val="0"/>
        <w:spacing w:line="360" w:lineRule="auto"/>
        <w:ind w:firstLineChars="200" w:firstLine="480"/>
        <w:rPr>
          <w:sz w:val="24"/>
        </w:rPr>
      </w:pPr>
      <w:r w:rsidRPr="004F1714">
        <w:rPr>
          <w:sz w:val="24"/>
        </w:rPr>
        <w:tab/>
        <w:t>{</w:t>
      </w:r>
    </w:p>
    <w:p w14:paraId="3486F05B" w14:textId="77777777" w:rsidR="00191B7B" w:rsidRPr="004F1714" w:rsidRDefault="00191B7B" w:rsidP="00191B7B">
      <w:pPr>
        <w:snapToGrid w:val="0"/>
        <w:spacing w:line="360" w:lineRule="auto"/>
        <w:ind w:firstLineChars="200" w:firstLine="480"/>
        <w:rPr>
          <w:sz w:val="24"/>
        </w:rPr>
      </w:pPr>
      <w:r w:rsidRPr="004F1714">
        <w:rPr>
          <w:rFonts w:hint="eastAsia"/>
          <w:sz w:val="24"/>
        </w:rPr>
        <w:tab/>
      </w:r>
      <w:r w:rsidRPr="004F1714">
        <w:rPr>
          <w:rFonts w:hint="eastAsia"/>
          <w:sz w:val="24"/>
        </w:rPr>
        <w:tab/>
        <w:t>a[</w:t>
      </w:r>
      <w:proofErr w:type="spellStart"/>
      <w:r w:rsidRPr="004F1714">
        <w:rPr>
          <w:rFonts w:hint="eastAsia"/>
          <w:sz w:val="24"/>
        </w:rPr>
        <w:t>i</w:t>
      </w:r>
      <w:proofErr w:type="spellEnd"/>
      <w:r w:rsidRPr="004F1714">
        <w:rPr>
          <w:rFonts w:hint="eastAsia"/>
          <w:sz w:val="24"/>
        </w:rPr>
        <w:t>]=(n&amp;(1&lt;&lt;(16-i-1)))?'1':'0';  //</w:t>
      </w:r>
      <w:r w:rsidRPr="004F1714">
        <w:rPr>
          <w:rFonts w:hint="eastAsia"/>
          <w:sz w:val="24"/>
        </w:rPr>
        <w:t>如果还有值说明那一位是</w:t>
      </w:r>
      <w:r w:rsidRPr="004F1714">
        <w:rPr>
          <w:rFonts w:hint="eastAsia"/>
          <w:sz w:val="24"/>
        </w:rPr>
        <w:t>1</w:t>
      </w:r>
      <w:r w:rsidRPr="004F1714">
        <w:rPr>
          <w:rFonts w:hint="eastAsia"/>
          <w:sz w:val="24"/>
        </w:rPr>
        <w:t>，否则是</w:t>
      </w:r>
      <w:r w:rsidRPr="004F1714">
        <w:rPr>
          <w:rFonts w:hint="eastAsia"/>
          <w:sz w:val="24"/>
        </w:rPr>
        <w:lastRenderedPageBreak/>
        <w:t>0</w:t>
      </w:r>
    </w:p>
    <w:p w14:paraId="37BFA10F" w14:textId="77777777" w:rsidR="00191B7B" w:rsidRPr="004F1714" w:rsidRDefault="00191B7B" w:rsidP="00191B7B">
      <w:pPr>
        <w:snapToGrid w:val="0"/>
        <w:spacing w:line="360" w:lineRule="auto"/>
        <w:ind w:firstLineChars="200" w:firstLine="480"/>
        <w:rPr>
          <w:sz w:val="24"/>
        </w:rPr>
      </w:pPr>
      <w:r w:rsidRPr="004F1714">
        <w:rPr>
          <w:sz w:val="24"/>
        </w:rPr>
        <w:tab/>
        <w:t>}</w:t>
      </w:r>
    </w:p>
    <w:p w14:paraId="4D9299A9" w14:textId="77777777" w:rsidR="00191B7B" w:rsidRPr="004F1714" w:rsidRDefault="00191B7B" w:rsidP="00191B7B">
      <w:pPr>
        <w:snapToGrid w:val="0"/>
        <w:spacing w:line="360" w:lineRule="auto"/>
        <w:ind w:firstLineChars="200" w:firstLine="480"/>
        <w:rPr>
          <w:sz w:val="24"/>
        </w:rPr>
      </w:pPr>
      <w:r w:rsidRPr="004F1714">
        <w:rPr>
          <w:sz w:val="24"/>
        </w:rPr>
        <w:tab/>
        <w:t>for(</w:t>
      </w:r>
      <w:proofErr w:type="spellStart"/>
      <w:r w:rsidRPr="004F1714">
        <w:rPr>
          <w:sz w:val="24"/>
        </w:rPr>
        <w:t>i</w:t>
      </w:r>
      <w:proofErr w:type="spellEnd"/>
      <w:r w:rsidRPr="004F1714">
        <w:rPr>
          <w:sz w:val="24"/>
        </w:rPr>
        <w:t>=0;i&lt;16;i++)</w:t>
      </w:r>
    </w:p>
    <w:p w14:paraId="0C1DC0BD" w14:textId="77777777" w:rsidR="00191B7B" w:rsidRPr="004F1714" w:rsidRDefault="00191B7B" w:rsidP="00191B7B">
      <w:pPr>
        <w:snapToGrid w:val="0"/>
        <w:spacing w:line="360" w:lineRule="auto"/>
        <w:ind w:firstLineChars="200" w:firstLine="480"/>
        <w:rPr>
          <w:sz w:val="24"/>
        </w:rPr>
      </w:pPr>
      <w:r w:rsidRPr="004F1714">
        <w:rPr>
          <w:sz w:val="24"/>
        </w:rPr>
        <w:tab/>
        <w:t>{</w:t>
      </w:r>
    </w:p>
    <w:p w14:paraId="6C77CC0E" w14:textId="77777777" w:rsidR="00191B7B" w:rsidRPr="004F1714" w:rsidRDefault="00191B7B" w:rsidP="00191B7B">
      <w:pPr>
        <w:snapToGrid w:val="0"/>
        <w:spacing w:line="360" w:lineRule="auto"/>
        <w:ind w:firstLineChars="200" w:firstLine="480"/>
        <w:rPr>
          <w:sz w:val="24"/>
        </w:rPr>
      </w:pPr>
      <w:r w:rsidRPr="004F1714">
        <w:rPr>
          <w:sz w:val="24"/>
        </w:rPr>
        <w:tab/>
      </w:r>
      <w:r w:rsidRPr="004F1714">
        <w:rPr>
          <w:sz w:val="24"/>
        </w:rPr>
        <w:tab/>
      </w:r>
      <w:proofErr w:type="spellStart"/>
      <w:r w:rsidRPr="004F1714">
        <w:rPr>
          <w:sz w:val="24"/>
        </w:rPr>
        <w:t>printf</w:t>
      </w:r>
      <w:proofErr w:type="spellEnd"/>
      <w:r w:rsidRPr="004F1714">
        <w:rPr>
          <w:sz w:val="24"/>
        </w:rPr>
        <w:t>("%</w:t>
      </w:r>
      <w:proofErr w:type="spellStart"/>
      <w:r w:rsidRPr="004F1714">
        <w:rPr>
          <w:sz w:val="24"/>
        </w:rPr>
        <w:t>c",a</w:t>
      </w:r>
      <w:proofErr w:type="spellEnd"/>
      <w:r w:rsidRPr="004F1714">
        <w:rPr>
          <w:sz w:val="24"/>
        </w:rPr>
        <w:t>[</w:t>
      </w:r>
      <w:proofErr w:type="spellStart"/>
      <w:r w:rsidRPr="004F1714">
        <w:rPr>
          <w:sz w:val="24"/>
        </w:rPr>
        <w:t>i</w:t>
      </w:r>
      <w:proofErr w:type="spellEnd"/>
      <w:r w:rsidRPr="004F1714">
        <w:rPr>
          <w:sz w:val="24"/>
        </w:rPr>
        <w:t>]);</w:t>
      </w:r>
    </w:p>
    <w:p w14:paraId="4ADC142B" w14:textId="77777777" w:rsidR="00191B7B" w:rsidRPr="004F1714" w:rsidRDefault="00191B7B" w:rsidP="00191B7B">
      <w:pPr>
        <w:snapToGrid w:val="0"/>
        <w:spacing w:line="360" w:lineRule="auto"/>
        <w:ind w:firstLineChars="200" w:firstLine="480"/>
        <w:rPr>
          <w:sz w:val="24"/>
        </w:rPr>
      </w:pPr>
      <w:r w:rsidRPr="004F1714">
        <w:rPr>
          <w:sz w:val="24"/>
        </w:rPr>
        <w:tab/>
        <w:t>}</w:t>
      </w:r>
    </w:p>
    <w:p w14:paraId="77FEA2CA" w14:textId="77777777" w:rsidR="00191B7B" w:rsidRPr="004F1714" w:rsidRDefault="00191B7B" w:rsidP="00191B7B">
      <w:pPr>
        <w:snapToGrid w:val="0"/>
        <w:spacing w:line="360" w:lineRule="auto"/>
        <w:ind w:firstLineChars="200" w:firstLine="480"/>
        <w:rPr>
          <w:sz w:val="24"/>
        </w:rPr>
      </w:pPr>
      <w:r w:rsidRPr="004F1714">
        <w:rPr>
          <w:sz w:val="24"/>
        </w:rPr>
        <w:tab/>
        <w:t>return 0;</w:t>
      </w:r>
    </w:p>
    <w:p w14:paraId="7EB8122B" w14:textId="77777777" w:rsidR="00191B7B" w:rsidRDefault="00191B7B" w:rsidP="00191B7B">
      <w:pPr>
        <w:snapToGrid w:val="0"/>
        <w:spacing w:line="360" w:lineRule="auto"/>
        <w:ind w:firstLineChars="200" w:firstLine="480"/>
        <w:rPr>
          <w:sz w:val="24"/>
        </w:rPr>
      </w:pPr>
      <w:r w:rsidRPr="004F1714">
        <w:rPr>
          <w:sz w:val="24"/>
        </w:rPr>
        <w:t>}</w:t>
      </w:r>
    </w:p>
    <w:p w14:paraId="769E064F" w14:textId="77777777" w:rsidR="00191B7B" w:rsidRPr="00885843" w:rsidRDefault="00191B7B" w:rsidP="00191B7B">
      <w:pPr>
        <w:snapToGrid w:val="0"/>
        <w:spacing w:line="360" w:lineRule="auto"/>
        <w:ind w:firstLineChars="200" w:firstLine="480"/>
        <w:rPr>
          <w:sz w:val="24"/>
        </w:rPr>
      </w:pPr>
      <w:r w:rsidRPr="00885843">
        <w:rPr>
          <w:sz w:val="24"/>
        </w:rPr>
        <w:t>3</w:t>
      </w:r>
      <w:r w:rsidRPr="00885843">
        <w:rPr>
          <w:rFonts w:hAnsi="宋体"/>
          <w:sz w:val="24"/>
        </w:rPr>
        <w:t>）测试</w:t>
      </w:r>
    </w:p>
    <w:p w14:paraId="27650D4C"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6ABBD52E" w14:textId="77777777" w:rsidR="00191B7B" w:rsidRPr="00885843" w:rsidRDefault="00191B7B" w:rsidP="00191B7B">
      <w:pPr>
        <w:snapToGrid w:val="0"/>
        <w:spacing w:line="360" w:lineRule="auto"/>
        <w:ind w:firstLineChars="200" w:firstLine="480"/>
        <w:rPr>
          <w:sz w:val="24"/>
        </w:rPr>
      </w:pPr>
      <w:r w:rsidRPr="00885843">
        <w:rPr>
          <w:sz w:val="24"/>
        </w:rPr>
        <w:tab/>
        <w:t xml:space="preserve">  </w:t>
      </w:r>
      <w:r>
        <w:rPr>
          <w:rFonts w:hint="eastAsia"/>
          <w:sz w:val="24"/>
        </w:rPr>
        <w:t>256</w:t>
      </w:r>
    </w:p>
    <w:p w14:paraId="42EE24DF" w14:textId="77777777" w:rsidR="00191B7B" w:rsidRPr="009C2B59" w:rsidRDefault="00191B7B" w:rsidP="00191B7B">
      <w:pPr>
        <w:snapToGrid w:val="0"/>
        <w:spacing w:line="360" w:lineRule="auto"/>
        <w:ind w:firstLineChars="200" w:firstLine="480"/>
        <w:rPr>
          <w:rFonts w:hAnsi="宋体"/>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45094CB6" w14:textId="77777777" w:rsidR="00191B7B" w:rsidRDefault="00191B7B" w:rsidP="00191B7B">
      <w:pPr>
        <w:snapToGrid w:val="0"/>
        <w:spacing w:line="360" w:lineRule="auto"/>
        <w:ind w:firstLineChars="200" w:firstLine="480"/>
        <w:jc w:val="center"/>
        <w:rPr>
          <w:sz w:val="24"/>
        </w:rPr>
      </w:pPr>
      <w:r w:rsidRPr="004F1714">
        <w:rPr>
          <w:noProof/>
          <w:sz w:val="24"/>
        </w:rPr>
        <w:drawing>
          <wp:inline distT="0" distB="0" distL="0" distR="0" wp14:anchorId="5EBC4A02" wp14:editId="56564240">
            <wp:extent cx="4335780" cy="97304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9688"/>
                    <a:stretch/>
                  </pic:blipFill>
                  <pic:spPr bwMode="auto">
                    <a:xfrm>
                      <a:off x="0" y="0"/>
                      <a:ext cx="4336156" cy="973124"/>
                    </a:xfrm>
                    <a:prstGeom prst="rect">
                      <a:avLst/>
                    </a:prstGeom>
                    <a:ln>
                      <a:noFill/>
                    </a:ln>
                    <a:extLst>
                      <a:ext uri="{53640926-AAD7-44D8-BBD7-CCE9431645EC}">
                        <a14:shadowObscured xmlns:a14="http://schemas.microsoft.com/office/drawing/2010/main"/>
                      </a:ext>
                    </a:extLst>
                  </pic:spPr>
                </pic:pic>
              </a:graphicData>
            </a:graphic>
          </wp:inline>
        </w:drawing>
      </w:r>
    </w:p>
    <w:p w14:paraId="10D0C9D2"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5-5</w:t>
      </w:r>
      <w:r w:rsidRPr="00885843">
        <w:rPr>
          <w:rFonts w:eastAsia="黑体"/>
          <w:sz w:val="24"/>
        </w:rPr>
        <w:t xml:space="preserve"> </w:t>
      </w:r>
      <w:r>
        <w:rPr>
          <w:rFonts w:eastAsia="黑体" w:hint="eastAsia"/>
          <w:sz w:val="24"/>
        </w:rPr>
        <w:t>程序设计题</w:t>
      </w:r>
      <w:r w:rsidRPr="00885843">
        <w:rPr>
          <w:rFonts w:eastAsia="黑体"/>
          <w:sz w:val="24"/>
        </w:rPr>
        <w:t>1</w:t>
      </w:r>
      <w:r w:rsidRPr="00885843">
        <w:rPr>
          <w:rFonts w:eastAsia="黑体"/>
          <w:sz w:val="24"/>
        </w:rPr>
        <w:t>的</w:t>
      </w:r>
      <w:r>
        <w:rPr>
          <w:rFonts w:eastAsia="黑体" w:hint="eastAsia"/>
          <w:sz w:val="24"/>
        </w:rPr>
        <w:t>运行结果</w:t>
      </w:r>
      <w:r w:rsidRPr="00885843">
        <w:rPr>
          <w:rFonts w:eastAsia="黑体"/>
          <w:sz w:val="24"/>
        </w:rPr>
        <w:t>图</w:t>
      </w:r>
    </w:p>
    <w:p w14:paraId="34DB3FC0" w14:textId="77777777" w:rsidR="00191B7B" w:rsidRPr="00E41748" w:rsidRDefault="00191B7B" w:rsidP="00191B7B">
      <w:pPr>
        <w:spacing w:line="360" w:lineRule="auto"/>
        <w:jc w:val="left"/>
        <w:rPr>
          <w:sz w:val="24"/>
        </w:rPr>
      </w:pPr>
    </w:p>
    <w:p w14:paraId="5A298702" w14:textId="77777777" w:rsidR="00191B7B" w:rsidRPr="00E96017" w:rsidRDefault="00191B7B" w:rsidP="00191B7B">
      <w:pPr>
        <w:ind w:firstLine="480"/>
        <w:rPr>
          <w:sz w:val="24"/>
        </w:rPr>
      </w:pPr>
      <w:r w:rsidRPr="00E96017">
        <w:rPr>
          <w:rFonts w:hint="eastAsia"/>
          <w:sz w:val="24"/>
        </w:rPr>
        <w:t>（</w:t>
      </w:r>
      <w:r w:rsidRPr="00E96017">
        <w:rPr>
          <w:rFonts w:hint="eastAsia"/>
          <w:sz w:val="24"/>
        </w:rPr>
        <w:t>2</w:t>
      </w:r>
      <w:r w:rsidRPr="00E96017">
        <w:rPr>
          <w:rFonts w:hint="eastAsia"/>
          <w:sz w:val="24"/>
        </w:rPr>
        <w:t>）编写一个</w:t>
      </w:r>
      <w:r w:rsidRPr="00E96017">
        <w:rPr>
          <w:rFonts w:hint="eastAsia"/>
          <w:sz w:val="24"/>
        </w:rPr>
        <w:t>C</w:t>
      </w:r>
      <w:r w:rsidRPr="00E96017">
        <w:rPr>
          <w:rFonts w:hint="eastAsia"/>
          <w:sz w:val="24"/>
        </w:rPr>
        <w:t>程序，要求采用模块化程序设计思想，将相关功能用函数实现，并提供菜单选项。该程序具有以下功能：</w:t>
      </w:r>
    </w:p>
    <w:p w14:paraId="062D44E7" w14:textId="77777777" w:rsidR="00191B7B" w:rsidRPr="00E96017" w:rsidRDefault="00191B7B" w:rsidP="00191B7B">
      <w:pPr>
        <w:ind w:firstLine="480"/>
        <w:rPr>
          <w:sz w:val="24"/>
        </w:rPr>
      </w:pPr>
      <w:r w:rsidRPr="00E96017">
        <w:rPr>
          <w:rFonts w:hint="eastAsia"/>
          <w:sz w:val="24"/>
        </w:rPr>
        <w:t>①输入</w:t>
      </w:r>
      <w:r w:rsidRPr="00E96017">
        <w:rPr>
          <w:rFonts w:hint="eastAsia"/>
          <w:sz w:val="24"/>
        </w:rPr>
        <w:t>n</w:t>
      </w:r>
      <w:r w:rsidRPr="00E96017">
        <w:rPr>
          <w:rFonts w:hint="eastAsia"/>
          <w:sz w:val="24"/>
        </w:rPr>
        <w:t>个学生的姓名和</w:t>
      </w:r>
      <w:r w:rsidRPr="00E96017">
        <w:rPr>
          <w:rFonts w:hint="eastAsia"/>
          <w:sz w:val="24"/>
        </w:rPr>
        <w:t>C</w:t>
      </w:r>
      <w:r w:rsidRPr="00E96017">
        <w:rPr>
          <w:rFonts w:hint="eastAsia"/>
          <w:sz w:val="24"/>
        </w:rPr>
        <w:t>语言课程的成绩。</w:t>
      </w:r>
    </w:p>
    <w:p w14:paraId="11B8F7FC" w14:textId="77777777" w:rsidR="00191B7B" w:rsidRPr="00E96017" w:rsidRDefault="00191B7B" w:rsidP="00191B7B">
      <w:pPr>
        <w:ind w:firstLine="480"/>
        <w:rPr>
          <w:sz w:val="24"/>
        </w:rPr>
      </w:pPr>
      <w:r w:rsidRPr="00E96017">
        <w:rPr>
          <w:rFonts w:hint="eastAsia"/>
          <w:sz w:val="24"/>
        </w:rPr>
        <w:t>②将成绩按从高到低的次序排序，姓名同时进行相应调整。</w:t>
      </w:r>
    </w:p>
    <w:p w14:paraId="000E3C84" w14:textId="77777777" w:rsidR="00191B7B" w:rsidRPr="00E96017" w:rsidRDefault="00191B7B" w:rsidP="00191B7B">
      <w:pPr>
        <w:ind w:firstLine="480"/>
        <w:rPr>
          <w:sz w:val="24"/>
        </w:rPr>
      </w:pPr>
      <w:r w:rsidRPr="00E96017">
        <w:rPr>
          <w:rFonts w:hint="eastAsia"/>
          <w:sz w:val="24"/>
        </w:rPr>
        <w:t>③输出所有学生的姓名和</w:t>
      </w:r>
      <w:r w:rsidRPr="00E96017">
        <w:rPr>
          <w:rFonts w:hint="eastAsia"/>
          <w:sz w:val="24"/>
        </w:rPr>
        <w:t>C</w:t>
      </w:r>
      <w:r w:rsidRPr="00E96017">
        <w:rPr>
          <w:rFonts w:hint="eastAsia"/>
          <w:sz w:val="24"/>
        </w:rPr>
        <w:t>语言课程的成绩。</w:t>
      </w:r>
    </w:p>
    <w:p w14:paraId="3D344FBF" w14:textId="77777777" w:rsidR="00191B7B" w:rsidRPr="00885843" w:rsidRDefault="00191B7B" w:rsidP="00191B7B">
      <w:pPr>
        <w:spacing w:line="360" w:lineRule="auto"/>
        <w:ind w:firstLineChars="200" w:firstLine="480"/>
        <w:rPr>
          <w:sz w:val="24"/>
        </w:rPr>
      </w:pPr>
      <w:r w:rsidRPr="00885843">
        <w:rPr>
          <w:sz w:val="24"/>
        </w:rPr>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5-6</w:t>
      </w:r>
      <w:r w:rsidRPr="00885843">
        <w:rPr>
          <w:rFonts w:hAnsi="宋体"/>
          <w:sz w:val="24"/>
        </w:rPr>
        <w:t>所示。</w:t>
      </w:r>
    </w:p>
    <w:p w14:paraId="1AE42A48" w14:textId="77777777" w:rsidR="00191B7B" w:rsidRPr="00885843" w:rsidRDefault="00191B7B" w:rsidP="00191B7B">
      <w:pPr>
        <w:snapToGrid w:val="0"/>
        <w:spacing w:line="360" w:lineRule="auto"/>
        <w:jc w:val="center"/>
        <w:rPr>
          <w:sz w:val="24"/>
        </w:rPr>
      </w:pPr>
      <w:r>
        <w:object w:dxaOrig="26220" w:dyaOrig="10260" w14:anchorId="776B42E9">
          <v:shape id="_x0000_i1038" type="#_x0000_t75" style="width:415.7pt;height:163.4pt" o:ole="">
            <v:imagedata r:id="rId81" o:title=""/>
          </v:shape>
          <o:OLEObject Type="Embed" ProgID="Visio.Drawing.15" ShapeID="_x0000_i1038" DrawAspect="Content" ObjectID="_1731524800" r:id="rId82"/>
        </w:object>
      </w:r>
    </w:p>
    <w:p w14:paraId="3E36CFBE"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5-6</w:t>
      </w:r>
      <w:r w:rsidRPr="00885843">
        <w:rPr>
          <w:rFonts w:eastAsia="黑体"/>
          <w:sz w:val="24"/>
        </w:rPr>
        <w:t xml:space="preserve"> </w:t>
      </w:r>
      <w:r>
        <w:rPr>
          <w:rFonts w:eastAsia="黑体" w:hint="eastAsia"/>
          <w:sz w:val="24"/>
        </w:rPr>
        <w:t>程序设计题</w:t>
      </w:r>
      <w:r>
        <w:rPr>
          <w:rFonts w:eastAsia="黑体" w:hint="eastAsia"/>
          <w:sz w:val="24"/>
        </w:rPr>
        <w:t>2</w:t>
      </w:r>
      <w:r w:rsidRPr="00885843">
        <w:rPr>
          <w:rFonts w:eastAsia="黑体"/>
          <w:sz w:val="24"/>
        </w:rPr>
        <w:t>的程序流程图</w:t>
      </w:r>
    </w:p>
    <w:p w14:paraId="57CC7FB8" w14:textId="77777777" w:rsidR="00191B7B" w:rsidRDefault="00191B7B" w:rsidP="00191B7B">
      <w:pPr>
        <w:snapToGrid w:val="0"/>
        <w:spacing w:line="360" w:lineRule="auto"/>
        <w:ind w:firstLineChars="200" w:firstLine="480"/>
        <w:rPr>
          <w:rFonts w:hAnsi="宋体"/>
          <w:sz w:val="24"/>
        </w:rPr>
      </w:pPr>
      <w:r w:rsidRPr="00885843">
        <w:rPr>
          <w:sz w:val="24"/>
        </w:rPr>
        <w:t>2</w:t>
      </w:r>
      <w:r w:rsidRPr="00885843">
        <w:rPr>
          <w:rFonts w:hAnsi="宋体"/>
          <w:sz w:val="24"/>
        </w:rPr>
        <w:t>）源程序清单</w:t>
      </w:r>
    </w:p>
    <w:p w14:paraId="5B4C8B8F" w14:textId="77777777" w:rsidR="00191B7B" w:rsidRPr="00742102" w:rsidRDefault="00191B7B" w:rsidP="00191B7B">
      <w:pPr>
        <w:snapToGrid w:val="0"/>
        <w:spacing w:line="360" w:lineRule="auto"/>
        <w:ind w:firstLineChars="200" w:firstLine="480"/>
        <w:rPr>
          <w:sz w:val="24"/>
        </w:rPr>
      </w:pPr>
      <w:r w:rsidRPr="00742102">
        <w:rPr>
          <w:sz w:val="24"/>
        </w:rPr>
        <w:lastRenderedPageBreak/>
        <w:t>#include&lt;stdio.h&gt;</w:t>
      </w:r>
    </w:p>
    <w:p w14:paraId="2292E55C" w14:textId="77777777" w:rsidR="00191B7B" w:rsidRPr="00742102" w:rsidRDefault="00191B7B" w:rsidP="00191B7B">
      <w:pPr>
        <w:snapToGrid w:val="0"/>
        <w:spacing w:line="360" w:lineRule="auto"/>
        <w:ind w:firstLineChars="200" w:firstLine="480"/>
        <w:rPr>
          <w:sz w:val="24"/>
        </w:rPr>
      </w:pPr>
      <w:r w:rsidRPr="00742102">
        <w:rPr>
          <w:sz w:val="24"/>
        </w:rPr>
        <w:t>#include&lt;windows.h&gt;</w:t>
      </w:r>
    </w:p>
    <w:p w14:paraId="7875D049" w14:textId="77777777" w:rsidR="00191B7B" w:rsidRPr="00742102" w:rsidRDefault="00191B7B" w:rsidP="00191B7B">
      <w:pPr>
        <w:snapToGrid w:val="0"/>
        <w:spacing w:line="360" w:lineRule="auto"/>
        <w:ind w:firstLineChars="200" w:firstLine="480"/>
        <w:rPr>
          <w:sz w:val="24"/>
        </w:rPr>
      </w:pPr>
      <w:r w:rsidRPr="00742102">
        <w:rPr>
          <w:sz w:val="24"/>
        </w:rPr>
        <w:t>#include &lt;</w:t>
      </w:r>
      <w:proofErr w:type="spellStart"/>
      <w:r w:rsidRPr="00742102">
        <w:rPr>
          <w:sz w:val="24"/>
        </w:rPr>
        <w:t>string.h</w:t>
      </w:r>
      <w:proofErr w:type="spellEnd"/>
      <w:r w:rsidRPr="00742102">
        <w:rPr>
          <w:sz w:val="24"/>
        </w:rPr>
        <w:t>&gt;</w:t>
      </w:r>
    </w:p>
    <w:p w14:paraId="5AC486DD" w14:textId="77777777" w:rsidR="00191B7B" w:rsidRPr="00742102" w:rsidRDefault="00191B7B" w:rsidP="00191B7B">
      <w:pPr>
        <w:snapToGrid w:val="0"/>
        <w:spacing w:line="360" w:lineRule="auto"/>
        <w:ind w:firstLineChars="200" w:firstLine="480"/>
        <w:rPr>
          <w:sz w:val="24"/>
        </w:rPr>
      </w:pPr>
    </w:p>
    <w:p w14:paraId="4076C059" w14:textId="77777777" w:rsidR="00191B7B" w:rsidRPr="00742102" w:rsidRDefault="00191B7B" w:rsidP="00191B7B">
      <w:pPr>
        <w:snapToGrid w:val="0"/>
        <w:spacing w:line="360" w:lineRule="auto"/>
        <w:ind w:firstLineChars="200" w:firstLine="480"/>
        <w:rPr>
          <w:sz w:val="24"/>
        </w:rPr>
      </w:pPr>
      <w:r w:rsidRPr="00742102">
        <w:rPr>
          <w:sz w:val="24"/>
        </w:rPr>
        <w:t>char name[100][10]={};</w:t>
      </w:r>
    </w:p>
    <w:p w14:paraId="26BDFE09" w14:textId="77777777" w:rsidR="00191B7B" w:rsidRPr="00742102" w:rsidRDefault="00191B7B" w:rsidP="00191B7B">
      <w:pPr>
        <w:snapToGrid w:val="0"/>
        <w:spacing w:line="360" w:lineRule="auto"/>
        <w:ind w:firstLineChars="200" w:firstLine="480"/>
        <w:rPr>
          <w:sz w:val="24"/>
        </w:rPr>
      </w:pPr>
      <w:r w:rsidRPr="00742102">
        <w:rPr>
          <w:sz w:val="24"/>
        </w:rPr>
        <w:t xml:space="preserve">char </w:t>
      </w:r>
      <w:proofErr w:type="spellStart"/>
      <w:r w:rsidRPr="00742102">
        <w:rPr>
          <w:sz w:val="24"/>
        </w:rPr>
        <w:t>name_temp</w:t>
      </w:r>
      <w:proofErr w:type="spellEnd"/>
      <w:r w:rsidRPr="00742102">
        <w:rPr>
          <w:sz w:val="24"/>
        </w:rPr>
        <w:t>[100][10]={};</w:t>
      </w:r>
    </w:p>
    <w:p w14:paraId="61C761BB" w14:textId="77777777" w:rsidR="00191B7B" w:rsidRPr="00742102" w:rsidRDefault="00191B7B" w:rsidP="00191B7B">
      <w:pPr>
        <w:snapToGrid w:val="0"/>
        <w:spacing w:line="360" w:lineRule="auto"/>
        <w:ind w:firstLineChars="200" w:firstLine="480"/>
        <w:rPr>
          <w:sz w:val="24"/>
        </w:rPr>
      </w:pPr>
      <w:r w:rsidRPr="00742102">
        <w:rPr>
          <w:sz w:val="24"/>
        </w:rPr>
        <w:t>int score[100]={0};</w:t>
      </w:r>
    </w:p>
    <w:p w14:paraId="38FD2132" w14:textId="77777777" w:rsidR="00191B7B" w:rsidRPr="00742102" w:rsidRDefault="00191B7B" w:rsidP="00191B7B">
      <w:pPr>
        <w:snapToGrid w:val="0"/>
        <w:spacing w:line="360" w:lineRule="auto"/>
        <w:ind w:firstLineChars="200" w:firstLine="480"/>
        <w:rPr>
          <w:sz w:val="24"/>
        </w:rPr>
      </w:pPr>
      <w:r w:rsidRPr="00742102">
        <w:rPr>
          <w:sz w:val="24"/>
        </w:rPr>
        <w:t xml:space="preserve">int </w:t>
      </w:r>
      <w:proofErr w:type="spellStart"/>
      <w:r w:rsidRPr="00742102">
        <w:rPr>
          <w:sz w:val="24"/>
        </w:rPr>
        <w:t>score_temp</w:t>
      </w:r>
      <w:proofErr w:type="spellEnd"/>
      <w:r w:rsidRPr="00742102">
        <w:rPr>
          <w:sz w:val="24"/>
        </w:rPr>
        <w:t>[100]={0};</w:t>
      </w:r>
    </w:p>
    <w:p w14:paraId="61EF41F8" w14:textId="77777777" w:rsidR="00191B7B" w:rsidRPr="00742102" w:rsidRDefault="00191B7B" w:rsidP="00191B7B">
      <w:pPr>
        <w:snapToGrid w:val="0"/>
        <w:spacing w:line="360" w:lineRule="auto"/>
        <w:ind w:firstLineChars="200" w:firstLine="480"/>
        <w:rPr>
          <w:sz w:val="24"/>
        </w:rPr>
      </w:pPr>
    </w:p>
    <w:p w14:paraId="32C2B9E3" w14:textId="77777777" w:rsidR="00191B7B" w:rsidRPr="00742102" w:rsidRDefault="00191B7B" w:rsidP="00191B7B">
      <w:pPr>
        <w:snapToGrid w:val="0"/>
        <w:spacing w:line="360" w:lineRule="auto"/>
        <w:ind w:firstLineChars="200" w:firstLine="480"/>
        <w:rPr>
          <w:sz w:val="24"/>
        </w:rPr>
      </w:pPr>
      <w:r w:rsidRPr="00742102">
        <w:rPr>
          <w:sz w:val="24"/>
        </w:rPr>
        <w:t>void input();</w:t>
      </w:r>
    </w:p>
    <w:p w14:paraId="7361F76D" w14:textId="77777777" w:rsidR="00191B7B" w:rsidRPr="00742102" w:rsidRDefault="00191B7B" w:rsidP="00191B7B">
      <w:pPr>
        <w:snapToGrid w:val="0"/>
        <w:spacing w:line="360" w:lineRule="auto"/>
        <w:ind w:firstLineChars="200" w:firstLine="480"/>
        <w:rPr>
          <w:sz w:val="24"/>
        </w:rPr>
      </w:pPr>
      <w:r w:rsidRPr="00742102">
        <w:rPr>
          <w:sz w:val="24"/>
        </w:rPr>
        <w:t>void sort();</w:t>
      </w:r>
    </w:p>
    <w:p w14:paraId="105E191F" w14:textId="77777777" w:rsidR="00191B7B" w:rsidRPr="00742102" w:rsidRDefault="00191B7B" w:rsidP="00191B7B">
      <w:pPr>
        <w:snapToGrid w:val="0"/>
        <w:spacing w:line="360" w:lineRule="auto"/>
        <w:ind w:firstLineChars="200" w:firstLine="480"/>
        <w:rPr>
          <w:sz w:val="24"/>
        </w:rPr>
      </w:pPr>
      <w:r w:rsidRPr="00742102">
        <w:rPr>
          <w:sz w:val="24"/>
        </w:rPr>
        <w:t>void output();</w:t>
      </w:r>
    </w:p>
    <w:p w14:paraId="04F66BF1" w14:textId="77777777" w:rsidR="00191B7B" w:rsidRPr="00742102" w:rsidRDefault="00191B7B" w:rsidP="00191B7B">
      <w:pPr>
        <w:snapToGrid w:val="0"/>
        <w:spacing w:line="360" w:lineRule="auto"/>
        <w:ind w:firstLineChars="200" w:firstLine="480"/>
        <w:rPr>
          <w:sz w:val="24"/>
        </w:rPr>
      </w:pPr>
      <w:r w:rsidRPr="00742102">
        <w:rPr>
          <w:sz w:val="24"/>
        </w:rPr>
        <w:t>void search();</w:t>
      </w:r>
    </w:p>
    <w:p w14:paraId="7C97C06F" w14:textId="77777777" w:rsidR="00191B7B" w:rsidRPr="00742102" w:rsidRDefault="00191B7B" w:rsidP="00191B7B">
      <w:pPr>
        <w:snapToGrid w:val="0"/>
        <w:spacing w:line="360" w:lineRule="auto"/>
        <w:ind w:firstLineChars="200" w:firstLine="480"/>
        <w:rPr>
          <w:sz w:val="24"/>
        </w:rPr>
      </w:pPr>
      <w:r w:rsidRPr="00742102">
        <w:rPr>
          <w:sz w:val="24"/>
        </w:rPr>
        <w:t>void sort2();</w:t>
      </w:r>
    </w:p>
    <w:p w14:paraId="64BE51E4" w14:textId="77777777" w:rsidR="00191B7B" w:rsidRPr="00742102" w:rsidRDefault="00191B7B" w:rsidP="00191B7B">
      <w:pPr>
        <w:snapToGrid w:val="0"/>
        <w:spacing w:line="360" w:lineRule="auto"/>
        <w:ind w:firstLineChars="200" w:firstLine="480"/>
        <w:rPr>
          <w:sz w:val="24"/>
        </w:rPr>
      </w:pPr>
    </w:p>
    <w:p w14:paraId="7458837F" w14:textId="77777777" w:rsidR="00191B7B" w:rsidRPr="00742102" w:rsidRDefault="00191B7B" w:rsidP="00191B7B">
      <w:pPr>
        <w:snapToGrid w:val="0"/>
        <w:spacing w:line="360" w:lineRule="auto"/>
        <w:ind w:firstLineChars="200" w:firstLine="480"/>
        <w:rPr>
          <w:sz w:val="24"/>
        </w:rPr>
      </w:pPr>
      <w:r w:rsidRPr="00742102">
        <w:rPr>
          <w:sz w:val="24"/>
        </w:rPr>
        <w:t>int main()</w:t>
      </w:r>
    </w:p>
    <w:p w14:paraId="02B9A004" w14:textId="77777777" w:rsidR="00191B7B" w:rsidRPr="00742102" w:rsidRDefault="00191B7B" w:rsidP="00191B7B">
      <w:pPr>
        <w:snapToGrid w:val="0"/>
        <w:spacing w:line="360" w:lineRule="auto"/>
        <w:ind w:firstLineChars="200" w:firstLine="480"/>
        <w:rPr>
          <w:sz w:val="24"/>
        </w:rPr>
      </w:pPr>
      <w:r w:rsidRPr="00742102">
        <w:rPr>
          <w:sz w:val="24"/>
        </w:rPr>
        <w:t>{</w:t>
      </w:r>
    </w:p>
    <w:p w14:paraId="263C7D1E" w14:textId="77777777" w:rsidR="00191B7B" w:rsidRPr="00742102" w:rsidRDefault="00191B7B" w:rsidP="00191B7B">
      <w:pPr>
        <w:snapToGrid w:val="0"/>
        <w:spacing w:line="360" w:lineRule="auto"/>
        <w:ind w:firstLineChars="200" w:firstLine="480"/>
        <w:rPr>
          <w:sz w:val="24"/>
        </w:rPr>
      </w:pPr>
      <w:r w:rsidRPr="00742102">
        <w:rPr>
          <w:sz w:val="24"/>
        </w:rPr>
        <w:tab/>
        <w:t>static char temp;</w:t>
      </w:r>
    </w:p>
    <w:p w14:paraId="79989C33" w14:textId="77777777" w:rsidR="00191B7B" w:rsidRPr="00742102" w:rsidRDefault="00191B7B" w:rsidP="00191B7B">
      <w:pPr>
        <w:snapToGrid w:val="0"/>
        <w:spacing w:line="360" w:lineRule="auto"/>
        <w:ind w:firstLineChars="200" w:firstLine="480"/>
        <w:rPr>
          <w:sz w:val="24"/>
        </w:rPr>
      </w:pPr>
      <w:r w:rsidRPr="00742102">
        <w:rPr>
          <w:rFonts w:hint="eastAsia"/>
          <w:sz w:val="24"/>
        </w:rPr>
        <w:tab/>
        <w:t xml:space="preserve">system("title </w:t>
      </w:r>
      <w:r w:rsidRPr="00742102">
        <w:rPr>
          <w:rFonts w:hint="eastAsia"/>
          <w:sz w:val="24"/>
        </w:rPr>
        <w:t>学生成绩管理系统</w:t>
      </w:r>
      <w:r w:rsidRPr="00742102">
        <w:rPr>
          <w:rFonts w:hint="eastAsia"/>
          <w:sz w:val="24"/>
        </w:rPr>
        <w:t xml:space="preserve"> by </w:t>
      </w:r>
      <w:proofErr w:type="spellStart"/>
      <w:r w:rsidRPr="00742102">
        <w:rPr>
          <w:rFonts w:hint="eastAsia"/>
          <w:sz w:val="24"/>
        </w:rPr>
        <w:t>yll</w:t>
      </w:r>
      <w:proofErr w:type="spellEnd"/>
      <w:r w:rsidRPr="00742102">
        <w:rPr>
          <w:rFonts w:hint="eastAsia"/>
          <w:sz w:val="24"/>
        </w:rPr>
        <w:t>");</w:t>
      </w:r>
    </w:p>
    <w:p w14:paraId="6EAD3920" w14:textId="77777777" w:rsidR="00191B7B" w:rsidRPr="00742102" w:rsidRDefault="00191B7B" w:rsidP="00191B7B">
      <w:pPr>
        <w:snapToGrid w:val="0"/>
        <w:spacing w:line="360" w:lineRule="auto"/>
        <w:ind w:firstLineChars="200" w:firstLine="480"/>
        <w:rPr>
          <w:sz w:val="24"/>
        </w:rPr>
      </w:pPr>
      <w:r w:rsidRPr="00742102">
        <w:rPr>
          <w:sz w:val="24"/>
        </w:rPr>
        <w:tab/>
        <w:t>start:</w:t>
      </w:r>
    </w:p>
    <w:p w14:paraId="06757059" w14:textId="77777777" w:rsidR="00191B7B" w:rsidRPr="00742102" w:rsidRDefault="00191B7B" w:rsidP="00191B7B">
      <w:pPr>
        <w:snapToGrid w:val="0"/>
        <w:spacing w:line="360" w:lineRule="auto"/>
        <w:ind w:firstLineChars="200" w:firstLine="480"/>
        <w:rPr>
          <w:sz w:val="24"/>
        </w:rPr>
      </w:pPr>
      <w:r w:rsidRPr="00742102">
        <w:rPr>
          <w:sz w:val="24"/>
        </w:rPr>
        <w:tab/>
        <w:t>system("</w:t>
      </w:r>
      <w:proofErr w:type="spellStart"/>
      <w:r w:rsidRPr="00742102">
        <w:rPr>
          <w:sz w:val="24"/>
        </w:rPr>
        <w:t>Cls</w:t>
      </w:r>
      <w:proofErr w:type="spellEnd"/>
      <w:r w:rsidRPr="00742102">
        <w:rPr>
          <w:sz w:val="24"/>
        </w:rPr>
        <w:t>");</w:t>
      </w:r>
    </w:p>
    <w:p w14:paraId="6263B336"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printf</w:t>
      </w:r>
      <w:proofErr w:type="spellEnd"/>
      <w:r w:rsidRPr="00742102">
        <w:rPr>
          <w:sz w:val="24"/>
        </w:rPr>
        <w:t>("-----------------------\n");</w:t>
      </w:r>
    </w:p>
    <w:p w14:paraId="25DF1741" w14:textId="77777777" w:rsidR="00191B7B" w:rsidRPr="00742102" w:rsidRDefault="00191B7B" w:rsidP="00191B7B">
      <w:pPr>
        <w:snapToGrid w:val="0"/>
        <w:spacing w:line="360" w:lineRule="auto"/>
        <w:ind w:firstLineChars="200" w:firstLine="480"/>
        <w:rPr>
          <w:sz w:val="24"/>
        </w:rPr>
      </w:pPr>
      <w:r w:rsidRPr="00742102">
        <w:rPr>
          <w:rFonts w:hint="eastAsia"/>
          <w:sz w:val="24"/>
        </w:rPr>
        <w:tab/>
      </w:r>
      <w:proofErr w:type="spellStart"/>
      <w:r w:rsidRPr="00742102">
        <w:rPr>
          <w:rFonts w:hint="eastAsia"/>
          <w:sz w:val="24"/>
        </w:rPr>
        <w:t>printf</w:t>
      </w:r>
      <w:proofErr w:type="spellEnd"/>
      <w:r w:rsidRPr="00742102">
        <w:rPr>
          <w:rFonts w:hint="eastAsia"/>
          <w:sz w:val="24"/>
        </w:rPr>
        <w:t xml:space="preserve">("|   </w:t>
      </w:r>
      <w:r w:rsidRPr="00742102">
        <w:rPr>
          <w:rFonts w:hint="eastAsia"/>
          <w:sz w:val="24"/>
        </w:rPr>
        <w:t>学生成绩管理系统</w:t>
      </w:r>
      <w:r w:rsidRPr="00742102">
        <w:rPr>
          <w:rFonts w:hint="eastAsia"/>
          <w:sz w:val="24"/>
        </w:rPr>
        <w:t xml:space="preserve">   |\n");</w:t>
      </w:r>
    </w:p>
    <w:p w14:paraId="7A8BDD05"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printf</w:t>
      </w:r>
      <w:proofErr w:type="spellEnd"/>
      <w:r w:rsidRPr="00742102">
        <w:rPr>
          <w:sz w:val="24"/>
        </w:rPr>
        <w:t>("-----------------------\n");</w:t>
      </w:r>
    </w:p>
    <w:p w14:paraId="62AB02CC" w14:textId="77777777" w:rsidR="00191B7B" w:rsidRPr="00742102" w:rsidRDefault="00191B7B" w:rsidP="00191B7B">
      <w:pPr>
        <w:snapToGrid w:val="0"/>
        <w:spacing w:line="360" w:lineRule="auto"/>
        <w:ind w:firstLineChars="200" w:firstLine="480"/>
        <w:rPr>
          <w:sz w:val="24"/>
        </w:rPr>
      </w:pPr>
      <w:r w:rsidRPr="00742102">
        <w:rPr>
          <w:rFonts w:hint="eastAsia"/>
          <w:sz w:val="24"/>
        </w:rPr>
        <w:tab/>
      </w:r>
      <w:proofErr w:type="spellStart"/>
      <w:r w:rsidRPr="00742102">
        <w:rPr>
          <w:rFonts w:hint="eastAsia"/>
          <w:sz w:val="24"/>
        </w:rPr>
        <w:t>printf</w:t>
      </w:r>
      <w:proofErr w:type="spellEnd"/>
      <w:r w:rsidRPr="00742102">
        <w:rPr>
          <w:rFonts w:hint="eastAsia"/>
          <w:sz w:val="24"/>
        </w:rPr>
        <w:t>("|    1    |</w:t>
      </w:r>
      <w:r w:rsidRPr="00742102">
        <w:rPr>
          <w:rFonts w:hint="eastAsia"/>
          <w:sz w:val="24"/>
        </w:rPr>
        <w:t>输入学生成绩</w:t>
      </w:r>
      <w:r w:rsidRPr="00742102">
        <w:rPr>
          <w:rFonts w:hint="eastAsia"/>
          <w:sz w:val="24"/>
        </w:rPr>
        <w:t>|\n");</w:t>
      </w:r>
    </w:p>
    <w:p w14:paraId="55974139"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printf</w:t>
      </w:r>
      <w:proofErr w:type="spellEnd"/>
      <w:r w:rsidRPr="00742102">
        <w:rPr>
          <w:sz w:val="24"/>
        </w:rPr>
        <w:t>("-----------------------\n");</w:t>
      </w:r>
    </w:p>
    <w:p w14:paraId="26ADFDE0" w14:textId="77777777" w:rsidR="00191B7B" w:rsidRPr="00742102" w:rsidRDefault="00191B7B" w:rsidP="00191B7B">
      <w:pPr>
        <w:snapToGrid w:val="0"/>
        <w:spacing w:line="360" w:lineRule="auto"/>
        <w:ind w:firstLineChars="200" w:firstLine="480"/>
        <w:rPr>
          <w:sz w:val="24"/>
        </w:rPr>
      </w:pPr>
      <w:r w:rsidRPr="00742102">
        <w:rPr>
          <w:rFonts w:hint="eastAsia"/>
          <w:sz w:val="24"/>
        </w:rPr>
        <w:tab/>
      </w:r>
      <w:proofErr w:type="spellStart"/>
      <w:r w:rsidRPr="00742102">
        <w:rPr>
          <w:rFonts w:hint="eastAsia"/>
          <w:sz w:val="24"/>
        </w:rPr>
        <w:t>printf</w:t>
      </w:r>
      <w:proofErr w:type="spellEnd"/>
      <w:r w:rsidRPr="00742102">
        <w:rPr>
          <w:rFonts w:hint="eastAsia"/>
          <w:sz w:val="24"/>
        </w:rPr>
        <w:t xml:space="preserve">("|    2    | </w:t>
      </w:r>
      <w:r w:rsidRPr="00742102">
        <w:rPr>
          <w:rFonts w:hint="eastAsia"/>
          <w:sz w:val="24"/>
        </w:rPr>
        <w:t>按成绩排序</w:t>
      </w:r>
      <w:r w:rsidRPr="00742102">
        <w:rPr>
          <w:rFonts w:hint="eastAsia"/>
          <w:sz w:val="24"/>
        </w:rPr>
        <w:t xml:space="preserve"> |\n");</w:t>
      </w:r>
    </w:p>
    <w:p w14:paraId="7BF14FDD"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printf</w:t>
      </w:r>
      <w:proofErr w:type="spellEnd"/>
      <w:r w:rsidRPr="00742102">
        <w:rPr>
          <w:sz w:val="24"/>
        </w:rPr>
        <w:t>("-----------------------\n");</w:t>
      </w:r>
    </w:p>
    <w:p w14:paraId="7391DB26" w14:textId="77777777" w:rsidR="00191B7B" w:rsidRPr="00742102" w:rsidRDefault="00191B7B" w:rsidP="00191B7B">
      <w:pPr>
        <w:snapToGrid w:val="0"/>
        <w:spacing w:line="360" w:lineRule="auto"/>
        <w:ind w:firstLineChars="200" w:firstLine="480"/>
        <w:rPr>
          <w:sz w:val="24"/>
        </w:rPr>
      </w:pPr>
      <w:r w:rsidRPr="00742102">
        <w:rPr>
          <w:rFonts w:hint="eastAsia"/>
          <w:sz w:val="24"/>
        </w:rPr>
        <w:tab/>
      </w:r>
      <w:proofErr w:type="spellStart"/>
      <w:r w:rsidRPr="00742102">
        <w:rPr>
          <w:rFonts w:hint="eastAsia"/>
          <w:sz w:val="24"/>
        </w:rPr>
        <w:t>printf</w:t>
      </w:r>
      <w:proofErr w:type="spellEnd"/>
      <w:r w:rsidRPr="00742102">
        <w:rPr>
          <w:rFonts w:hint="eastAsia"/>
          <w:sz w:val="24"/>
        </w:rPr>
        <w:t>("|    3    |</w:t>
      </w:r>
      <w:r w:rsidRPr="00742102">
        <w:rPr>
          <w:rFonts w:hint="eastAsia"/>
          <w:sz w:val="24"/>
        </w:rPr>
        <w:t>输出所有成绩</w:t>
      </w:r>
      <w:r w:rsidRPr="00742102">
        <w:rPr>
          <w:rFonts w:hint="eastAsia"/>
          <w:sz w:val="24"/>
        </w:rPr>
        <w:t>|\n");</w:t>
      </w:r>
    </w:p>
    <w:p w14:paraId="3D914966"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printf</w:t>
      </w:r>
      <w:proofErr w:type="spellEnd"/>
      <w:r w:rsidRPr="00742102">
        <w:rPr>
          <w:sz w:val="24"/>
        </w:rPr>
        <w:t>("-----------------------\n");</w:t>
      </w:r>
    </w:p>
    <w:p w14:paraId="09B9ACFE" w14:textId="77777777" w:rsidR="00191B7B" w:rsidRPr="00742102" w:rsidRDefault="00191B7B" w:rsidP="00191B7B">
      <w:pPr>
        <w:snapToGrid w:val="0"/>
        <w:spacing w:line="360" w:lineRule="auto"/>
        <w:ind w:firstLineChars="200" w:firstLine="480"/>
        <w:rPr>
          <w:sz w:val="24"/>
        </w:rPr>
      </w:pPr>
      <w:r w:rsidRPr="00742102">
        <w:rPr>
          <w:rFonts w:hint="eastAsia"/>
          <w:sz w:val="24"/>
        </w:rPr>
        <w:tab/>
      </w:r>
      <w:proofErr w:type="spellStart"/>
      <w:r w:rsidRPr="00742102">
        <w:rPr>
          <w:rFonts w:hint="eastAsia"/>
          <w:sz w:val="24"/>
        </w:rPr>
        <w:t>printf</w:t>
      </w:r>
      <w:proofErr w:type="spellEnd"/>
      <w:r w:rsidRPr="00742102">
        <w:rPr>
          <w:rFonts w:hint="eastAsia"/>
          <w:sz w:val="24"/>
        </w:rPr>
        <w:t xml:space="preserve">("|    4    |  </w:t>
      </w:r>
      <w:r w:rsidRPr="00742102">
        <w:rPr>
          <w:rFonts w:hint="eastAsia"/>
          <w:sz w:val="24"/>
        </w:rPr>
        <w:t>查找成绩</w:t>
      </w:r>
      <w:r w:rsidRPr="00742102">
        <w:rPr>
          <w:rFonts w:hint="eastAsia"/>
          <w:sz w:val="24"/>
        </w:rPr>
        <w:t xml:space="preserve">  |\n");</w:t>
      </w:r>
    </w:p>
    <w:p w14:paraId="332E4512"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printf</w:t>
      </w:r>
      <w:proofErr w:type="spellEnd"/>
      <w:r w:rsidRPr="00742102">
        <w:rPr>
          <w:sz w:val="24"/>
        </w:rPr>
        <w:t>("-----------------------\n");</w:t>
      </w:r>
    </w:p>
    <w:p w14:paraId="111C913E" w14:textId="77777777" w:rsidR="00191B7B" w:rsidRPr="00742102" w:rsidRDefault="00191B7B" w:rsidP="00191B7B">
      <w:pPr>
        <w:snapToGrid w:val="0"/>
        <w:spacing w:line="360" w:lineRule="auto"/>
        <w:ind w:firstLineChars="200" w:firstLine="480"/>
        <w:rPr>
          <w:sz w:val="24"/>
        </w:rPr>
      </w:pPr>
      <w:r w:rsidRPr="00742102">
        <w:rPr>
          <w:rFonts w:hint="eastAsia"/>
          <w:sz w:val="24"/>
        </w:rPr>
        <w:tab/>
      </w:r>
      <w:proofErr w:type="spellStart"/>
      <w:r w:rsidRPr="00742102">
        <w:rPr>
          <w:rFonts w:hint="eastAsia"/>
          <w:sz w:val="24"/>
        </w:rPr>
        <w:t>printf</w:t>
      </w:r>
      <w:proofErr w:type="spellEnd"/>
      <w:r w:rsidRPr="00742102">
        <w:rPr>
          <w:rFonts w:hint="eastAsia"/>
          <w:sz w:val="24"/>
        </w:rPr>
        <w:t xml:space="preserve">("|    5    |  </w:t>
      </w:r>
      <w:r w:rsidRPr="00742102">
        <w:rPr>
          <w:rFonts w:hint="eastAsia"/>
          <w:sz w:val="24"/>
        </w:rPr>
        <w:t>退出系统</w:t>
      </w:r>
      <w:r w:rsidRPr="00742102">
        <w:rPr>
          <w:rFonts w:hint="eastAsia"/>
          <w:sz w:val="24"/>
        </w:rPr>
        <w:t xml:space="preserve">  |\n");</w:t>
      </w:r>
    </w:p>
    <w:p w14:paraId="0FFCB8DD" w14:textId="77777777" w:rsidR="00191B7B" w:rsidRPr="00742102" w:rsidRDefault="00191B7B" w:rsidP="00191B7B">
      <w:pPr>
        <w:snapToGrid w:val="0"/>
        <w:spacing w:line="360" w:lineRule="auto"/>
        <w:ind w:firstLineChars="200" w:firstLine="480"/>
        <w:rPr>
          <w:sz w:val="24"/>
        </w:rPr>
      </w:pPr>
      <w:r w:rsidRPr="00742102">
        <w:rPr>
          <w:sz w:val="24"/>
        </w:rPr>
        <w:lastRenderedPageBreak/>
        <w:tab/>
      </w:r>
      <w:proofErr w:type="spellStart"/>
      <w:r w:rsidRPr="00742102">
        <w:rPr>
          <w:sz w:val="24"/>
        </w:rPr>
        <w:t>printf</w:t>
      </w:r>
      <w:proofErr w:type="spellEnd"/>
      <w:r w:rsidRPr="00742102">
        <w:rPr>
          <w:sz w:val="24"/>
        </w:rPr>
        <w:t>("-----------------------\n");</w:t>
      </w:r>
    </w:p>
    <w:p w14:paraId="6D4CB8BE"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scanf</w:t>
      </w:r>
      <w:proofErr w:type="spellEnd"/>
      <w:r w:rsidRPr="00742102">
        <w:rPr>
          <w:sz w:val="24"/>
        </w:rPr>
        <w:t>("%</w:t>
      </w:r>
      <w:proofErr w:type="spellStart"/>
      <w:r w:rsidRPr="00742102">
        <w:rPr>
          <w:sz w:val="24"/>
        </w:rPr>
        <w:t>c",&amp;temp</w:t>
      </w:r>
      <w:proofErr w:type="spellEnd"/>
      <w:r w:rsidRPr="00742102">
        <w:rPr>
          <w:sz w:val="24"/>
        </w:rPr>
        <w:t>);</w:t>
      </w:r>
    </w:p>
    <w:p w14:paraId="335855A6" w14:textId="77777777" w:rsidR="00191B7B" w:rsidRPr="00742102" w:rsidRDefault="00191B7B" w:rsidP="00191B7B">
      <w:pPr>
        <w:snapToGrid w:val="0"/>
        <w:spacing w:line="360" w:lineRule="auto"/>
        <w:ind w:firstLineChars="200" w:firstLine="480"/>
        <w:rPr>
          <w:sz w:val="24"/>
        </w:rPr>
      </w:pPr>
      <w:r w:rsidRPr="00742102">
        <w:rPr>
          <w:sz w:val="24"/>
        </w:rPr>
        <w:tab/>
        <w:t>if (temp=='1')</w:t>
      </w:r>
    </w:p>
    <w:p w14:paraId="5EDA8843" w14:textId="77777777" w:rsidR="00191B7B" w:rsidRPr="00742102" w:rsidRDefault="00191B7B" w:rsidP="00191B7B">
      <w:pPr>
        <w:snapToGrid w:val="0"/>
        <w:spacing w:line="360" w:lineRule="auto"/>
        <w:ind w:firstLineChars="200" w:firstLine="480"/>
        <w:rPr>
          <w:sz w:val="24"/>
        </w:rPr>
      </w:pPr>
      <w:r w:rsidRPr="00742102">
        <w:rPr>
          <w:sz w:val="24"/>
        </w:rPr>
        <w:tab/>
        <w:t>{</w:t>
      </w:r>
    </w:p>
    <w:p w14:paraId="00AA4CB5"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t>input();</w:t>
      </w:r>
    </w:p>
    <w:p w14:paraId="204D717B" w14:textId="77777777" w:rsidR="00191B7B" w:rsidRPr="00742102" w:rsidRDefault="00191B7B" w:rsidP="00191B7B">
      <w:pPr>
        <w:snapToGrid w:val="0"/>
        <w:spacing w:line="360" w:lineRule="auto"/>
        <w:ind w:firstLineChars="200" w:firstLine="480"/>
        <w:rPr>
          <w:sz w:val="24"/>
        </w:rPr>
      </w:pPr>
      <w:r w:rsidRPr="00742102">
        <w:rPr>
          <w:sz w:val="24"/>
        </w:rPr>
        <w:tab/>
        <w:t>}</w:t>
      </w:r>
    </w:p>
    <w:p w14:paraId="5607383A" w14:textId="77777777" w:rsidR="00191B7B" w:rsidRPr="00742102" w:rsidRDefault="00191B7B" w:rsidP="00191B7B">
      <w:pPr>
        <w:snapToGrid w:val="0"/>
        <w:spacing w:line="360" w:lineRule="auto"/>
        <w:ind w:firstLineChars="200" w:firstLine="480"/>
        <w:rPr>
          <w:sz w:val="24"/>
        </w:rPr>
      </w:pPr>
      <w:r w:rsidRPr="00742102">
        <w:rPr>
          <w:sz w:val="24"/>
        </w:rPr>
        <w:tab/>
        <w:t>if (temp=='2')</w:t>
      </w:r>
    </w:p>
    <w:p w14:paraId="6E04E56B" w14:textId="77777777" w:rsidR="00191B7B" w:rsidRPr="00742102" w:rsidRDefault="00191B7B" w:rsidP="00191B7B">
      <w:pPr>
        <w:snapToGrid w:val="0"/>
        <w:spacing w:line="360" w:lineRule="auto"/>
        <w:ind w:firstLineChars="200" w:firstLine="480"/>
        <w:rPr>
          <w:sz w:val="24"/>
        </w:rPr>
      </w:pPr>
      <w:r w:rsidRPr="00742102">
        <w:rPr>
          <w:sz w:val="24"/>
        </w:rPr>
        <w:tab/>
        <w:t>{</w:t>
      </w:r>
    </w:p>
    <w:p w14:paraId="4CE22205"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t>sort();</w:t>
      </w:r>
    </w:p>
    <w:p w14:paraId="1A40063E" w14:textId="77777777" w:rsidR="00191B7B" w:rsidRPr="00742102" w:rsidRDefault="00191B7B" w:rsidP="00191B7B">
      <w:pPr>
        <w:snapToGrid w:val="0"/>
        <w:spacing w:line="360" w:lineRule="auto"/>
        <w:ind w:firstLineChars="200" w:firstLine="480"/>
        <w:rPr>
          <w:sz w:val="24"/>
        </w:rPr>
      </w:pPr>
      <w:r w:rsidRPr="00742102">
        <w:rPr>
          <w:sz w:val="24"/>
        </w:rPr>
        <w:tab/>
        <w:t>}</w:t>
      </w:r>
    </w:p>
    <w:p w14:paraId="253C25A2" w14:textId="77777777" w:rsidR="00191B7B" w:rsidRPr="00742102" w:rsidRDefault="00191B7B" w:rsidP="00191B7B">
      <w:pPr>
        <w:snapToGrid w:val="0"/>
        <w:spacing w:line="360" w:lineRule="auto"/>
        <w:ind w:firstLineChars="200" w:firstLine="480"/>
        <w:rPr>
          <w:sz w:val="24"/>
        </w:rPr>
      </w:pPr>
      <w:r w:rsidRPr="00742102">
        <w:rPr>
          <w:sz w:val="24"/>
        </w:rPr>
        <w:tab/>
        <w:t>if (temp=='3')</w:t>
      </w:r>
    </w:p>
    <w:p w14:paraId="0F7C78AB" w14:textId="77777777" w:rsidR="00191B7B" w:rsidRPr="00742102" w:rsidRDefault="00191B7B" w:rsidP="00191B7B">
      <w:pPr>
        <w:snapToGrid w:val="0"/>
        <w:spacing w:line="360" w:lineRule="auto"/>
        <w:ind w:firstLineChars="200" w:firstLine="480"/>
        <w:rPr>
          <w:sz w:val="24"/>
        </w:rPr>
      </w:pPr>
      <w:r w:rsidRPr="00742102">
        <w:rPr>
          <w:sz w:val="24"/>
        </w:rPr>
        <w:tab/>
        <w:t>{</w:t>
      </w:r>
    </w:p>
    <w:p w14:paraId="352DF02B"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t>output();</w:t>
      </w:r>
    </w:p>
    <w:p w14:paraId="3E63765E" w14:textId="77777777" w:rsidR="00191B7B" w:rsidRPr="00742102" w:rsidRDefault="00191B7B" w:rsidP="00191B7B">
      <w:pPr>
        <w:snapToGrid w:val="0"/>
        <w:spacing w:line="360" w:lineRule="auto"/>
        <w:ind w:firstLineChars="200" w:firstLine="480"/>
        <w:rPr>
          <w:sz w:val="24"/>
        </w:rPr>
      </w:pPr>
      <w:r w:rsidRPr="00742102">
        <w:rPr>
          <w:sz w:val="24"/>
        </w:rPr>
        <w:tab/>
        <w:t>}</w:t>
      </w:r>
    </w:p>
    <w:p w14:paraId="08C0B856" w14:textId="77777777" w:rsidR="00191B7B" w:rsidRPr="00742102" w:rsidRDefault="00191B7B" w:rsidP="00191B7B">
      <w:pPr>
        <w:snapToGrid w:val="0"/>
        <w:spacing w:line="360" w:lineRule="auto"/>
        <w:ind w:firstLineChars="200" w:firstLine="480"/>
        <w:rPr>
          <w:sz w:val="24"/>
        </w:rPr>
      </w:pPr>
      <w:r w:rsidRPr="00742102">
        <w:rPr>
          <w:sz w:val="24"/>
        </w:rPr>
        <w:tab/>
        <w:t>if (temp=='4')</w:t>
      </w:r>
    </w:p>
    <w:p w14:paraId="646C79F5" w14:textId="77777777" w:rsidR="00191B7B" w:rsidRPr="00742102" w:rsidRDefault="00191B7B" w:rsidP="00191B7B">
      <w:pPr>
        <w:snapToGrid w:val="0"/>
        <w:spacing w:line="360" w:lineRule="auto"/>
        <w:ind w:firstLineChars="200" w:firstLine="480"/>
        <w:rPr>
          <w:sz w:val="24"/>
        </w:rPr>
      </w:pPr>
      <w:r w:rsidRPr="00742102">
        <w:rPr>
          <w:sz w:val="24"/>
        </w:rPr>
        <w:tab/>
        <w:t>{</w:t>
      </w:r>
    </w:p>
    <w:p w14:paraId="308F871E"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t>search();</w:t>
      </w:r>
    </w:p>
    <w:p w14:paraId="0D3F5EF2" w14:textId="77777777" w:rsidR="00191B7B" w:rsidRPr="00742102" w:rsidRDefault="00191B7B" w:rsidP="00191B7B">
      <w:pPr>
        <w:snapToGrid w:val="0"/>
        <w:spacing w:line="360" w:lineRule="auto"/>
        <w:ind w:firstLineChars="200" w:firstLine="480"/>
        <w:rPr>
          <w:sz w:val="24"/>
        </w:rPr>
      </w:pPr>
      <w:r w:rsidRPr="00742102">
        <w:rPr>
          <w:sz w:val="24"/>
        </w:rPr>
        <w:tab/>
        <w:t>}</w:t>
      </w:r>
    </w:p>
    <w:p w14:paraId="532A239C" w14:textId="77777777" w:rsidR="00191B7B" w:rsidRPr="00742102" w:rsidRDefault="00191B7B" w:rsidP="00191B7B">
      <w:pPr>
        <w:snapToGrid w:val="0"/>
        <w:spacing w:line="360" w:lineRule="auto"/>
        <w:ind w:firstLineChars="200" w:firstLine="480"/>
        <w:rPr>
          <w:sz w:val="24"/>
        </w:rPr>
      </w:pPr>
      <w:r w:rsidRPr="00742102">
        <w:rPr>
          <w:sz w:val="24"/>
        </w:rPr>
        <w:tab/>
        <w:t>if (temp=='5')</w:t>
      </w:r>
    </w:p>
    <w:p w14:paraId="12A4EC45" w14:textId="77777777" w:rsidR="00191B7B" w:rsidRPr="00742102" w:rsidRDefault="00191B7B" w:rsidP="00191B7B">
      <w:pPr>
        <w:snapToGrid w:val="0"/>
        <w:spacing w:line="360" w:lineRule="auto"/>
        <w:ind w:firstLineChars="200" w:firstLine="480"/>
        <w:rPr>
          <w:sz w:val="24"/>
        </w:rPr>
      </w:pPr>
      <w:r w:rsidRPr="00742102">
        <w:rPr>
          <w:sz w:val="24"/>
        </w:rPr>
        <w:tab/>
        <w:t>{</w:t>
      </w:r>
    </w:p>
    <w:p w14:paraId="5C08C950"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t>return 0;</w:t>
      </w:r>
    </w:p>
    <w:p w14:paraId="581FEF62" w14:textId="77777777" w:rsidR="00191B7B" w:rsidRPr="00742102" w:rsidRDefault="00191B7B" w:rsidP="00191B7B">
      <w:pPr>
        <w:snapToGrid w:val="0"/>
        <w:spacing w:line="360" w:lineRule="auto"/>
        <w:ind w:firstLineChars="200" w:firstLine="480"/>
        <w:rPr>
          <w:sz w:val="24"/>
        </w:rPr>
      </w:pPr>
      <w:r w:rsidRPr="00742102">
        <w:rPr>
          <w:sz w:val="24"/>
        </w:rPr>
        <w:tab/>
        <w:t>}</w:t>
      </w:r>
    </w:p>
    <w:p w14:paraId="5C2F5CF7" w14:textId="77777777" w:rsidR="00191B7B" w:rsidRPr="00742102" w:rsidRDefault="00191B7B" w:rsidP="00191B7B">
      <w:pPr>
        <w:snapToGrid w:val="0"/>
        <w:spacing w:line="360" w:lineRule="auto"/>
        <w:ind w:firstLineChars="200" w:firstLine="480"/>
        <w:rPr>
          <w:sz w:val="24"/>
        </w:rPr>
      </w:pPr>
      <w:r w:rsidRPr="00742102">
        <w:rPr>
          <w:sz w:val="24"/>
        </w:rPr>
        <w:tab/>
        <w:t>else</w:t>
      </w:r>
    </w:p>
    <w:p w14:paraId="200E4BD2" w14:textId="77777777" w:rsidR="00191B7B" w:rsidRPr="00742102" w:rsidRDefault="00191B7B" w:rsidP="00191B7B">
      <w:pPr>
        <w:snapToGrid w:val="0"/>
        <w:spacing w:line="360" w:lineRule="auto"/>
        <w:ind w:firstLineChars="200" w:firstLine="480"/>
        <w:rPr>
          <w:sz w:val="24"/>
        </w:rPr>
      </w:pPr>
      <w:r w:rsidRPr="00742102">
        <w:rPr>
          <w:sz w:val="24"/>
        </w:rPr>
        <w:tab/>
        <w:t>{</w:t>
      </w:r>
    </w:p>
    <w:p w14:paraId="5F7F73D4" w14:textId="77777777" w:rsidR="00191B7B" w:rsidRPr="00742102" w:rsidRDefault="00191B7B" w:rsidP="00191B7B">
      <w:pPr>
        <w:snapToGrid w:val="0"/>
        <w:spacing w:line="360" w:lineRule="auto"/>
        <w:ind w:firstLineChars="200" w:firstLine="480"/>
        <w:rPr>
          <w:sz w:val="24"/>
        </w:rPr>
      </w:pPr>
      <w:r w:rsidRPr="00742102">
        <w:rPr>
          <w:rFonts w:hint="eastAsia"/>
          <w:sz w:val="24"/>
        </w:rPr>
        <w:tab/>
      </w:r>
      <w:r w:rsidRPr="00742102">
        <w:rPr>
          <w:rFonts w:hint="eastAsia"/>
          <w:sz w:val="24"/>
        </w:rPr>
        <w:tab/>
      </w:r>
      <w:proofErr w:type="spellStart"/>
      <w:r w:rsidRPr="00742102">
        <w:rPr>
          <w:rFonts w:hint="eastAsia"/>
          <w:sz w:val="24"/>
        </w:rPr>
        <w:t>printf</w:t>
      </w:r>
      <w:proofErr w:type="spellEnd"/>
      <w:r w:rsidRPr="00742102">
        <w:rPr>
          <w:rFonts w:hint="eastAsia"/>
          <w:sz w:val="24"/>
        </w:rPr>
        <w:t>("</w:t>
      </w:r>
      <w:r w:rsidRPr="00742102">
        <w:rPr>
          <w:rFonts w:hint="eastAsia"/>
          <w:sz w:val="24"/>
        </w:rPr>
        <w:t>输入错误！</w:t>
      </w:r>
      <w:r w:rsidRPr="00742102">
        <w:rPr>
          <w:rFonts w:hint="eastAsia"/>
          <w:sz w:val="24"/>
        </w:rPr>
        <w:t>\n");</w:t>
      </w:r>
    </w:p>
    <w:p w14:paraId="378B833A" w14:textId="77777777" w:rsidR="00191B7B" w:rsidRPr="00742102" w:rsidRDefault="00191B7B" w:rsidP="00191B7B">
      <w:pPr>
        <w:snapToGrid w:val="0"/>
        <w:spacing w:line="360" w:lineRule="auto"/>
        <w:ind w:firstLineChars="200" w:firstLine="480"/>
        <w:rPr>
          <w:sz w:val="24"/>
        </w:rPr>
      </w:pPr>
      <w:r w:rsidRPr="00742102">
        <w:rPr>
          <w:sz w:val="24"/>
        </w:rPr>
        <w:tab/>
        <w:t>}</w:t>
      </w:r>
    </w:p>
    <w:p w14:paraId="7E362188"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goto</w:t>
      </w:r>
      <w:proofErr w:type="spellEnd"/>
      <w:r w:rsidRPr="00742102">
        <w:rPr>
          <w:sz w:val="24"/>
        </w:rPr>
        <w:t xml:space="preserve"> start;</w:t>
      </w:r>
    </w:p>
    <w:p w14:paraId="7DB159F6" w14:textId="77777777" w:rsidR="00191B7B" w:rsidRPr="00742102" w:rsidRDefault="00191B7B" w:rsidP="00191B7B">
      <w:pPr>
        <w:snapToGrid w:val="0"/>
        <w:spacing w:line="360" w:lineRule="auto"/>
        <w:ind w:firstLineChars="200" w:firstLine="480"/>
        <w:rPr>
          <w:sz w:val="24"/>
        </w:rPr>
      </w:pPr>
      <w:r w:rsidRPr="00742102">
        <w:rPr>
          <w:sz w:val="24"/>
        </w:rPr>
        <w:tab/>
        <w:t>return 0;</w:t>
      </w:r>
    </w:p>
    <w:p w14:paraId="17D52071" w14:textId="77777777" w:rsidR="00191B7B" w:rsidRPr="00742102" w:rsidRDefault="00191B7B" w:rsidP="00191B7B">
      <w:pPr>
        <w:snapToGrid w:val="0"/>
        <w:spacing w:line="360" w:lineRule="auto"/>
        <w:ind w:firstLineChars="200" w:firstLine="480"/>
        <w:rPr>
          <w:sz w:val="24"/>
        </w:rPr>
      </w:pPr>
      <w:r w:rsidRPr="00742102">
        <w:rPr>
          <w:sz w:val="24"/>
        </w:rPr>
        <w:t>}</w:t>
      </w:r>
    </w:p>
    <w:p w14:paraId="664A3C15" w14:textId="77777777" w:rsidR="00191B7B" w:rsidRPr="00742102" w:rsidRDefault="00191B7B" w:rsidP="00191B7B">
      <w:pPr>
        <w:snapToGrid w:val="0"/>
        <w:spacing w:line="360" w:lineRule="auto"/>
        <w:ind w:firstLineChars="200" w:firstLine="480"/>
        <w:rPr>
          <w:sz w:val="24"/>
        </w:rPr>
      </w:pPr>
      <w:r w:rsidRPr="00742102">
        <w:rPr>
          <w:sz w:val="24"/>
        </w:rPr>
        <w:t>void input()</w:t>
      </w:r>
    </w:p>
    <w:p w14:paraId="48EFD1D6" w14:textId="77777777" w:rsidR="00191B7B" w:rsidRPr="00742102" w:rsidRDefault="00191B7B" w:rsidP="00191B7B">
      <w:pPr>
        <w:snapToGrid w:val="0"/>
        <w:spacing w:line="360" w:lineRule="auto"/>
        <w:ind w:firstLineChars="200" w:firstLine="480"/>
        <w:rPr>
          <w:sz w:val="24"/>
        </w:rPr>
      </w:pPr>
      <w:r w:rsidRPr="00742102">
        <w:rPr>
          <w:sz w:val="24"/>
        </w:rPr>
        <w:t>{</w:t>
      </w:r>
    </w:p>
    <w:p w14:paraId="3351E146" w14:textId="77777777" w:rsidR="00191B7B" w:rsidRPr="00742102" w:rsidRDefault="00191B7B" w:rsidP="00191B7B">
      <w:pPr>
        <w:snapToGrid w:val="0"/>
        <w:spacing w:line="360" w:lineRule="auto"/>
        <w:ind w:firstLineChars="200" w:firstLine="480"/>
        <w:rPr>
          <w:sz w:val="24"/>
        </w:rPr>
      </w:pPr>
      <w:r w:rsidRPr="00742102">
        <w:rPr>
          <w:sz w:val="24"/>
        </w:rPr>
        <w:tab/>
        <w:t>system("</w:t>
      </w:r>
      <w:proofErr w:type="spellStart"/>
      <w:r w:rsidRPr="00742102">
        <w:rPr>
          <w:sz w:val="24"/>
        </w:rPr>
        <w:t>Cls</w:t>
      </w:r>
      <w:proofErr w:type="spellEnd"/>
      <w:r w:rsidRPr="00742102">
        <w:rPr>
          <w:sz w:val="24"/>
        </w:rPr>
        <w:t>");</w:t>
      </w:r>
    </w:p>
    <w:p w14:paraId="673C0ECC" w14:textId="77777777" w:rsidR="00191B7B" w:rsidRPr="00742102" w:rsidRDefault="00191B7B" w:rsidP="00191B7B">
      <w:pPr>
        <w:snapToGrid w:val="0"/>
        <w:spacing w:line="360" w:lineRule="auto"/>
        <w:ind w:firstLineChars="200" w:firstLine="480"/>
        <w:rPr>
          <w:sz w:val="24"/>
        </w:rPr>
      </w:pPr>
      <w:r w:rsidRPr="00742102">
        <w:rPr>
          <w:sz w:val="24"/>
        </w:rPr>
        <w:t xml:space="preserve">    int </w:t>
      </w:r>
      <w:proofErr w:type="spellStart"/>
      <w:r w:rsidRPr="00742102">
        <w:rPr>
          <w:sz w:val="24"/>
        </w:rPr>
        <w:t>i</w:t>
      </w:r>
      <w:proofErr w:type="spellEnd"/>
      <w:r w:rsidRPr="00742102">
        <w:rPr>
          <w:sz w:val="24"/>
        </w:rPr>
        <w:t>=0;</w:t>
      </w:r>
    </w:p>
    <w:p w14:paraId="0610962F" w14:textId="77777777" w:rsidR="00191B7B" w:rsidRPr="00742102" w:rsidRDefault="00191B7B" w:rsidP="00191B7B">
      <w:pPr>
        <w:snapToGrid w:val="0"/>
        <w:spacing w:line="360" w:lineRule="auto"/>
        <w:ind w:firstLineChars="200" w:firstLine="480"/>
        <w:rPr>
          <w:sz w:val="24"/>
        </w:rPr>
      </w:pPr>
      <w:r w:rsidRPr="00742102">
        <w:rPr>
          <w:sz w:val="24"/>
        </w:rPr>
        <w:lastRenderedPageBreak/>
        <w:t xml:space="preserve">    </w:t>
      </w:r>
      <w:proofErr w:type="spellStart"/>
      <w:r w:rsidRPr="00742102">
        <w:rPr>
          <w:sz w:val="24"/>
        </w:rPr>
        <w:t>printf</w:t>
      </w:r>
      <w:proofErr w:type="spellEnd"/>
      <w:r w:rsidRPr="00742102">
        <w:rPr>
          <w:sz w:val="24"/>
        </w:rPr>
        <w:t>("-----------------------------------\n");</w:t>
      </w:r>
    </w:p>
    <w:p w14:paraId="455E3608" w14:textId="77777777" w:rsidR="00191B7B" w:rsidRPr="00742102" w:rsidRDefault="00191B7B" w:rsidP="00191B7B">
      <w:pPr>
        <w:snapToGrid w:val="0"/>
        <w:spacing w:line="360" w:lineRule="auto"/>
        <w:ind w:firstLineChars="200" w:firstLine="480"/>
        <w:rPr>
          <w:sz w:val="24"/>
        </w:rPr>
      </w:pPr>
      <w:r w:rsidRPr="00742102">
        <w:rPr>
          <w:rFonts w:hint="eastAsia"/>
          <w:sz w:val="24"/>
        </w:rPr>
        <w:t xml:space="preserve">    </w:t>
      </w:r>
      <w:proofErr w:type="spellStart"/>
      <w:r w:rsidRPr="00742102">
        <w:rPr>
          <w:rFonts w:hint="eastAsia"/>
          <w:sz w:val="24"/>
        </w:rPr>
        <w:t>printf</w:t>
      </w:r>
      <w:proofErr w:type="spellEnd"/>
      <w:r w:rsidRPr="00742102">
        <w:rPr>
          <w:rFonts w:hint="eastAsia"/>
          <w:sz w:val="24"/>
        </w:rPr>
        <w:t>("|</w:t>
      </w:r>
      <w:r w:rsidRPr="00742102">
        <w:rPr>
          <w:rFonts w:hint="eastAsia"/>
          <w:sz w:val="24"/>
        </w:rPr>
        <w:t>请这样输入学生成绩：</w:t>
      </w:r>
      <w:r w:rsidRPr="00742102">
        <w:rPr>
          <w:rFonts w:hint="eastAsia"/>
          <w:sz w:val="24"/>
        </w:rPr>
        <w:t xml:space="preserve">              |\n");</w:t>
      </w:r>
    </w:p>
    <w:p w14:paraId="4A4BAA25" w14:textId="77777777" w:rsidR="00191B7B" w:rsidRPr="00742102" w:rsidRDefault="00191B7B" w:rsidP="00191B7B">
      <w:pPr>
        <w:snapToGrid w:val="0"/>
        <w:spacing w:line="360" w:lineRule="auto"/>
        <w:ind w:firstLineChars="200" w:firstLine="480"/>
        <w:rPr>
          <w:sz w:val="24"/>
        </w:rPr>
      </w:pPr>
      <w:r w:rsidRPr="00742102">
        <w:rPr>
          <w:rFonts w:hint="eastAsia"/>
          <w:sz w:val="24"/>
        </w:rPr>
        <w:t xml:space="preserve">    </w:t>
      </w:r>
      <w:proofErr w:type="spellStart"/>
      <w:r w:rsidRPr="00742102">
        <w:rPr>
          <w:rFonts w:hint="eastAsia"/>
          <w:sz w:val="24"/>
        </w:rPr>
        <w:t>printf</w:t>
      </w:r>
      <w:proofErr w:type="spellEnd"/>
      <w:r w:rsidRPr="00742102">
        <w:rPr>
          <w:rFonts w:hint="eastAsia"/>
          <w:sz w:val="24"/>
        </w:rPr>
        <w:t>("|</w:t>
      </w:r>
      <w:r w:rsidRPr="00742102">
        <w:rPr>
          <w:rFonts w:hint="eastAsia"/>
          <w:sz w:val="24"/>
        </w:rPr>
        <w:t>张三</w:t>
      </w:r>
      <w:r w:rsidRPr="00742102">
        <w:rPr>
          <w:rFonts w:hint="eastAsia"/>
          <w:sz w:val="24"/>
        </w:rPr>
        <w:t xml:space="preserve"> 96                           |\n|</w:t>
      </w:r>
      <w:r w:rsidRPr="00742102">
        <w:rPr>
          <w:rFonts w:hint="eastAsia"/>
          <w:sz w:val="24"/>
        </w:rPr>
        <w:t>李四</w:t>
      </w:r>
      <w:r w:rsidRPr="00742102">
        <w:rPr>
          <w:rFonts w:hint="eastAsia"/>
          <w:sz w:val="24"/>
        </w:rPr>
        <w:t xml:space="preserve"> 98                           |\n");</w:t>
      </w:r>
    </w:p>
    <w:p w14:paraId="53CB3418" w14:textId="77777777" w:rsidR="00191B7B" w:rsidRPr="00742102" w:rsidRDefault="00191B7B" w:rsidP="00191B7B">
      <w:pPr>
        <w:snapToGrid w:val="0"/>
        <w:spacing w:line="360" w:lineRule="auto"/>
        <w:ind w:firstLineChars="200" w:firstLine="480"/>
        <w:rPr>
          <w:sz w:val="24"/>
        </w:rPr>
      </w:pPr>
      <w:r w:rsidRPr="00742102">
        <w:rPr>
          <w:rFonts w:hint="eastAsia"/>
          <w:sz w:val="24"/>
        </w:rPr>
        <w:t xml:space="preserve">    </w:t>
      </w:r>
      <w:proofErr w:type="spellStart"/>
      <w:r w:rsidRPr="00742102">
        <w:rPr>
          <w:rFonts w:hint="eastAsia"/>
          <w:sz w:val="24"/>
        </w:rPr>
        <w:t>printf</w:t>
      </w:r>
      <w:proofErr w:type="spellEnd"/>
      <w:r w:rsidRPr="00742102">
        <w:rPr>
          <w:rFonts w:hint="eastAsia"/>
          <w:sz w:val="24"/>
        </w:rPr>
        <w:t>("|</w:t>
      </w:r>
      <w:r w:rsidRPr="00742102">
        <w:rPr>
          <w:rFonts w:hint="eastAsia"/>
          <w:sz w:val="24"/>
        </w:rPr>
        <w:t>以</w:t>
      </w:r>
      <w:proofErr w:type="spellStart"/>
      <w:r w:rsidRPr="00742102">
        <w:rPr>
          <w:rFonts w:hint="eastAsia"/>
          <w:sz w:val="24"/>
        </w:rPr>
        <w:t>ctrl+Z</w:t>
      </w:r>
      <w:proofErr w:type="spellEnd"/>
      <w:r w:rsidRPr="00742102">
        <w:rPr>
          <w:rFonts w:hint="eastAsia"/>
          <w:sz w:val="24"/>
        </w:rPr>
        <w:t>结束录入</w:t>
      </w:r>
      <w:r w:rsidRPr="00742102">
        <w:rPr>
          <w:rFonts w:hint="eastAsia"/>
          <w:sz w:val="24"/>
        </w:rPr>
        <w:t xml:space="preserve">                  |\n");</w:t>
      </w:r>
    </w:p>
    <w:p w14:paraId="359A50B7" w14:textId="77777777" w:rsidR="00191B7B" w:rsidRPr="00742102" w:rsidRDefault="00191B7B" w:rsidP="00191B7B">
      <w:pPr>
        <w:snapToGrid w:val="0"/>
        <w:spacing w:line="360" w:lineRule="auto"/>
        <w:ind w:firstLineChars="200" w:firstLine="480"/>
        <w:rPr>
          <w:sz w:val="24"/>
        </w:rPr>
      </w:pPr>
      <w:r w:rsidRPr="00742102">
        <w:rPr>
          <w:sz w:val="24"/>
        </w:rPr>
        <w:t xml:space="preserve">    </w:t>
      </w:r>
      <w:proofErr w:type="spellStart"/>
      <w:r w:rsidRPr="00742102">
        <w:rPr>
          <w:sz w:val="24"/>
        </w:rPr>
        <w:t>printf</w:t>
      </w:r>
      <w:proofErr w:type="spellEnd"/>
      <w:r w:rsidRPr="00742102">
        <w:rPr>
          <w:sz w:val="24"/>
        </w:rPr>
        <w:t>("-----------------------------------\n");</w:t>
      </w:r>
    </w:p>
    <w:p w14:paraId="7C1747B5" w14:textId="77777777" w:rsidR="00191B7B" w:rsidRPr="00742102" w:rsidRDefault="00191B7B" w:rsidP="00191B7B">
      <w:pPr>
        <w:snapToGrid w:val="0"/>
        <w:spacing w:line="360" w:lineRule="auto"/>
        <w:ind w:firstLineChars="200" w:firstLine="480"/>
        <w:rPr>
          <w:sz w:val="24"/>
        </w:rPr>
      </w:pPr>
      <w:r w:rsidRPr="00742102">
        <w:rPr>
          <w:sz w:val="24"/>
        </w:rPr>
        <w:tab/>
        <w:t>while(</w:t>
      </w:r>
      <w:proofErr w:type="spellStart"/>
      <w:r w:rsidRPr="00742102">
        <w:rPr>
          <w:sz w:val="24"/>
        </w:rPr>
        <w:t>scanf</w:t>
      </w:r>
      <w:proofErr w:type="spellEnd"/>
      <w:r w:rsidRPr="00742102">
        <w:rPr>
          <w:sz w:val="24"/>
        </w:rPr>
        <w:t>("%</w:t>
      </w:r>
      <w:proofErr w:type="spellStart"/>
      <w:r w:rsidRPr="00742102">
        <w:rPr>
          <w:sz w:val="24"/>
        </w:rPr>
        <w:t>s",&amp;name</w:t>
      </w:r>
      <w:proofErr w:type="spellEnd"/>
      <w:r w:rsidRPr="00742102">
        <w:rPr>
          <w:sz w:val="24"/>
        </w:rPr>
        <w:t>[</w:t>
      </w:r>
      <w:proofErr w:type="spellStart"/>
      <w:r w:rsidRPr="00742102">
        <w:rPr>
          <w:sz w:val="24"/>
        </w:rPr>
        <w:t>i</w:t>
      </w:r>
      <w:proofErr w:type="spellEnd"/>
      <w:r w:rsidRPr="00742102">
        <w:rPr>
          <w:sz w:val="24"/>
        </w:rPr>
        <w:t>][0])!=EOF)</w:t>
      </w:r>
    </w:p>
    <w:p w14:paraId="2426D2AE" w14:textId="77777777" w:rsidR="00191B7B" w:rsidRPr="00742102" w:rsidRDefault="00191B7B" w:rsidP="00191B7B">
      <w:pPr>
        <w:snapToGrid w:val="0"/>
        <w:spacing w:line="360" w:lineRule="auto"/>
        <w:ind w:firstLineChars="200" w:firstLine="480"/>
        <w:rPr>
          <w:sz w:val="24"/>
        </w:rPr>
      </w:pPr>
      <w:r w:rsidRPr="00742102">
        <w:rPr>
          <w:sz w:val="24"/>
        </w:rPr>
        <w:tab/>
        <w:t>{</w:t>
      </w:r>
    </w:p>
    <w:p w14:paraId="006D34A8"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r>
      <w:proofErr w:type="spellStart"/>
      <w:r w:rsidRPr="00742102">
        <w:rPr>
          <w:sz w:val="24"/>
        </w:rPr>
        <w:t>scanf</w:t>
      </w:r>
      <w:proofErr w:type="spellEnd"/>
      <w:r w:rsidRPr="00742102">
        <w:rPr>
          <w:sz w:val="24"/>
        </w:rPr>
        <w:t>("%</w:t>
      </w:r>
      <w:proofErr w:type="spellStart"/>
      <w:r w:rsidRPr="00742102">
        <w:rPr>
          <w:sz w:val="24"/>
        </w:rPr>
        <w:t>d",&amp;score</w:t>
      </w:r>
      <w:proofErr w:type="spellEnd"/>
      <w:r w:rsidRPr="00742102">
        <w:rPr>
          <w:sz w:val="24"/>
        </w:rPr>
        <w:t>[</w:t>
      </w:r>
      <w:proofErr w:type="spellStart"/>
      <w:r w:rsidRPr="00742102">
        <w:rPr>
          <w:sz w:val="24"/>
        </w:rPr>
        <w:t>i</w:t>
      </w:r>
      <w:proofErr w:type="spellEnd"/>
      <w:r w:rsidRPr="00742102">
        <w:rPr>
          <w:sz w:val="24"/>
        </w:rPr>
        <w:t>]);</w:t>
      </w:r>
    </w:p>
    <w:p w14:paraId="7889C388"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r>
      <w:proofErr w:type="spellStart"/>
      <w:r w:rsidRPr="00742102">
        <w:rPr>
          <w:sz w:val="24"/>
        </w:rPr>
        <w:t>i</w:t>
      </w:r>
      <w:proofErr w:type="spellEnd"/>
      <w:r w:rsidRPr="00742102">
        <w:rPr>
          <w:sz w:val="24"/>
        </w:rPr>
        <w:t>++;</w:t>
      </w:r>
    </w:p>
    <w:p w14:paraId="581F2294" w14:textId="77777777" w:rsidR="00191B7B" w:rsidRPr="00742102" w:rsidRDefault="00191B7B" w:rsidP="00191B7B">
      <w:pPr>
        <w:snapToGrid w:val="0"/>
        <w:spacing w:line="360" w:lineRule="auto"/>
        <w:ind w:firstLineChars="200" w:firstLine="480"/>
        <w:rPr>
          <w:sz w:val="24"/>
        </w:rPr>
      </w:pPr>
      <w:r w:rsidRPr="00742102">
        <w:rPr>
          <w:sz w:val="24"/>
        </w:rPr>
        <w:tab/>
        <w:t>}</w:t>
      </w:r>
    </w:p>
    <w:p w14:paraId="3D7E7BFB" w14:textId="77777777" w:rsidR="00191B7B" w:rsidRPr="00742102" w:rsidRDefault="00191B7B" w:rsidP="00191B7B">
      <w:pPr>
        <w:snapToGrid w:val="0"/>
        <w:spacing w:line="360" w:lineRule="auto"/>
        <w:ind w:firstLineChars="200" w:firstLine="480"/>
        <w:rPr>
          <w:sz w:val="24"/>
        </w:rPr>
      </w:pPr>
      <w:r w:rsidRPr="00742102">
        <w:rPr>
          <w:sz w:val="24"/>
        </w:rPr>
        <w:t>}</w:t>
      </w:r>
    </w:p>
    <w:p w14:paraId="38671B75" w14:textId="77777777" w:rsidR="00191B7B" w:rsidRPr="00742102" w:rsidRDefault="00191B7B" w:rsidP="00191B7B">
      <w:pPr>
        <w:snapToGrid w:val="0"/>
        <w:spacing w:line="360" w:lineRule="auto"/>
        <w:ind w:firstLineChars="200" w:firstLine="480"/>
        <w:rPr>
          <w:sz w:val="24"/>
        </w:rPr>
      </w:pPr>
    </w:p>
    <w:p w14:paraId="66953816" w14:textId="77777777" w:rsidR="00191B7B" w:rsidRPr="00742102" w:rsidRDefault="00191B7B" w:rsidP="00191B7B">
      <w:pPr>
        <w:snapToGrid w:val="0"/>
        <w:spacing w:line="360" w:lineRule="auto"/>
        <w:ind w:firstLineChars="200" w:firstLine="480"/>
        <w:rPr>
          <w:sz w:val="24"/>
        </w:rPr>
      </w:pPr>
      <w:r w:rsidRPr="00742102">
        <w:rPr>
          <w:sz w:val="24"/>
        </w:rPr>
        <w:t>void output()</w:t>
      </w:r>
    </w:p>
    <w:p w14:paraId="05958301" w14:textId="77777777" w:rsidR="00191B7B" w:rsidRPr="00742102" w:rsidRDefault="00191B7B" w:rsidP="00191B7B">
      <w:pPr>
        <w:snapToGrid w:val="0"/>
        <w:spacing w:line="360" w:lineRule="auto"/>
        <w:ind w:firstLineChars="200" w:firstLine="480"/>
        <w:rPr>
          <w:sz w:val="24"/>
        </w:rPr>
      </w:pPr>
      <w:r w:rsidRPr="00742102">
        <w:rPr>
          <w:sz w:val="24"/>
        </w:rPr>
        <w:t>{</w:t>
      </w:r>
    </w:p>
    <w:p w14:paraId="53CF7D20" w14:textId="77777777" w:rsidR="00191B7B" w:rsidRPr="00742102" w:rsidRDefault="00191B7B" w:rsidP="00191B7B">
      <w:pPr>
        <w:snapToGrid w:val="0"/>
        <w:spacing w:line="360" w:lineRule="auto"/>
        <w:ind w:firstLineChars="200" w:firstLine="480"/>
        <w:rPr>
          <w:sz w:val="24"/>
        </w:rPr>
      </w:pPr>
      <w:r w:rsidRPr="00742102">
        <w:rPr>
          <w:sz w:val="24"/>
        </w:rPr>
        <w:tab/>
        <w:t>system("</w:t>
      </w:r>
      <w:proofErr w:type="spellStart"/>
      <w:r w:rsidRPr="00742102">
        <w:rPr>
          <w:sz w:val="24"/>
        </w:rPr>
        <w:t>Cls</w:t>
      </w:r>
      <w:proofErr w:type="spellEnd"/>
      <w:r w:rsidRPr="00742102">
        <w:rPr>
          <w:sz w:val="24"/>
        </w:rPr>
        <w:t>");</w:t>
      </w:r>
    </w:p>
    <w:p w14:paraId="5A002491" w14:textId="77777777" w:rsidR="00191B7B" w:rsidRPr="00742102" w:rsidRDefault="00191B7B" w:rsidP="00191B7B">
      <w:pPr>
        <w:snapToGrid w:val="0"/>
        <w:spacing w:line="360" w:lineRule="auto"/>
        <w:ind w:firstLineChars="200" w:firstLine="480"/>
        <w:rPr>
          <w:sz w:val="24"/>
        </w:rPr>
      </w:pPr>
      <w:r w:rsidRPr="00742102">
        <w:rPr>
          <w:sz w:val="24"/>
        </w:rPr>
        <w:tab/>
        <w:t xml:space="preserve">int </w:t>
      </w:r>
      <w:proofErr w:type="spellStart"/>
      <w:r w:rsidRPr="00742102">
        <w:rPr>
          <w:sz w:val="24"/>
        </w:rPr>
        <w:t>i</w:t>
      </w:r>
      <w:proofErr w:type="spellEnd"/>
      <w:r w:rsidRPr="00742102">
        <w:rPr>
          <w:sz w:val="24"/>
        </w:rPr>
        <w:t>=0;</w:t>
      </w:r>
    </w:p>
    <w:p w14:paraId="5287B6C0"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printf</w:t>
      </w:r>
      <w:proofErr w:type="spellEnd"/>
      <w:r w:rsidRPr="00742102">
        <w:rPr>
          <w:sz w:val="24"/>
        </w:rPr>
        <w:t>("-----------------\n");</w:t>
      </w:r>
    </w:p>
    <w:p w14:paraId="3B7AC90E" w14:textId="77777777" w:rsidR="00191B7B" w:rsidRPr="00742102" w:rsidRDefault="00191B7B" w:rsidP="00191B7B">
      <w:pPr>
        <w:snapToGrid w:val="0"/>
        <w:spacing w:line="360" w:lineRule="auto"/>
        <w:ind w:firstLineChars="200" w:firstLine="480"/>
        <w:rPr>
          <w:sz w:val="24"/>
        </w:rPr>
      </w:pPr>
      <w:r w:rsidRPr="00742102">
        <w:rPr>
          <w:rFonts w:hint="eastAsia"/>
          <w:sz w:val="24"/>
        </w:rPr>
        <w:tab/>
      </w:r>
      <w:proofErr w:type="spellStart"/>
      <w:r w:rsidRPr="00742102">
        <w:rPr>
          <w:rFonts w:hint="eastAsia"/>
          <w:sz w:val="24"/>
        </w:rPr>
        <w:t>printf</w:t>
      </w:r>
      <w:proofErr w:type="spellEnd"/>
      <w:r w:rsidRPr="00742102">
        <w:rPr>
          <w:rFonts w:hint="eastAsia"/>
          <w:sz w:val="24"/>
        </w:rPr>
        <w:t>("|</w:t>
      </w:r>
      <w:r w:rsidRPr="00742102">
        <w:rPr>
          <w:rFonts w:hint="eastAsia"/>
          <w:sz w:val="24"/>
        </w:rPr>
        <w:t>姓名</w:t>
      </w:r>
      <w:r w:rsidRPr="00742102">
        <w:rPr>
          <w:rFonts w:hint="eastAsia"/>
          <w:sz w:val="24"/>
        </w:rPr>
        <w:t>\t|</w:t>
      </w:r>
      <w:r w:rsidRPr="00742102">
        <w:rPr>
          <w:rFonts w:hint="eastAsia"/>
          <w:sz w:val="24"/>
        </w:rPr>
        <w:t>成绩</w:t>
      </w:r>
      <w:r w:rsidRPr="00742102">
        <w:rPr>
          <w:rFonts w:hint="eastAsia"/>
          <w:sz w:val="24"/>
        </w:rPr>
        <w:t>\t|\n");</w:t>
      </w:r>
    </w:p>
    <w:p w14:paraId="707FE7BD"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printf</w:t>
      </w:r>
      <w:proofErr w:type="spellEnd"/>
      <w:r w:rsidRPr="00742102">
        <w:rPr>
          <w:sz w:val="24"/>
        </w:rPr>
        <w:t>("-----------------\n");</w:t>
      </w:r>
    </w:p>
    <w:p w14:paraId="75EA2CB3" w14:textId="77777777" w:rsidR="00191B7B" w:rsidRPr="00742102" w:rsidRDefault="00191B7B" w:rsidP="00191B7B">
      <w:pPr>
        <w:snapToGrid w:val="0"/>
        <w:spacing w:line="360" w:lineRule="auto"/>
        <w:ind w:firstLineChars="200" w:firstLine="480"/>
        <w:rPr>
          <w:sz w:val="24"/>
        </w:rPr>
      </w:pPr>
      <w:r w:rsidRPr="00742102">
        <w:rPr>
          <w:sz w:val="24"/>
        </w:rPr>
        <w:tab/>
        <w:t>while(score[</w:t>
      </w:r>
      <w:proofErr w:type="spellStart"/>
      <w:r w:rsidRPr="00742102">
        <w:rPr>
          <w:sz w:val="24"/>
        </w:rPr>
        <w:t>i</w:t>
      </w:r>
      <w:proofErr w:type="spellEnd"/>
      <w:r w:rsidRPr="00742102">
        <w:rPr>
          <w:sz w:val="24"/>
        </w:rPr>
        <w:t>])</w:t>
      </w:r>
    </w:p>
    <w:p w14:paraId="33C1D6B9" w14:textId="77777777" w:rsidR="00191B7B" w:rsidRPr="00742102" w:rsidRDefault="00191B7B" w:rsidP="00191B7B">
      <w:pPr>
        <w:snapToGrid w:val="0"/>
        <w:spacing w:line="360" w:lineRule="auto"/>
        <w:ind w:firstLineChars="200" w:firstLine="480"/>
        <w:rPr>
          <w:sz w:val="24"/>
        </w:rPr>
      </w:pPr>
      <w:r w:rsidRPr="00742102">
        <w:rPr>
          <w:sz w:val="24"/>
        </w:rPr>
        <w:tab/>
        <w:t>{</w:t>
      </w:r>
    </w:p>
    <w:p w14:paraId="2E574F40"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r>
      <w:proofErr w:type="spellStart"/>
      <w:r w:rsidRPr="00742102">
        <w:rPr>
          <w:sz w:val="24"/>
        </w:rPr>
        <w:t>printf</w:t>
      </w:r>
      <w:proofErr w:type="spellEnd"/>
      <w:r w:rsidRPr="00742102">
        <w:rPr>
          <w:sz w:val="24"/>
        </w:rPr>
        <w:t>("|%s\t|%d\t|\</w:t>
      </w:r>
      <w:proofErr w:type="spellStart"/>
      <w:r w:rsidRPr="00742102">
        <w:rPr>
          <w:sz w:val="24"/>
        </w:rPr>
        <w:t>n",name</w:t>
      </w:r>
      <w:proofErr w:type="spellEnd"/>
      <w:r w:rsidRPr="00742102">
        <w:rPr>
          <w:sz w:val="24"/>
        </w:rPr>
        <w:t>[</w:t>
      </w:r>
      <w:proofErr w:type="spellStart"/>
      <w:r w:rsidRPr="00742102">
        <w:rPr>
          <w:sz w:val="24"/>
        </w:rPr>
        <w:t>i</w:t>
      </w:r>
      <w:proofErr w:type="spellEnd"/>
      <w:r w:rsidRPr="00742102">
        <w:rPr>
          <w:sz w:val="24"/>
        </w:rPr>
        <w:t>],score[</w:t>
      </w:r>
      <w:proofErr w:type="spellStart"/>
      <w:r w:rsidRPr="00742102">
        <w:rPr>
          <w:sz w:val="24"/>
        </w:rPr>
        <w:t>i</w:t>
      </w:r>
      <w:proofErr w:type="spellEnd"/>
      <w:r w:rsidRPr="00742102">
        <w:rPr>
          <w:sz w:val="24"/>
        </w:rPr>
        <w:t>]);</w:t>
      </w:r>
    </w:p>
    <w:p w14:paraId="66880E22"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r>
      <w:proofErr w:type="spellStart"/>
      <w:r w:rsidRPr="00742102">
        <w:rPr>
          <w:sz w:val="24"/>
        </w:rPr>
        <w:t>printf</w:t>
      </w:r>
      <w:proofErr w:type="spellEnd"/>
      <w:r w:rsidRPr="00742102">
        <w:rPr>
          <w:sz w:val="24"/>
        </w:rPr>
        <w:t>("-----------------\n");</w:t>
      </w:r>
    </w:p>
    <w:p w14:paraId="0C931DEC"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r>
      <w:proofErr w:type="spellStart"/>
      <w:r w:rsidRPr="00742102">
        <w:rPr>
          <w:sz w:val="24"/>
        </w:rPr>
        <w:t>i</w:t>
      </w:r>
      <w:proofErr w:type="spellEnd"/>
      <w:r w:rsidRPr="00742102">
        <w:rPr>
          <w:sz w:val="24"/>
        </w:rPr>
        <w:t>++;</w:t>
      </w:r>
    </w:p>
    <w:p w14:paraId="02EFABF9" w14:textId="77777777" w:rsidR="00191B7B" w:rsidRPr="00742102" w:rsidRDefault="00191B7B" w:rsidP="00191B7B">
      <w:pPr>
        <w:snapToGrid w:val="0"/>
        <w:spacing w:line="360" w:lineRule="auto"/>
        <w:ind w:firstLineChars="200" w:firstLine="480"/>
        <w:rPr>
          <w:sz w:val="24"/>
        </w:rPr>
      </w:pPr>
      <w:r w:rsidRPr="00742102">
        <w:rPr>
          <w:sz w:val="24"/>
        </w:rPr>
        <w:tab/>
        <w:t>}</w:t>
      </w:r>
    </w:p>
    <w:p w14:paraId="3FA51CA4" w14:textId="77777777" w:rsidR="00191B7B" w:rsidRPr="00742102" w:rsidRDefault="00191B7B" w:rsidP="00191B7B">
      <w:pPr>
        <w:snapToGrid w:val="0"/>
        <w:spacing w:line="360" w:lineRule="auto"/>
        <w:ind w:firstLineChars="200" w:firstLine="480"/>
        <w:rPr>
          <w:sz w:val="24"/>
        </w:rPr>
      </w:pPr>
      <w:r w:rsidRPr="00742102">
        <w:rPr>
          <w:rFonts w:hint="eastAsia"/>
          <w:sz w:val="24"/>
        </w:rPr>
        <w:tab/>
      </w:r>
      <w:proofErr w:type="spellStart"/>
      <w:r w:rsidRPr="00742102">
        <w:rPr>
          <w:rFonts w:hint="eastAsia"/>
          <w:sz w:val="24"/>
        </w:rPr>
        <w:t>printf</w:t>
      </w:r>
      <w:proofErr w:type="spellEnd"/>
      <w:r w:rsidRPr="00742102">
        <w:rPr>
          <w:rFonts w:hint="eastAsia"/>
          <w:sz w:val="24"/>
        </w:rPr>
        <w:t>("</w:t>
      </w:r>
      <w:r w:rsidRPr="00742102">
        <w:rPr>
          <w:rFonts w:hint="eastAsia"/>
          <w:sz w:val="24"/>
        </w:rPr>
        <w:t>请按任意键返回</w:t>
      </w:r>
      <w:r w:rsidRPr="00742102">
        <w:rPr>
          <w:rFonts w:hint="eastAsia"/>
          <w:sz w:val="24"/>
        </w:rPr>
        <w:t>......\n");</w:t>
      </w:r>
    </w:p>
    <w:p w14:paraId="3C48875D"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getchar</w:t>
      </w:r>
      <w:proofErr w:type="spellEnd"/>
      <w:r w:rsidRPr="00742102">
        <w:rPr>
          <w:sz w:val="24"/>
        </w:rPr>
        <w:t>();</w:t>
      </w:r>
    </w:p>
    <w:p w14:paraId="457DC5B7"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getchar</w:t>
      </w:r>
      <w:proofErr w:type="spellEnd"/>
      <w:r w:rsidRPr="00742102">
        <w:rPr>
          <w:sz w:val="24"/>
        </w:rPr>
        <w:t>();</w:t>
      </w:r>
    </w:p>
    <w:p w14:paraId="0516C989" w14:textId="77777777" w:rsidR="00191B7B" w:rsidRPr="00742102" w:rsidRDefault="00191B7B" w:rsidP="00191B7B">
      <w:pPr>
        <w:snapToGrid w:val="0"/>
        <w:spacing w:line="360" w:lineRule="auto"/>
        <w:ind w:firstLineChars="200" w:firstLine="480"/>
        <w:rPr>
          <w:sz w:val="24"/>
        </w:rPr>
      </w:pPr>
      <w:r w:rsidRPr="00742102">
        <w:rPr>
          <w:sz w:val="24"/>
        </w:rPr>
        <w:t>}</w:t>
      </w:r>
    </w:p>
    <w:p w14:paraId="563E4E41" w14:textId="77777777" w:rsidR="00191B7B" w:rsidRPr="00742102" w:rsidRDefault="00191B7B" w:rsidP="00191B7B">
      <w:pPr>
        <w:snapToGrid w:val="0"/>
        <w:spacing w:line="360" w:lineRule="auto"/>
        <w:ind w:firstLineChars="200" w:firstLine="480"/>
        <w:rPr>
          <w:sz w:val="24"/>
        </w:rPr>
      </w:pPr>
    </w:p>
    <w:p w14:paraId="2F4D0A60" w14:textId="77777777" w:rsidR="00191B7B" w:rsidRPr="00742102" w:rsidRDefault="00191B7B" w:rsidP="00191B7B">
      <w:pPr>
        <w:snapToGrid w:val="0"/>
        <w:spacing w:line="360" w:lineRule="auto"/>
        <w:ind w:firstLineChars="200" w:firstLine="480"/>
        <w:rPr>
          <w:sz w:val="24"/>
        </w:rPr>
      </w:pPr>
      <w:r w:rsidRPr="00742102">
        <w:rPr>
          <w:sz w:val="24"/>
        </w:rPr>
        <w:t>void sort()</w:t>
      </w:r>
    </w:p>
    <w:p w14:paraId="3993DAE5" w14:textId="77777777" w:rsidR="00191B7B" w:rsidRPr="00742102" w:rsidRDefault="00191B7B" w:rsidP="00191B7B">
      <w:pPr>
        <w:snapToGrid w:val="0"/>
        <w:spacing w:line="360" w:lineRule="auto"/>
        <w:ind w:firstLineChars="200" w:firstLine="480"/>
        <w:rPr>
          <w:sz w:val="24"/>
        </w:rPr>
      </w:pPr>
      <w:r w:rsidRPr="00742102">
        <w:rPr>
          <w:sz w:val="24"/>
        </w:rPr>
        <w:t>{</w:t>
      </w:r>
    </w:p>
    <w:p w14:paraId="78414ABF" w14:textId="77777777" w:rsidR="00191B7B" w:rsidRPr="00742102" w:rsidRDefault="00191B7B" w:rsidP="00191B7B">
      <w:pPr>
        <w:snapToGrid w:val="0"/>
        <w:spacing w:line="360" w:lineRule="auto"/>
        <w:ind w:firstLineChars="200" w:firstLine="480"/>
        <w:rPr>
          <w:sz w:val="24"/>
        </w:rPr>
      </w:pPr>
      <w:r w:rsidRPr="00742102">
        <w:rPr>
          <w:sz w:val="24"/>
        </w:rPr>
        <w:lastRenderedPageBreak/>
        <w:tab/>
        <w:t xml:space="preserve">int </w:t>
      </w:r>
      <w:proofErr w:type="spellStart"/>
      <w:r w:rsidRPr="00742102">
        <w:rPr>
          <w:sz w:val="24"/>
        </w:rPr>
        <w:t>len</w:t>
      </w:r>
      <w:proofErr w:type="spellEnd"/>
      <w:r w:rsidRPr="00742102">
        <w:rPr>
          <w:sz w:val="24"/>
        </w:rPr>
        <w:t>=0;</w:t>
      </w:r>
    </w:p>
    <w:p w14:paraId="7BDD6D21" w14:textId="77777777" w:rsidR="00191B7B" w:rsidRPr="00742102" w:rsidRDefault="00191B7B" w:rsidP="00191B7B">
      <w:pPr>
        <w:snapToGrid w:val="0"/>
        <w:spacing w:line="360" w:lineRule="auto"/>
        <w:ind w:firstLineChars="200" w:firstLine="480"/>
        <w:rPr>
          <w:sz w:val="24"/>
        </w:rPr>
      </w:pPr>
      <w:r w:rsidRPr="00742102">
        <w:rPr>
          <w:sz w:val="24"/>
        </w:rPr>
        <w:tab/>
        <w:t>while(score[</w:t>
      </w:r>
      <w:proofErr w:type="spellStart"/>
      <w:r w:rsidRPr="00742102">
        <w:rPr>
          <w:sz w:val="24"/>
        </w:rPr>
        <w:t>len</w:t>
      </w:r>
      <w:proofErr w:type="spellEnd"/>
      <w:r w:rsidRPr="00742102">
        <w:rPr>
          <w:sz w:val="24"/>
        </w:rPr>
        <w:t>])</w:t>
      </w:r>
    </w:p>
    <w:p w14:paraId="78B092FB" w14:textId="77777777" w:rsidR="00191B7B" w:rsidRPr="00742102" w:rsidRDefault="00191B7B" w:rsidP="00191B7B">
      <w:pPr>
        <w:snapToGrid w:val="0"/>
        <w:spacing w:line="360" w:lineRule="auto"/>
        <w:ind w:firstLineChars="200" w:firstLine="480"/>
        <w:rPr>
          <w:sz w:val="24"/>
        </w:rPr>
      </w:pPr>
      <w:r w:rsidRPr="00742102">
        <w:rPr>
          <w:sz w:val="24"/>
        </w:rPr>
        <w:tab/>
        <w:t>{</w:t>
      </w:r>
    </w:p>
    <w:p w14:paraId="29039B19"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r>
      <w:proofErr w:type="spellStart"/>
      <w:r w:rsidRPr="00742102">
        <w:rPr>
          <w:sz w:val="24"/>
        </w:rPr>
        <w:t>len</w:t>
      </w:r>
      <w:proofErr w:type="spellEnd"/>
      <w:r w:rsidRPr="00742102">
        <w:rPr>
          <w:sz w:val="24"/>
        </w:rPr>
        <w:t>++;</w:t>
      </w:r>
    </w:p>
    <w:p w14:paraId="0A61E7ED" w14:textId="77777777" w:rsidR="00191B7B" w:rsidRPr="00742102" w:rsidRDefault="00191B7B" w:rsidP="00191B7B">
      <w:pPr>
        <w:snapToGrid w:val="0"/>
        <w:spacing w:line="360" w:lineRule="auto"/>
        <w:ind w:firstLineChars="200" w:firstLine="480"/>
        <w:rPr>
          <w:sz w:val="24"/>
        </w:rPr>
      </w:pPr>
      <w:r w:rsidRPr="00742102">
        <w:rPr>
          <w:sz w:val="24"/>
        </w:rPr>
        <w:tab/>
        <w:t>}</w:t>
      </w:r>
    </w:p>
    <w:p w14:paraId="690B1A67" w14:textId="77777777" w:rsidR="00191B7B" w:rsidRPr="00742102" w:rsidRDefault="00191B7B" w:rsidP="00191B7B">
      <w:pPr>
        <w:snapToGrid w:val="0"/>
        <w:spacing w:line="360" w:lineRule="auto"/>
        <w:ind w:firstLineChars="200" w:firstLine="480"/>
        <w:rPr>
          <w:sz w:val="24"/>
        </w:rPr>
      </w:pPr>
      <w:r w:rsidRPr="00742102">
        <w:rPr>
          <w:sz w:val="24"/>
        </w:rPr>
        <w:t xml:space="preserve">    int </w:t>
      </w:r>
      <w:proofErr w:type="spellStart"/>
      <w:r w:rsidRPr="00742102">
        <w:rPr>
          <w:sz w:val="24"/>
        </w:rPr>
        <w:t>i</w:t>
      </w:r>
      <w:proofErr w:type="spellEnd"/>
      <w:r w:rsidRPr="00742102">
        <w:rPr>
          <w:sz w:val="24"/>
        </w:rPr>
        <w:t>, j;</w:t>
      </w:r>
    </w:p>
    <w:p w14:paraId="6A00E12B" w14:textId="77777777" w:rsidR="00191B7B" w:rsidRPr="00742102" w:rsidRDefault="00191B7B" w:rsidP="00191B7B">
      <w:pPr>
        <w:snapToGrid w:val="0"/>
        <w:spacing w:line="360" w:lineRule="auto"/>
        <w:ind w:firstLineChars="200" w:firstLine="480"/>
        <w:rPr>
          <w:sz w:val="24"/>
        </w:rPr>
      </w:pPr>
      <w:r w:rsidRPr="00742102">
        <w:rPr>
          <w:sz w:val="24"/>
        </w:rPr>
        <w:t xml:space="preserve">    int v;</w:t>
      </w:r>
    </w:p>
    <w:p w14:paraId="3ECB2336" w14:textId="77777777" w:rsidR="00191B7B" w:rsidRPr="00742102" w:rsidRDefault="00191B7B" w:rsidP="00191B7B">
      <w:pPr>
        <w:snapToGrid w:val="0"/>
        <w:spacing w:line="360" w:lineRule="auto"/>
        <w:ind w:firstLineChars="200" w:firstLine="480"/>
        <w:rPr>
          <w:sz w:val="24"/>
        </w:rPr>
      </w:pPr>
      <w:r w:rsidRPr="00742102">
        <w:rPr>
          <w:sz w:val="24"/>
        </w:rPr>
        <w:t xml:space="preserve">    for(</w:t>
      </w:r>
      <w:proofErr w:type="spellStart"/>
      <w:r w:rsidRPr="00742102">
        <w:rPr>
          <w:sz w:val="24"/>
        </w:rPr>
        <w:t>i</w:t>
      </w:r>
      <w:proofErr w:type="spellEnd"/>
      <w:r w:rsidRPr="00742102">
        <w:rPr>
          <w:sz w:val="24"/>
        </w:rPr>
        <w:t xml:space="preserve"> = 0; </w:t>
      </w:r>
      <w:proofErr w:type="spellStart"/>
      <w:r w:rsidRPr="00742102">
        <w:rPr>
          <w:sz w:val="24"/>
        </w:rPr>
        <w:t>i</w:t>
      </w:r>
      <w:proofErr w:type="spellEnd"/>
      <w:r w:rsidRPr="00742102">
        <w:rPr>
          <w:sz w:val="24"/>
        </w:rPr>
        <w:t xml:space="preserve"> &lt; </w:t>
      </w:r>
      <w:proofErr w:type="spellStart"/>
      <w:r w:rsidRPr="00742102">
        <w:rPr>
          <w:sz w:val="24"/>
        </w:rPr>
        <w:t>len</w:t>
      </w:r>
      <w:proofErr w:type="spellEnd"/>
      <w:r w:rsidRPr="00742102">
        <w:rPr>
          <w:sz w:val="24"/>
        </w:rPr>
        <w:t xml:space="preserve"> - 1; </w:t>
      </w:r>
      <w:proofErr w:type="spellStart"/>
      <w:r w:rsidRPr="00742102">
        <w:rPr>
          <w:sz w:val="24"/>
        </w:rPr>
        <w:t>i</w:t>
      </w:r>
      <w:proofErr w:type="spellEnd"/>
      <w:r w:rsidRPr="00742102">
        <w:rPr>
          <w:sz w:val="24"/>
        </w:rPr>
        <w:t xml:space="preserve"> ++)</w:t>
      </w:r>
    </w:p>
    <w:p w14:paraId="12129A5F" w14:textId="77777777" w:rsidR="00191B7B" w:rsidRPr="00742102" w:rsidRDefault="00191B7B" w:rsidP="00191B7B">
      <w:pPr>
        <w:snapToGrid w:val="0"/>
        <w:spacing w:line="360" w:lineRule="auto"/>
        <w:ind w:firstLineChars="200" w:firstLine="480"/>
        <w:rPr>
          <w:sz w:val="24"/>
        </w:rPr>
      </w:pPr>
      <w:r w:rsidRPr="00742102">
        <w:rPr>
          <w:sz w:val="24"/>
        </w:rPr>
        <w:t xml:space="preserve">    {</w:t>
      </w:r>
    </w:p>
    <w:p w14:paraId="6EB8FA7D" w14:textId="77777777" w:rsidR="00191B7B" w:rsidRPr="00742102" w:rsidRDefault="00191B7B" w:rsidP="00191B7B">
      <w:pPr>
        <w:snapToGrid w:val="0"/>
        <w:spacing w:line="360" w:lineRule="auto"/>
        <w:ind w:firstLineChars="200" w:firstLine="480"/>
        <w:rPr>
          <w:sz w:val="24"/>
        </w:rPr>
      </w:pPr>
      <w:r w:rsidRPr="00742102">
        <w:rPr>
          <w:sz w:val="24"/>
        </w:rPr>
        <w:t xml:space="preserve">        for(j = i+1; j &lt; </w:t>
      </w:r>
      <w:proofErr w:type="spellStart"/>
      <w:r w:rsidRPr="00742102">
        <w:rPr>
          <w:sz w:val="24"/>
        </w:rPr>
        <w:t>len</w:t>
      </w:r>
      <w:proofErr w:type="spellEnd"/>
      <w:r w:rsidRPr="00742102">
        <w:rPr>
          <w:sz w:val="24"/>
        </w:rPr>
        <w:t>; j ++)</w:t>
      </w:r>
    </w:p>
    <w:p w14:paraId="496E6E4B" w14:textId="77777777" w:rsidR="00191B7B" w:rsidRPr="00742102" w:rsidRDefault="00191B7B" w:rsidP="00191B7B">
      <w:pPr>
        <w:snapToGrid w:val="0"/>
        <w:spacing w:line="360" w:lineRule="auto"/>
        <w:ind w:firstLineChars="200" w:firstLine="480"/>
        <w:rPr>
          <w:sz w:val="24"/>
        </w:rPr>
      </w:pPr>
      <w:r w:rsidRPr="00742102">
        <w:rPr>
          <w:sz w:val="24"/>
        </w:rPr>
        <w:t xml:space="preserve">        {</w:t>
      </w:r>
    </w:p>
    <w:p w14:paraId="2C8A07D7" w14:textId="77777777" w:rsidR="00191B7B" w:rsidRPr="00742102" w:rsidRDefault="00191B7B" w:rsidP="00191B7B">
      <w:pPr>
        <w:snapToGrid w:val="0"/>
        <w:spacing w:line="360" w:lineRule="auto"/>
        <w:ind w:firstLineChars="200" w:firstLine="480"/>
        <w:rPr>
          <w:sz w:val="24"/>
        </w:rPr>
      </w:pPr>
      <w:r w:rsidRPr="00742102">
        <w:rPr>
          <w:rFonts w:hint="eastAsia"/>
          <w:sz w:val="24"/>
        </w:rPr>
        <w:t xml:space="preserve">            if(score[</w:t>
      </w:r>
      <w:proofErr w:type="spellStart"/>
      <w:r w:rsidRPr="00742102">
        <w:rPr>
          <w:rFonts w:hint="eastAsia"/>
          <w:sz w:val="24"/>
        </w:rPr>
        <w:t>i</w:t>
      </w:r>
      <w:proofErr w:type="spellEnd"/>
      <w:r w:rsidRPr="00742102">
        <w:rPr>
          <w:rFonts w:hint="eastAsia"/>
          <w:sz w:val="24"/>
        </w:rPr>
        <w:t>] &lt; score[j])//</w:t>
      </w:r>
      <w:r w:rsidRPr="00742102">
        <w:rPr>
          <w:rFonts w:hint="eastAsia"/>
          <w:sz w:val="24"/>
        </w:rPr>
        <w:t>如前面的比后面的小，则交换。</w:t>
      </w:r>
    </w:p>
    <w:p w14:paraId="465B9FB7" w14:textId="77777777" w:rsidR="00191B7B" w:rsidRPr="00742102" w:rsidRDefault="00191B7B" w:rsidP="00191B7B">
      <w:pPr>
        <w:snapToGrid w:val="0"/>
        <w:spacing w:line="360" w:lineRule="auto"/>
        <w:ind w:firstLineChars="200" w:firstLine="480"/>
        <w:rPr>
          <w:sz w:val="24"/>
        </w:rPr>
      </w:pPr>
      <w:r w:rsidRPr="00742102">
        <w:rPr>
          <w:sz w:val="24"/>
        </w:rPr>
        <w:t xml:space="preserve">            {</w:t>
      </w:r>
    </w:p>
    <w:p w14:paraId="440B1CCD" w14:textId="77777777" w:rsidR="00191B7B" w:rsidRPr="00742102" w:rsidRDefault="00191B7B" w:rsidP="00191B7B">
      <w:pPr>
        <w:snapToGrid w:val="0"/>
        <w:spacing w:line="360" w:lineRule="auto"/>
        <w:ind w:firstLineChars="200" w:firstLine="480"/>
        <w:rPr>
          <w:sz w:val="24"/>
        </w:rPr>
      </w:pPr>
      <w:r w:rsidRPr="00742102">
        <w:rPr>
          <w:sz w:val="24"/>
        </w:rPr>
        <w:t xml:space="preserve">                v = score[</w:t>
      </w:r>
      <w:proofErr w:type="spellStart"/>
      <w:r w:rsidRPr="00742102">
        <w:rPr>
          <w:sz w:val="24"/>
        </w:rPr>
        <w:t>i</w:t>
      </w:r>
      <w:proofErr w:type="spellEnd"/>
      <w:r w:rsidRPr="00742102">
        <w:rPr>
          <w:sz w:val="24"/>
        </w:rPr>
        <w:t>];</w:t>
      </w:r>
    </w:p>
    <w:p w14:paraId="795CBED5" w14:textId="77777777" w:rsidR="00191B7B" w:rsidRPr="00742102" w:rsidRDefault="00191B7B" w:rsidP="00191B7B">
      <w:pPr>
        <w:snapToGrid w:val="0"/>
        <w:spacing w:line="360" w:lineRule="auto"/>
        <w:ind w:firstLineChars="200" w:firstLine="480"/>
        <w:rPr>
          <w:sz w:val="24"/>
        </w:rPr>
      </w:pPr>
      <w:r w:rsidRPr="00742102">
        <w:rPr>
          <w:sz w:val="24"/>
        </w:rPr>
        <w:t xml:space="preserve">                score[</w:t>
      </w:r>
      <w:proofErr w:type="spellStart"/>
      <w:r w:rsidRPr="00742102">
        <w:rPr>
          <w:sz w:val="24"/>
        </w:rPr>
        <w:t>i</w:t>
      </w:r>
      <w:proofErr w:type="spellEnd"/>
      <w:r w:rsidRPr="00742102">
        <w:rPr>
          <w:sz w:val="24"/>
        </w:rPr>
        <w:t>] = score[j];</w:t>
      </w:r>
    </w:p>
    <w:p w14:paraId="7611F3D3" w14:textId="77777777" w:rsidR="00191B7B" w:rsidRPr="00742102" w:rsidRDefault="00191B7B" w:rsidP="00191B7B">
      <w:pPr>
        <w:snapToGrid w:val="0"/>
        <w:spacing w:line="360" w:lineRule="auto"/>
        <w:ind w:firstLineChars="200" w:firstLine="480"/>
        <w:rPr>
          <w:sz w:val="24"/>
        </w:rPr>
      </w:pPr>
      <w:r w:rsidRPr="00742102">
        <w:rPr>
          <w:sz w:val="24"/>
        </w:rPr>
        <w:t xml:space="preserve">                score[j] = v;</w:t>
      </w:r>
    </w:p>
    <w:p w14:paraId="29C3EEFF" w14:textId="77777777" w:rsidR="00191B7B" w:rsidRPr="00742102" w:rsidRDefault="00191B7B" w:rsidP="00191B7B">
      <w:pPr>
        <w:snapToGrid w:val="0"/>
        <w:spacing w:line="360" w:lineRule="auto"/>
        <w:ind w:firstLineChars="200" w:firstLine="480"/>
        <w:rPr>
          <w:sz w:val="24"/>
        </w:rPr>
      </w:pPr>
      <w:r w:rsidRPr="00742102">
        <w:rPr>
          <w:sz w:val="24"/>
        </w:rPr>
        <w:t xml:space="preserve">                char temp[10];</w:t>
      </w:r>
    </w:p>
    <w:p w14:paraId="5CB48487" w14:textId="77777777" w:rsidR="00191B7B" w:rsidRPr="00742102" w:rsidRDefault="00191B7B" w:rsidP="00191B7B">
      <w:pPr>
        <w:snapToGrid w:val="0"/>
        <w:spacing w:line="360" w:lineRule="auto"/>
        <w:ind w:firstLineChars="200" w:firstLine="480"/>
        <w:rPr>
          <w:sz w:val="24"/>
        </w:rPr>
      </w:pPr>
      <w:r w:rsidRPr="00742102">
        <w:rPr>
          <w:sz w:val="24"/>
        </w:rPr>
        <w:t xml:space="preserve">                </w:t>
      </w:r>
      <w:proofErr w:type="spellStart"/>
      <w:r w:rsidRPr="00742102">
        <w:rPr>
          <w:sz w:val="24"/>
        </w:rPr>
        <w:t>strcpy</w:t>
      </w:r>
      <w:proofErr w:type="spellEnd"/>
      <w:r w:rsidRPr="00742102">
        <w:rPr>
          <w:sz w:val="24"/>
        </w:rPr>
        <w:t>(</w:t>
      </w:r>
      <w:proofErr w:type="spellStart"/>
      <w:r w:rsidRPr="00742102">
        <w:rPr>
          <w:sz w:val="24"/>
        </w:rPr>
        <w:t>temp,name</w:t>
      </w:r>
      <w:proofErr w:type="spellEnd"/>
      <w:r w:rsidRPr="00742102">
        <w:rPr>
          <w:sz w:val="24"/>
        </w:rPr>
        <w:t>[</w:t>
      </w:r>
      <w:proofErr w:type="spellStart"/>
      <w:r w:rsidRPr="00742102">
        <w:rPr>
          <w:sz w:val="24"/>
        </w:rPr>
        <w:t>i</w:t>
      </w:r>
      <w:proofErr w:type="spellEnd"/>
      <w:r w:rsidRPr="00742102">
        <w:rPr>
          <w:sz w:val="24"/>
        </w:rPr>
        <w:t>]);</w:t>
      </w:r>
    </w:p>
    <w:p w14:paraId="144D0B5C" w14:textId="77777777" w:rsidR="00191B7B" w:rsidRPr="00742102" w:rsidRDefault="00191B7B" w:rsidP="00191B7B">
      <w:pPr>
        <w:snapToGrid w:val="0"/>
        <w:spacing w:line="360" w:lineRule="auto"/>
        <w:ind w:firstLineChars="200" w:firstLine="480"/>
        <w:rPr>
          <w:sz w:val="24"/>
        </w:rPr>
      </w:pPr>
      <w:r w:rsidRPr="00742102">
        <w:rPr>
          <w:sz w:val="24"/>
        </w:rPr>
        <w:t xml:space="preserve">                </w:t>
      </w:r>
      <w:proofErr w:type="spellStart"/>
      <w:r w:rsidRPr="00742102">
        <w:rPr>
          <w:sz w:val="24"/>
        </w:rPr>
        <w:t>strcpy</w:t>
      </w:r>
      <w:proofErr w:type="spellEnd"/>
      <w:r w:rsidRPr="00742102">
        <w:rPr>
          <w:sz w:val="24"/>
        </w:rPr>
        <w:t>(name[</w:t>
      </w:r>
      <w:proofErr w:type="spellStart"/>
      <w:r w:rsidRPr="00742102">
        <w:rPr>
          <w:sz w:val="24"/>
        </w:rPr>
        <w:t>i</w:t>
      </w:r>
      <w:proofErr w:type="spellEnd"/>
      <w:r w:rsidRPr="00742102">
        <w:rPr>
          <w:sz w:val="24"/>
        </w:rPr>
        <w:t>],name[j]);</w:t>
      </w:r>
    </w:p>
    <w:p w14:paraId="6AB97381" w14:textId="77777777" w:rsidR="00191B7B" w:rsidRPr="00742102" w:rsidRDefault="00191B7B" w:rsidP="00191B7B">
      <w:pPr>
        <w:snapToGrid w:val="0"/>
        <w:spacing w:line="360" w:lineRule="auto"/>
        <w:ind w:firstLineChars="200" w:firstLine="480"/>
        <w:rPr>
          <w:sz w:val="24"/>
        </w:rPr>
      </w:pPr>
      <w:r w:rsidRPr="00742102">
        <w:rPr>
          <w:sz w:val="24"/>
        </w:rPr>
        <w:t xml:space="preserve">                </w:t>
      </w:r>
      <w:proofErr w:type="spellStart"/>
      <w:r w:rsidRPr="00742102">
        <w:rPr>
          <w:sz w:val="24"/>
        </w:rPr>
        <w:t>strcpy</w:t>
      </w:r>
      <w:proofErr w:type="spellEnd"/>
      <w:r w:rsidRPr="00742102">
        <w:rPr>
          <w:sz w:val="24"/>
        </w:rPr>
        <w:t>(name[j],temp);</w:t>
      </w:r>
    </w:p>
    <w:p w14:paraId="679106B5" w14:textId="77777777" w:rsidR="00191B7B" w:rsidRPr="00742102" w:rsidRDefault="00191B7B" w:rsidP="00191B7B">
      <w:pPr>
        <w:snapToGrid w:val="0"/>
        <w:spacing w:line="360" w:lineRule="auto"/>
        <w:ind w:firstLineChars="200" w:firstLine="480"/>
        <w:rPr>
          <w:sz w:val="24"/>
        </w:rPr>
      </w:pPr>
      <w:r w:rsidRPr="00742102">
        <w:rPr>
          <w:sz w:val="24"/>
        </w:rPr>
        <w:t xml:space="preserve">            }</w:t>
      </w:r>
    </w:p>
    <w:p w14:paraId="41BB4EB5" w14:textId="77777777" w:rsidR="00191B7B" w:rsidRPr="00742102" w:rsidRDefault="00191B7B" w:rsidP="00191B7B">
      <w:pPr>
        <w:snapToGrid w:val="0"/>
        <w:spacing w:line="360" w:lineRule="auto"/>
        <w:ind w:firstLineChars="200" w:firstLine="480"/>
        <w:rPr>
          <w:sz w:val="24"/>
        </w:rPr>
      </w:pPr>
      <w:r w:rsidRPr="00742102">
        <w:rPr>
          <w:sz w:val="24"/>
        </w:rPr>
        <w:t xml:space="preserve">        }</w:t>
      </w:r>
    </w:p>
    <w:p w14:paraId="49C74062" w14:textId="77777777" w:rsidR="00191B7B" w:rsidRPr="00742102" w:rsidRDefault="00191B7B" w:rsidP="00191B7B">
      <w:pPr>
        <w:snapToGrid w:val="0"/>
        <w:spacing w:line="360" w:lineRule="auto"/>
        <w:ind w:firstLineChars="200" w:firstLine="480"/>
        <w:rPr>
          <w:sz w:val="24"/>
        </w:rPr>
      </w:pPr>
      <w:r w:rsidRPr="00742102">
        <w:rPr>
          <w:sz w:val="24"/>
        </w:rPr>
        <w:tab/>
        <w:t>}</w:t>
      </w:r>
    </w:p>
    <w:p w14:paraId="7BFDC624" w14:textId="77777777" w:rsidR="00191B7B" w:rsidRPr="00742102" w:rsidRDefault="00191B7B" w:rsidP="00191B7B">
      <w:pPr>
        <w:snapToGrid w:val="0"/>
        <w:spacing w:line="360" w:lineRule="auto"/>
        <w:ind w:firstLineChars="200" w:firstLine="480"/>
        <w:rPr>
          <w:sz w:val="24"/>
        </w:rPr>
      </w:pPr>
      <w:r w:rsidRPr="00742102">
        <w:rPr>
          <w:sz w:val="24"/>
        </w:rPr>
        <w:tab/>
        <w:t>output();</w:t>
      </w:r>
    </w:p>
    <w:p w14:paraId="51A74B6A" w14:textId="77777777" w:rsidR="00191B7B" w:rsidRPr="00742102" w:rsidRDefault="00191B7B" w:rsidP="00191B7B">
      <w:pPr>
        <w:snapToGrid w:val="0"/>
        <w:spacing w:line="360" w:lineRule="auto"/>
        <w:ind w:firstLineChars="200" w:firstLine="480"/>
        <w:rPr>
          <w:sz w:val="24"/>
        </w:rPr>
      </w:pPr>
      <w:r w:rsidRPr="00742102">
        <w:rPr>
          <w:sz w:val="24"/>
        </w:rPr>
        <w:t>}</w:t>
      </w:r>
    </w:p>
    <w:p w14:paraId="1A04F08F" w14:textId="77777777" w:rsidR="00191B7B" w:rsidRPr="00742102" w:rsidRDefault="00191B7B" w:rsidP="00191B7B">
      <w:pPr>
        <w:snapToGrid w:val="0"/>
        <w:spacing w:line="360" w:lineRule="auto"/>
        <w:ind w:firstLineChars="200" w:firstLine="480"/>
        <w:rPr>
          <w:sz w:val="24"/>
        </w:rPr>
      </w:pPr>
    </w:p>
    <w:p w14:paraId="4A8D69A0" w14:textId="77777777" w:rsidR="00191B7B" w:rsidRPr="00742102" w:rsidRDefault="00191B7B" w:rsidP="00191B7B">
      <w:pPr>
        <w:snapToGrid w:val="0"/>
        <w:spacing w:line="360" w:lineRule="auto"/>
        <w:ind w:firstLineChars="200" w:firstLine="480"/>
        <w:rPr>
          <w:sz w:val="24"/>
        </w:rPr>
      </w:pPr>
      <w:r w:rsidRPr="00742102">
        <w:rPr>
          <w:sz w:val="24"/>
        </w:rPr>
        <w:t>void sort2()</w:t>
      </w:r>
    </w:p>
    <w:p w14:paraId="2E1A0A80" w14:textId="77777777" w:rsidR="00191B7B" w:rsidRPr="00742102" w:rsidRDefault="00191B7B" w:rsidP="00191B7B">
      <w:pPr>
        <w:snapToGrid w:val="0"/>
        <w:spacing w:line="360" w:lineRule="auto"/>
        <w:ind w:firstLineChars="200" w:firstLine="480"/>
        <w:rPr>
          <w:sz w:val="24"/>
        </w:rPr>
      </w:pPr>
      <w:r w:rsidRPr="00742102">
        <w:rPr>
          <w:sz w:val="24"/>
        </w:rPr>
        <w:t>{</w:t>
      </w:r>
    </w:p>
    <w:p w14:paraId="38118F24" w14:textId="77777777" w:rsidR="00191B7B" w:rsidRPr="00742102" w:rsidRDefault="00191B7B" w:rsidP="00191B7B">
      <w:pPr>
        <w:snapToGrid w:val="0"/>
        <w:spacing w:line="360" w:lineRule="auto"/>
        <w:ind w:firstLineChars="200" w:firstLine="480"/>
        <w:rPr>
          <w:sz w:val="24"/>
        </w:rPr>
      </w:pPr>
      <w:r w:rsidRPr="00742102">
        <w:rPr>
          <w:sz w:val="24"/>
        </w:rPr>
        <w:tab/>
        <w:t xml:space="preserve">int </w:t>
      </w:r>
      <w:proofErr w:type="spellStart"/>
      <w:r w:rsidRPr="00742102">
        <w:rPr>
          <w:sz w:val="24"/>
        </w:rPr>
        <w:t>len</w:t>
      </w:r>
      <w:proofErr w:type="spellEnd"/>
      <w:r w:rsidRPr="00742102">
        <w:rPr>
          <w:sz w:val="24"/>
        </w:rPr>
        <w:t>=0;</w:t>
      </w:r>
    </w:p>
    <w:p w14:paraId="14AD2C3A" w14:textId="77777777" w:rsidR="00191B7B" w:rsidRPr="00742102" w:rsidRDefault="00191B7B" w:rsidP="00191B7B">
      <w:pPr>
        <w:snapToGrid w:val="0"/>
        <w:spacing w:line="360" w:lineRule="auto"/>
        <w:ind w:firstLineChars="200" w:firstLine="480"/>
        <w:rPr>
          <w:sz w:val="24"/>
        </w:rPr>
      </w:pPr>
      <w:r w:rsidRPr="00742102">
        <w:rPr>
          <w:sz w:val="24"/>
        </w:rPr>
        <w:tab/>
        <w:t>while(score[</w:t>
      </w:r>
      <w:proofErr w:type="spellStart"/>
      <w:r w:rsidRPr="00742102">
        <w:rPr>
          <w:sz w:val="24"/>
        </w:rPr>
        <w:t>len</w:t>
      </w:r>
      <w:proofErr w:type="spellEnd"/>
      <w:r w:rsidRPr="00742102">
        <w:rPr>
          <w:sz w:val="24"/>
        </w:rPr>
        <w:t>])</w:t>
      </w:r>
    </w:p>
    <w:p w14:paraId="52865FDF" w14:textId="77777777" w:rsidR="00191B7B" w:rsidRPr="00742102" w:rsidRDefault="00191B7B" w:rsidP="00191B7B">
      <w:pPr>
        <w:snapToGrid w:val="0"/>
        <w:spacing w:line="360" w:lineRule="auto"/>
        <w:ind w:firstLineChars="200" w:firstLine="480"/>
        <w:rPr>
          <w:sz w:val="24"/>
        </w:rPr>
      </w:pPr>
      <w:r w:rsidRPr="00742102">
        <w:rPr>
          <w:sz w:val="24"/>
        </w:rPr>
        <w:tab/>
        <w:t>{</w:t>
      </w:r>
    </w:p>
    <w:p w14:paraId="0818CDB3"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r>
      <w:proofErr w:type="spellStart"/>
      <w:r w:rsidRPr="00742102">
        <w:rPr>
          <w:sz w:val="24"/>
        </w:rPr>
        <w:t>len</w:t>
      </w:r>
      <w:proofErr w:type="spellEnd"/>
      <w:r w:rsidRPr="00742102">
        <w:rPr>
          <w:sz w:val="24"/>
        </w:rPr>
        <w:t>++;</w:t>
      </w:r>
    </w:p>
    <w:p w14:paraId="3A97FDC8" w14:textId="77777777" w:rsidR="00191B7B" w:rsidRPr="00742102" w:rsidRDefault="00191B7B" w:rsidP="00191B7B">
      <w:pPr>
        <w:snapToGrid w:val="0"/>
        <w:spacing w:line="360" w:lineRule="auto"/>
        <w:ind w:firstLineChars="200" w:firstLine="480"/>
        <w:rPr>
          <w:sz w:val="24"/>
        </w:rPr>
      </w:pPr>
      <w:r w:rsidRPr="00742102">
        <w:rPr>
          <w:sz w:val="24"/>
        </w:rPr>
        <w:tab/>
        <w:t>}</w:t>
      </w:r>
    </w:p>
    <w:p w14:paraId="73EFAC82" w14:textId="77777777" w:rsidR="00191B7B" w:rsidRPr="00742102" w:rsidRDefault="00191B7B" w:rsidP="00191B7B">
      <w:pPr>
        <w:snapToGrid w:val="0"/>
        <w:spacing w:line="360" w:lineRule="auto"/>
        <w:ind w:firstLineChars="200" w:firstLine="480"/>
        <w:rPr>
          <w:sz w:val="24"/>
        </w:rPr>
      </w:pPr>
      <w:r w:rsidRPr="00742102">
        <w:rPr>
          <w:sz w:val="24"/>
        </w:rPr>
        <w:lastRenderedPageBreak/>
        <w:t xml:space="preserve">    int </w:t>
      </w:r>
      <w:proofErr w:type="spellStart"/>
      <w:r w:rsidRPr="00742102">
        <w:rPr>
          <w:sz w:val="24"/>
        </w:rPr>
        <w:t>i</w:t>
      </w:r>
      <w:proofErr w:type="spellEnd"/>
      <w:r w:rsidRPr="00742102">
        <w:rPr>
          <w:sz w:val="24"/>
        </w:rPr>
        <w:t>, j;</w:t>
      </w:r>
    </w:p>
    <w:p w14:paraId="4CB9E2AC" w14:textId="77777777" w:rsidR="00191B7B" w:rsidRPr="00742102" w:rsidRDefault="00191B7B" w:rsidP="00191B7B">
      <w:pPr>
        <w:snapToGrid w:val="0"/>
        <w:spacing w:line="360" w:lineRule="auto"/>
        <w:ind w:firstLineChars="200" w:firstLine="480"/>
        <w:rPr>
          <w:sz w:val="24"/>
        </w:rPr>
      </w:pPr>
      <w:r w:rsidRPr="00742102">
        <w:rPr>
          <w:sz w:val="24"/>
        </w:rPr>
        <w:t xml:space="preserve">    int v;</w:t>
      </w:r>
    </w:p>
    <w:p w14:paraId="1239CC9C" w14:textId="77777777" w:rsidR="00191B7B" w:rsidRPr="00742102" w:rsidRDefault="00191B7B" w:rsidP="00191B7B">
      <w:pPr>
        <w:snapToGrid w:val="0"/>
        <w:spacing w:line="360" w:lineRule="auto"/>
        <w:ind w:firstLineChars="200" w:firstLine="480"/>
        <w:rPr>
          <w:sz w:val="24"/>
        </w:rPr>
      </w:pPr>
      <w:r w:rsidRPr="00742102">
        <w:rPr>
          <w:sz w:val="24"/>
        </w:rPr>
        <w:t xml:space="preserve">    for(</w:t>
      </w:r>
      <w:proofErr w:type="spellStart"/>
      <w:r w:rsidRPr="00742102">
        <w:rPr>
          <w:sz w:val="24"/>
        </w:rPr>
        <w:t>i</w:t>
      </w:r>
      <w:proofErr w:type="spellEnd"/>
      <w:r w:rsidRPr="00742102">
        <w:rPr>
          <w:sz w:val="24"/>
        </w:rPr>
        <w:t xml:space="preserve"> = 0; </w:t>
      </w:r>
      <w:proofErr w:type="spellStart"/>
      <w:r w:rsidRPr="00742102">
        <w:rPr>
          <w:sz w:val="24"/>
        </w:rPr>
        <w:t>i</w:t>
      </w:r>
      <w:proofErr w:type="spellEnd"/>
      <w:r w:rsidRPr="00742102">
        <w:rPr>
          <w:sz w:val="24"/>
        </w:rPr>
        <w:t xml:space="preserve"> &lt; </w:t>
      </w:r>
      <w:proofErr w:type="spellStart"/>
      <w:r w:rsidRPr="00742102">
        <w:rPr>
          <w:sz w:val="24"/>
        </w:rPr>
        <w:t>len</w:t>
      </w:r>
      <w:proofErr w:type="spellEnd"/>
      <w:r w:rsidRPr="00742102">
        <w:rPr>
          <w:sz w:val="24"/>
        </w:rPr>
        <w:t xml:space="preserve"> - 1; </w:t>
      </w:r>
      <w:proofErr w:type="spellStart"/>
      <w:r w:rsidRPr="00742102">
        <w:rPr>
          <w:sz w:val="24"/>
        </w:rPr>
        <w:t>i</w:t>
      </w:r>
      <w:proofErr w:type="spellEnd"/>
      <w:r w:rsidRPr="00742102">
        <w:rPr>
          <w:sz w:val="24"/>
        </w:rPr>
        <w:t xml:space="preserve"> ++)</w:t>
      </w:r>
    </w:p>
    <w:p w14:paraId="4E6B3445" w14:textId="77777777" w:rsidR="00191B7B" w:rsidRPr="00742102" w:rsidRDefault="00191B7B" w:rsidP="00191B7B">
      <w:pPr>
        <w:snapToGrid w:val="0"/>
        <w:spacing w:line="360" w:lineRule="auto"/>
        <w:ind w:firstLineChars="200" w:firstLine="480"/>
        <w:rPr>
          <w:sz w:val="24"/>
        </w:rPr>
      </w:pPr>
      <w:r w:rsidRPr="00742102">
        <w:rPr>
          <w:sz w:val="24"/>
        </w:rPr>
        <w:t xml:space="preserve">    {</w:t>
      </w:r>
    </w:p>
    <w:p w14:paraId="01C10C5E" w14:textId="77777777" w:rsidR="00191B7B" w:rsidRPr="00742102" w:rsidRDefault="00191B7B" w:rsidP="00191B7B">
      <w:pPr>
        <w:snapToGrid w:val="0"/>
        <w:spacing w:line="360" w:lineRule="auto"/>
        <w:ind w:firstLineChars="200" w:firstLine="480"/>
        <w:rPr>
          <w:sz w:val="24"/>
        </w:rPr>
      </w:pPr>
      <w:r w:rsidRPr="00742102">
        <w:rPr>
          <w:sz w:val="24"/>
        </w:rPr>
        <w:t xml:space="preserve">        for(j = i+1; j &lt; </w:t>
      </w:r>
      <w:proofErr w:type="spellStart"/>
      <w:r w:rsidRPr="00742102">
        <w:rPr>
          <w:sz w:val="24"/>
        </w:rPr>
        <w:t>len</w:t>
      </w:r>
      <w:proofErr w:type="spellEnd"/>
      <w:r w:rsidRPr="00742102">
        <w:rPr>
          <w:sz w:val="24"/>
        </w:rPr>
        <w:t>; j ++)</w:t>
      </w:r>
    </w:p>
    <w:p w14:paraId="660428B2" w14:textId="77777777" w:rsidR="00191B7B" w:rsidRPr="00742102" w:rsidRDefault="00191B7B" w:rsidP="00191B7B">
      <w:pPr>
        <w:snapToGrid w:val="0"/>
        <w:spacing w:line="360" w:lineRule="auto"/>
        <w:ind w:firstLineChars="200" w:firstLine="480"/>
        <w:rPr>
          <w:sz w:val="24"/>
        </w:rPr>
      </w:pPr>
      <w:r w:rsidRPr="00742102">
        <w:rPr>
          <w:sz w:val="24"/>
        </w:rPr>
        <w:t xml:space="preserve">        {</w:t>
      </w:r>
    </w:p>
    <w:p w14:paraId="489A177F" w14:textId="77777777" w:rsidR="00191B7B" w:rsidRPr="00742102" w:rsidRDefault="00191B7B" w:rsidP="00191B7B">
      <w:pPr>
        <w:snapToGrid w:val="0"/>
        <w:spacing w:line="360" w:lineRule="auto"/>
        <w:ind w:firstLineChars="200" w:firstLine="480"/>
        <w:rPr>
          <w:sz w:val="24"/>
        </w:rPr>
      </w:pPr>
      <w:r w:rsidRPr="00742102">
        <w:rPr>
          <w:rFonts w:hint="eastAsia"/>
          <w:sz w:val="24"/>
        </w:rPr>
        <w:t xml:space="preserve">            if(</w:t>
      </w:r>
      <w:proofErr w:type="spellStart"/>
      <w:r w:rsidRPr="00742102">
        <w:rPr>
          <w:rFonts w:hint="eastAsia"/>
          <w:sz w:val="24"/>
        </w:rPr>
        <w:t>score_temp</w:t>
      </w:r>
      <w:proofErr w:type="spellEnd"/>
      <w:r w:rsidRPr="00742102">
        <w:rPr>
          <w:rFonts w:hint="eastAsia"/>
          <w:sz w:val="24"/>
        </w:rPr>
        <w:t>[</w:t>
      </w:r>
      <w:proofErr w:type="spellStart"/>
      <w:r w:rsidRPr="00742102">
        <w:rPr>
          <w:rFonts w:hint="eastAsia"/>
          <w:sz w:val="24"/>
        </w:rPr>
        <w:t>i</w:t>
      </w:r>
      <w:proofErr w:type="spellEnd"/>
      <w:r w:rsidRPr="00742102">
        <w:rPr>
          <w:rFonts w:hint="eastAsia"/>
          <w:sz w:val="24"/>
        </w:rPr>
        <w:t xml:space="preserve">] &lt; </w:t>
      </w:r>
      <w:proofErr w:type="spellStart"/>
      <w:r w:rsidRPr="00742102">
        <w:rPr>
          <w:rFonts w:hint="eastAsia"/>
          <w:sz w:val="24"/>
        </w:rPr>
        <w:t>score_temp</w:t>
      </w:r>
      <w:proofErr w:type="spellEnd"/>
      <w:r w:rsidRPr="00742102">
        <w:rPr>
          <w:rFonts w:hint="eastAsia"/>
          <w:sz w:val="24"/>
        </w:rPr>
        <w:t>[j])//</w:t>
      </w:r>
      <w:r w:rsidRPr="00742102">
        <w:rPr>
          <w:rFonts w:hint="eastAsia"/>
          <w:sz w:val="24"/>
        </w:rPr>
        <w:t>如前面的比后面的小，则交换。</w:t>
      </w:r>
    </w:p>
    <w:p w14:paraId="5A844405" w14:textId="77777777" w:rsidR="00191B7B" w:rsidRPr="00742102" w:rsidRDefault="00191B7B" w:rsidP="00191B7B">
      <w:pPr>
        <w:snapToGrid w:val="0"/>
        <w:spacing w:line="360" w:lineRule="auto"/>
        <w:ind w:firstLineChars="200" w:firstLine="480"/>
        <w:rPr>
          <w:sz w:val="24"/>
        </w:rPr>
      </w:pPr>
      <w:r w:rsidRPr="00742102">
        <w:rPr>
          <w:sz w:val="24"/>
        </w:rPr>
        <w:t xml:space="preserve">            {</w:t>
      </w:r>
    </w:p>
    <w:p w14:paraId="1F324856" w14:textId="77777777" w:rsidR="00191B7B" w:rsidRPr="00742102" w:rsidRDefault="00191B7B" w:rsidP="00191B7B">
      <w:pPr>
        <w:snapToGrid w:val="0"/>
        <w:spacing w:line="360" w:lineRule="auto"/>
        <w:ind w:firstLineChars="200" w:firstLine="480"/>
        <w:rPr>
          <w:sz w:val="24"/>
        </w:rPr>
      </w:pPr>
      <w:r w:rsidRPr="00742102">
        <w:rPr>
          <w:sz w:val="24"/>
        </w:rPr>
        <w:t xml:space="preserve">                v = </w:t>
      </w:r>
      <w:proofErr w:type="spellStart"/>
      <w:r w:rsidRPr="00742102">
        <w:rPr>
          <w:sz w:val="24"/>
        </w:rPr>
        <w:t>score_temp</w:t>
      </w:r>
      <w:proofErr w:type="spellEnd"/>
      <w:r w:rsidRPr="00742102">
        <w:rPr>
          <w:sz w:val="24"/>
        </w:rPr>
        <w:t>[</w:t>
      </w:r>
      <w:proofErr w:type="spellStart"/>
      <w:r w:rsidRPr="00742102">
        <w:rPr>
          <w:sz w:val="24"/>
        </w:rPr>
        <w:t>i</w:t>
      </w:r>
      <w:proofErr w:type="spellEnd"/>
      <w:r w:rsidRPr="00742102">
        <w:rPr>
          <w:sz w:val="24"/>
        </w:rPr>
        <w:t>];</w:t>
      </w:r>
    </w:p>
    <w:p w14:paraId="670DE0E2" w14:textId="77777777" w:rsidR="00191B7B" w:rsidRPr="00742102" w:rsidRDefault="00191B7B" w:rsidP="00191B7B">
      <w:pPr>
        <w:snapToGrid w:val="0"/>
        <w:spacing w:line="360" w:lineRule="auto"/>
        <w:ind w:firstLineChars="200" w:firstLine="480"/>
        <w:rPr>
          <w:sz w:val="24"/>
        </w:rPr>
      </w:pPr>
      <w:r w:rsidRPr="00742102">
        <w:rPr>
          <w:sz w:val="24"/>
        </w:rPr>
        <w:t xml:space="preserve">                </w:t>
      </w:r>
      <w:proofErr w:type="spellStart"/>
      <w:r w:rsidRPr="00742102">
        <w:rPr>
          <w:sz w:val="24"/>
        </w:rPr>
        <w:t>score_temp</w:t>
      </w:r>
      <w:proofErr w:type="spellEnd"/>
      <w:r w:rsidRPr="00742102">
        <w:rPr>
          <w:sz w:val="24"/>
        </w:rPr>
        <w:t>[</w:t>
      </w:r>
      <w:proofErr w:type="spellStart"/>
      <w:r w:rsidRPr="00742102">
        <w:rPr>
          <w:sz w:val="24"/>
        </w:rPr>
        <w:t>i</w:t>
      </w:r>
      <w:proofErr w:type="spellEnd"/>
      <w:r w:rsidRPr="00742102">
        <w:rPr>
          <w:sz w:val="24"/>
        </w:rPr>
        <w:t xml:space="preserve">] = </w:t>
      </w:r>
      <w:proofErr w:type="spellStart"/>
      <w:r w:rsidRPr="00742102">
        <w:rPr>
          <w:sz w:val="24"/>
        </w:rPr>
        <w:t>score_temp</w:t>
      </w:r>
      <w:proofErr w:type="spellEnd"/>
      <w:r w:rsidRPr="00742102">
        <w:rPr>
          <w:sz w:val="24"/>
        </w:rPr>
        <w:t>[j];</w:t>
      </w:r>
    </w:p>
    <w:p w14:paraId="1A792F8C" w14:textId="77777777" w:rsidR="00191B7B" w:rsidRPr="00742102" w:rsidRDefault="00191B7B" w:rsidP="00191B7B">
      <w:pPr>
        <w:snapToGrid w:val="0"/>
        <w:spacing w:line="360" w:lineRule="auto"/>
        <w:ind w:firstLineChars="200" w:firstLine="480"/>
        <w:rPr>
          <w:sz w:val="24"/>
        </w:rPr>
      </w:pPr>
      <w:r w:rsidRPr="00742102">
        <w:rPr>
          <w:sz w:val="24"/>
        </w:rPr>
        <w:t xml:space="preserve">                </w:t>
      </w:r>
      <w:proofErr w:type="spellStart"/>
      <w:r w:rsidRPr="00742102">
        <w:rPr>
          <w:sz w:val="24"/>
        </w:rPr>
        <w:t>score_temp</w:t>
      </w:r>
      <w:proofErr w:type="spellEnd"/>
      <w:r w:rsidRPr="00742102">
        <w:rPr>
          <w:sz w:val="24"/>
        </w:rPr>
        <w:t>[j] = v;</w:t>
      </w:r>
    </w:p>
    <w:p w14:paraId="3621C17C" w14:textId="77777777" w:rsidR="00191B7B" w:rsidRPr="00742102" w:rsidRDefault="00191B7B" w:rsidP="00191B7B">
      <w:pPr>
        <w:snapToGrid w:val="0"/>
        <w:spacing w:line="360" w:lineRule="auto"/>
        <w:ind w:firstLineChars="200" w:firstLine="480"/>
        <w:rPr>
          <w:sz w:val="24"/>
        </w:rPr>
      </w:pPr>
      <w:r w:rsidRPr="00742102">
        <w:rPr>
          <w:sz w:val="24"/>
        </w:rPr>
        <w:t xml:space="preserve">                char temp[10];</w:t>
      </w:r>
    </w:p>
    <w:p w14:paraId="480891A8" w14:textId="77777777" w:rsidR="00191B7B" w:rsidRPr="00742102" w:rsidRDefault="00191B7B" w:rsidP="00191B7B">
      <w:pPr>
        <w:snapToGrid w:val="0"/>
        <w:spacing w:line="360" w:lineRule="auto"/>
        <w:ind w:firstLineChars="200" w:firstLine="480"/>
        <w:rPr>
          <w:sz w:val="24"/>
        </w:rPr>
      </w:pPr>
      <w:r w:rsidRPr="00742102">
        <w:rPr>
          <w:sz w:val="24"/>
        </w:rPr>
        <w:t xml:space="preserve">                </w:t>
      </w:r>
      <w:proofErr w:type="spellStart"/>
      <w:r w:rsidRPr="00742102">
        <w:rPr>
          <w:sz w:val="24"/>
        </w:rPr>
        <w:t>strcpy</w:t>
      </w:r>
      <w:proofErr w:type="spellEnd"/>
      <w:r w:rsidRPr="00742102">
        <w:rPr>
          <w:sz w:val="24"/>
        </w:rPr>
        <w:t>(</w:t>
      </w:r>
      <w:proofErr w:type="spellStart"/>
      <w:r w:rsidRPr="00742102">
        <w:rPr>
          <w:sz w:val="24"/>
        </w:rPr>
        <w:t>temp,name_temp</w:t>
      </w:r>
      <w:proofErr w:type="spellEnd"/>
      <w:r w:rsidRPr="00742102">
        <w:rPr>
          <w:sz w:val="24"/>
        </w:rPr>
        <w:t>[</w:t>
      </w:r>
      <w:proofErr w:type="spellStart"/>
      <w:r w:rsidRPr="00742102">
        <w:rPr>
          <w:sz w:val="24"/>
        </w:rPr>
        <w:t>i</w:t>
      </w:r>
      <w:proofErr w:type="spellEnd"/>
      <w:r w:rsidRPr="00742102">
        <w:rPr>
          <w:sz w:val="24"/>
        </w:rPr>
        <w:t>]);</w:t>
      </w:r>
    </w:p>
    <w:p w14:paraId="0BC8AB2F" w14:textId="77777777" w:rsidR="00191B7B" w:rsidRPr="00742102" w:rsidRDefault="00191B7B" w:rsidP="00191B7B">
      <w:pPr>
        <w:snapToGrid w:val="0"/>
        <w:spacing w:line="360" w:lineRule="auto"/>
        <w:ind w:firstLineChars="200" w:firstLine="480"/>
        <w:rPr>
          <w:sz w:val="24"/>
        </w:rPr>
      </w:pPr>
      <w:r w:rsidRPr="00742102">
        <w:rPr>
          <w:sz w:val="24"/>
        </w:rPr>
        <w:t xml:space="preserve">                </w:t>
      </w:r>
      <w:proofErr w:type="spellStart"/>
      <w:r w:rsidRPr="00742102">
        <w:rPr>
          <w:sz w:val="24"/>
        </w:rPr>
        <w:t>strcpy</w:t>
      </w:r>
      <w:proofErr w:type="spellEnd"/>
      <w:r w:rsidRPr="00742102">
        <w:rPr>
          <w:sz w:val="24"/>
        </w:rPr>
        <w:t>(</w:t>
      </w:r>
      <w:proofErr w:type="spellStart"/>
      <w:r w:rsidRPr="00742102">
        <w:rPr>
          <w:sz w:val="24"/>
        </w:rPr>
        <w:t>name_temp</w:t>
      </w:r>
      <w:proofErr w:type="spellEnd"/>
      <w:r w:rsidRPr="00742102">
        <w:rPr>
          <w:sz w:val="24"/>
        </w:rPr>
        <w:t>[</w:t>
      </w:r>
      <w:proofErr w:type="spellStart"/>
      <w:r w:rsidRPr="00742102">
        <w:rPr>
          <w:sz w:val="24"/>
        </w:rPr>
        <w:t>i</w:t>
      </w:r>
      <w:proofErr w:type="spellEnd"/>
      <w:r w:rsidRPr="00742102">
        <w:rPr>
          <w:sz w:val="24"/>
        </w:rPr>
        <w:t>],</w:t>
      </w:r>
      <w:proofErr w:type="spellStart"/>
      <w:r w:rsidRPr="00742102">
        <w:rPr>
          <w:sz w:val="24"/>
        </w:rPr>
        <w:t>name_temp</w:t>
      </w:r>
      <w:proofErr w:type="spellEnd"/>
      <w:r w:rsidRPr="00742102">
        <w:rPr>
          <w:sz w:val="24"/>
        </w:rPr>
        <w:t>[j]);</w:t>
      </w:r>
    </w:p>
    <w:p w14:paraId="2C5BD2B0" w14:textId="77777777" w:rsidR="00191B7B" w:rsidRPr="00742102" w:rsidRDefault="00191B7B" w:rsidP="00191B7B">
      <w:pPr>
        <w:snapToGrid w:val="0"/>
        <w:spacing w:line="360" w:lineRule="auto"/>
        <w:ind w:firstLineChars="200" w:firstLine="480"/>
        <w:rPr>
          <w:sz w:val="24"/>
        </w:rPr>
      </w:pPr>
      <w:r w:rsidRPr="00742102">
        <w:rPr>
          <w:sz w:val="24"/>
        </w:rPr>
        <w:t xml:space="preserve">                </w:t>
      </w:r>
      <w:proofErr w:type="spellStart"/>
      <w:r w:rsidRPr="00742102">
        <w:rPr>
          <w:sz w:val="24"/>
        </w:rPr>
        <w:t>strcpy</w:t>
      </w:r>
      <w:proofErr w:type="spellEnd"/>
      <w:r w:rsidRPr="00742102">
        <w:rPr>
          <w:sz w:val="24"/>
        </w:rPr>
        <w:t>(</w:t>
      </w:r>
      <w:proofErr w:type="spellStart"/>
      <w:r w:rsidRPr="00742102">
        <w:rPr>
          <w:sz w:val="24"/>
        </w:rPr>
        <w:t>name_temp</w:t>
      </w:r>
      <w:proofErr w:type="spellEnd"/>
      <w:r w:rsidRPr="00742102">
        <w:rPr>
          <w:sz w:val="24"/>
        </w:rPr>
        <w:t>[j],temp);</w:t>
      </w:r>
    </w:p>
    <w:p w14:paraId="59AE6EA5" w14:textId="77777777" w:rsidR="00191B7B" w:rsidRPr="00742102" w:rsidRDefault="00191B7B" w:rsidP="00191B7B">
      <w:pPr>
        <w:snapToGrid w:val="0"/>
        <w:spacing w:line="360" w:lineRule="auto"/>
        <w:ind w:firstLineChars="200" w:firstLine="480"/>
        <w:rPr>
          <w:sz w:val="24"/>
        </w:rPr>
      </w:pPr>
      <w:r w:rsidRPr="00742102">
        <w:rPr>
          <w:sz w:val="24"/>
        </w:rPr>
        <w:t xml:space="preserve">            }</w:t>
      </w:r>
    </w:p>
    <w:p w14:paraId="13D79F70" w14:textId="77777777" w:rsidR="00191B7B" w:rsidRPr="00742102" w:rsidRDefault="00191B7B" w:rsidP="00191B7B">
      <w:pPr>
        <w:snapToGrid w:val="0"/>
        <w:spacing w:line="360" w:lineRule="auto"/>
        <w:ind w:firstLineChars="200" w:firstLine="480"/>
        <w:rPr>
          <w:sz w:val="24"/>
        </w:rPr>
      </w:pPr>
      <w:r w:rsidRPr="00742102">
        <w:rPr>
          <w:sz w:val="24"/>
        </w:rPr>
        <w:t xml:space="preserve">        }</w:t>
      </w:r>
    </w:p>
    <w:p w14:paraId="520C49F4" w14:textId="77777777" w:rsidR="00191B7B" w:rsidRPr="00742102" w:rsidRDefault="00191B7B" w:rsidP="00191B7B">
      <w:pPr>
        <w:snapToGrid w:val="0"/>
        <w:spacing w:line="360" w:lineRule="auto"/>
        <w:ind w:firstLineChars="200" w:firstLine="480"/>
        <w:rPr>
          <w:sz w:val="24"/>
        </w:rPr>
      </w:pPr>
      <w:r w:rsidRPr="00742102">
        <w:rPr>
          <w:sz w:val="24"/>
        </w:rPr>
        <w:tab/>
        <w:t>}</w:t>
      </w:r>
    </w:p>
    <w:p w14:paraId="3C7DED4F" w14:textId="77777777" w:rsidR="00191B7B" w:rsidRPr="00742102" w:rsidRDefault="00191B7B" w:rsidP="00191B7B">
      <w:pPr>
        <w:snapToGrid w:val="0"/>
        <w:spacing w:line="360" w:lineRule="auto"/>
        <w:ind w:firstLineChars="200" w:firstLine="480"/>
        <w:rPr>
          <w:sz w:val="24"/>
        </w:rPr>
      </w:pPr>
      <w:r w:rsidRPr="00742102">
        <w:rPr>
          <w:sz w:val="24"/>
        </w:rPr>
        <w:t>}</w:t>
      </w:r>
    </w:p>
    <w:p w14:paraId="4605B71B" w14:textId="77777777" w:rsidR="00191B7B" w:rsidRPr="00742102" w:rsidRDefault="00191B7B" w:rsidP="00191B7B">
      <w:pPr>
        <w:snapToGrid w:val="0"/>
        <w:spacing w:line="360" w:lineRule="auto"/>
        <w:ind w:firstLineChars="200" w:firstLine="480"/>
        <w:rPr>
          <w:sz w:val="24"/>
        </w:rPr>
      </w:pPr>
    </w:p>
    <w:p w14:paraId="644E649E" w14:textId="77777777" w:rsidR="00191B7B" w:rsidRPr="00742102" w:rsidRDefault="00191B7B" w:rsidP="00191B7B">
      <w:pPr>
        <w:snapToGrid w:val="0"/>
        <w:spacing w:line="360" w:lineRule="auto"/>
        <w:ind w:firstLineChars="200" w:firstLine="480"/>
        <w:rPr>
          <w:sz w:val="24"/>
        </w:rPr>
      </w:pPr>
      <w:r w:rsidRPr="00742102">
        <w:rPr>
          <w:sz w:val="24"/>
        </w:rPr>
        <w:t>void search()</w:t>
      </w:r>
    </w:p>
    <w:p w14:paraId="2E76EB20" w14:textId="77777777" w:rsidR="00191B7B" w:rsidRPr="00742102" w:rsidRDefault="00191B7B" w:rsidP="00191B7B">
      <w:pPr>
        <w:snapToGrid w:val="0"/>
        <w:spacing w:line="360" w:lineRule="auto"/>
        <w:ind w:firstLineChars="200" w:firstLine="480"/>
        <w:rPr>
          <w:sz w:val="24"/>
        </w:rPr>
      </w:pPr>
      <w:r w:rsidRPr="00742102">
        <w:rPr>
          <w:sz w:val="24"/>
        </w:rPr>
        <w:t>{</w:t>
      </w:r>
    </w:p>
    <w:p w14:paraId="2326E96B" w14:textId="77777777" w:rsidR="00191B7B" w:rsidRPr="00742102" w:rsidRDefault="00191B7B" w:rsidP="00191B7B">
      <w:pPr>
        <w:snapToGrid w:val="0"/>
        <w:spacing w:line="360" w:lineRule="auto"/>
        <w:ind w:firstLineChars="200" w:firstLine="480"/>
        <w:rPr>
          <w:sz w:val="24"/>
        </w:rPr>
      </w:pPr>
      <w:r w:rsidRPr="00742102">
        <w:rPr>
          <w:sz w:val="24"/>
        </w:rPr>
        <w:tab/>
        <w:t>system("</w:t>
      </w:r>
      <w:proofErr w:type="spellStart"/>
      <w:r w:rsidRPr="00742102">
        <w:rPr>
          <w:sz w:val="24"/>
        </w:rPr>
        <w:t>Cls</w:t>
      </w:r>
      <w:proofErr w:type="spellEnd"/>
      <w:r w:rsidRPr="00742102">
        <w:rPr>
          <w:sz w:val="24"/>
        </w:rPr>
        <w:t>");</w:t>
      </w:r>
    </w:p>
    <w:p w14:paraId="26D56997"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printf</w:t>
      </w:r>
      <w:proofErr w:type="spellEnd"/>
      <w:r w:rsidRPr="00742102">
        <w:rPr>
          <w:sz w:val="24"/>
        </w:rPr>
        <w:t>("-----------------------\n");</w:t>
      </w:r>
    </w:p>
    <w:p w14:paraId="644096C7" w14:textId="77777777" w:rsidR="00191B7B" w:rsidRPr="00742102" w:rsidRDefault="00191B7B" w:rsidP="00191B7B">
      <w:pPr>
        <w:snapToGrid w:val="0"/>
        <w:spacing w:line="360" w:lineRule="auto"/>
        <w:ind w:firstLineChars="200" w:firstLine="480"/>
        <w:rPr>
          <w:sz w:val="24"/>
        </w:rPr>
      </w:pPr>
      <w:r w:rsidRPr="00742102">
        <w:rPr>
          <w:rFonts w:hint="eastAsia"/>
          <w:sz w:val="24"/>
        </w:rPr>
        <w:tab/>
      </w:r>
      <w:proofErr w:type="spellStart"/>
      <w:r w:rsidRPr="00742102">
        <w:rPr>
          <w:rFonts w:hint="eastAsia"/>
          <w:sz w:val="24"/>
        </w:rPr>
        <w:t>printf</w:t>
      </w:r>
      <w:proofErr w:type="spellEnd"/>
      <w:r w:rsidRPr="00742102">
        <w:rPr>
          <w:rFonts w:hint="eastAsia"/>
          <w:sz w:val="24"/>
        </w:rPr>
        <w:t xml:space="preserve">("|   </w:t>
      </w:r>
      <w:r w:rsidRPr="00742102">
        <w:rPr>
          <w:rFonts w:hint="eastAsia"/>
          <w:sz w:val="24"/>
        </w:rPr>
        <w:t>输入要查找的成绩</w:t>
      </w:r>
      <w:r w:rsidRPr="00742102">
        <w:rPr>
          <w:rFonts w:hint="eastAsia"/>
          <w:sz w:val="24"/>
        </w:rPr>
        <w:t xml:space="preserve">   |\n");</w:t>
      </w:r>
    </w:p>
    <w:p w14:paraId="1CE530BA"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printf</w:t>
      </w:r>
      <w:proofErr w:type="spellEnd"/>
      <w:r w:rsidRPr="00742102">
        <w:rPr>
          <w:sz w:val="24"/>
        </w:rPr>
        <w:t>("-----------------------\n");</w:t>
      </w:r>
    </w:p>
    <w:p w14:paraId="1F8B20A5" w14:textId="77777777" w:rsidR="00191B7B" w:rsidRPr="00742102" w:rsidRDefault="00191B7B" w:rsidP="00191B7B">
      <w:pPr>
        <w:snapToGrid w:val="0"/>
        <w:spacing w:line="360" w:lineRule="auto"/>
        <w:ind w:firstLineChars="200" w:firstLine="480"/>
        <w:rPr>
          <w:sz w:val="24"/>
        </w:rPr>
      </w:pPr>
      <w:r w:rsidRPr="00742102">
        <w:rPr>
          <w:sz w:val="24"/>
        </w:rPr>
        <w:tab/>
        <w:t>int target = 0;</w:t>
      </w:r>
    </w:p>
    <w:p w14:paraId="377021F3"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scanf</w:t>
      </w:r>
      <w:proofErr w:type="spellEnd"/>
      <w:r w:rsidRPr="00742102">
        <w:rPr>
          <w:sz w:val="24"/>
        </w:rPr>
        <w:t>("%</w:t>
      </w:r>
      <w:proofErr w:type="spellStart"/>
      <w:r w:rsidRPr="00742102">
        <w:rPr>
          <w:sz w:val="24"/>
        </w:rPr>
        <w:t>d",&amp;target</w:t>
      </w:r>
      <w:proofErr w:type="spellEnd"/>
      <w:r w:rsidRPr="00742102">
        <w:rPr>
          <w:sz w:val="24"/>
        </w:rPr>
        <w:t>);</w:t>
      </w:r>
    </w:p>
    <w:p w14:paraId="63D3301B" w14:textId="77777777" w:rsidR="00191B7B" w:rsidRPr="00742102" w:rsidRDefault="00191B7B" w:rsidP="00191B7B">
      <w:pPr>
        <w:snapToGrid w:val="0"/>
        <w:spacing w:line="360" w:lineRule="auto"/>
        <w:ind w:firstLineChars="200" w:firstLine="480"/>
        <w:rPr>
          <w:sz w:val="24"/>
        </w:rPr>
      </w:pPr>
      <w:r w:rsidRPr="00742102">
        <w:rPr>
          <w:sz w:val="24"/>
        </w:rPr>
        <w:tab/>
        <w:t xml:space="preserve">int </w:t>
      </w:r>
      <w:proofErr w:type="spellStart"/>
      <w:r w:rsidRPr="00742102">
        <w:rPr>
          <w:sz w:val="24"/>
        </w:rPr>
        <w:t>len</w:t>
      </w:r>
      <w:proofErr w:type="spellEnd"/>
      <w:r w:rsidRPr="00742102">
        <w:rPr>
          <w:sz w:val="24"/>
        </w:rPr>
        <w:t>=0;</w:t>
      </w:r>
    </w:p>
    <w:p w14:paraId="37E96AEE" w14:textId="77777777" w:rsidR="00191B7B" w:rsidRPr="00742102" w:rsidRDefault="00191B7B" w:rsidP="00191B7B">
      <w:pPr>
        <w:snapToGrid w:val="0"/>
        <w:spacing w:line="360" w:lineRule="auto"/>
        <w:ind w:firstLineChars="200" w:firstLine="480"/>
        <w:rPr>
          <w:sz w:val="24"/>
        </w:rPr>
      </w:pPr>
      <w:r w:rsidRPr="00742102">
        <w:rPr>
          <w:sz w:val="24"/>
        </w:rPr>
        <w:tab/>
        <w:t>while(score[</w:t>
      </w:r>
      <w:proofErr w:type="spellStart"/>
      <w:r w:rsidRPr="00742102">
        <w:rPr>
          <w:sz w:val="24"/>
        </w:rPr>
        <w:t>len</w:t>
      </w:r>
      <w:proofErr w:type="spellEnd"/>
      <w:r w:rsidRPr="00742102">
        <w:rPr>
          <w:sz w:val="24"/>
        </w:rPr>
        <w:t>])</w:t>
      </w:r>
    </w:p>
    <w:p w14:paraId="10B7EE40" w14:textId="77777777" w:rsidR="00191B7B" w:rsidRPr="00742102" w:rsidRDefault="00191B7B" w:rsidP="00191B7B">
      <w:pPr>
        <w:snapToGrid w:val="0"/>
        <w:spacing w:line="360" w:lineRule="auto"/>
        <w:ind w:firstLineChars="200" w:firstLine="480"/>
        <w:rPr>
          <w:sz w:val="24"/>
        </w:rPr>
      </w:pPr>
      <w:r w:rsidRPr="00742102">
        <w:rPr>
          <w:sz w:val="24"/>
        </w:rPr>
        <w:tab/>
        <w:t>{</w:t>
      </w:r>
    </w:p>
    <w:p w14:paraId="7B3BD328"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r>
      <w:proofErr w:type="spellStart"/>
      <w:r w:rsidRPr="00742102">
        <w:rPr>
          <w:sz w:val="24"/>
        </w:rPr>
        <w:t>score_temp</w:t>
      </w:r>
      <w:proofErr w:type="spellEnd"/>
      <w:r w:rsidRPr="00742102">
        <w:rPr>
          <w:sz w:val="24"/>
        </w:rPr>
        <w:t>[</w:t>
      </w:r>
      <w:proofErr w:type="spellStart"/>
      <w:r w:rsidRPr="00742102">
        <w:rPr>
          <w:sz w:val="24"/>
        </w:rPr>
        <w:t>len</w:t>
      </w:r>
      <w:proofErr w:type="spellEnd"/>
      <w:r w:rsidRPr="00742102">
        <w:rPr>
          <w:sz w:val="24"/>
        </w:rPr>
        <w:t>] = score[</w:t>
      </w:r>
      <w:proofErr w:type="spellStart"/>
      <w:r w:rsidRPr="00742102">
        <w:rPr>
          <w:sz w:val="24"/>
        </w:rPr>
        <w:t>len</w:t>
      </w:r>
      <w:proofErr w:type="spellEnd"/>
      <w:r w:rsidRPr="00742102">
        <w:rPr>
          <w:sz w:val="24"/>
        </w:rPr>
        <w:t>];</w:t>
      </w:r>
    </w:p>
    <w:p w14:paraId="4120916E"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r>
      <w:proofErr w:type="spellStart"/>
      <w:r w:rsidRPr="00742102">
        <w:rPr>
          <w:sz w:val="24"/>
        </w:rPr>
        <w:t>strcpy</w:t>
      </w:r>
      <w:proofErr w:type="spellEnd"/>
      <w:r w:rsidRPr="00742102">
        <w:rPr>
          <w:sz w:val="24"/>
        </w:rPr>
        <w:t>(</w:t>
      </w:r>
      <w:proofErr w:type="spellStart"/>
      <w:r w:rsidRPr="00742102">
        <w:rPr>
          <w:sz w:val="24"/>
        </w:rPr>
        <w:t>name_temp</w:t>
      </w:r>
      <w:proofErr w:type="spellEnd"/>
      <w:r w:rsidRPr="00742102">
        <w:rPr>
          <w:sz w:val="24"/>
        </w:rPr>
        <w:t>[</w:t>
      </w:r>
      <w:proofErr w:type="spellStart"/>
      <w:r w:rsidRPr="00742102">
        <w:rPr>
          <w:sz w:val="24"/>
        </w:rPr>
        <w:t>len</w:t>
      </w:r>
      <w:proofErr w:type="spellEnd"/>
      <w:r w:rsidRPr="00742102">
        <w:rPr>
          <w:sz w:val="24"/>
        </w:rPr>
        <w:t>],name[</w:t>
      </w:r>
      <w:proofErr w:type="spellStart"/>
      <w:r w:rsidRPr="00742102">
        <w:rPr>
          <w:sz w:val="24"/>
        </w:rPr>
        <w:t>len</w:t>
      </w:r>
      <w:proofErr w:type="spellEnd"/>
      <w:r w:rsidRPr="00742102">
        <w:rPr>
          <w:sz w:val="24"/>
        </w:rPr>
        <w:t>]);</w:t>
      </w:r>
    </w:p>
    <w:p w14:paraId="1977F205" w14:textId="77777777" w:rsidR="00191B7B" w:rsidRPr="00742102" w:rsidRDefault="00191B7B" w:rsidP="00191B7B">
      <w:pPr>
        <w:snapToGrid w:val="0"/>
        <w:spacing w:line="360" w:lineRule="auto"/>
        <w:ind w:firstLineChars="200" w:firstLine="480"/>
        <w:rPr>
          <w:sz w:val="24"/>
        </w:rPr>
      </w:pPr>
      <w:r w:rsidRPr="00742102">
        <w:rPr>
          <w:sz w:val="24"/>
        </w:rPr>
        <w:lastRenderedPageBreak/>
        <w:tab/>
      </w:r>
      <w:r w:rsidRPr="00742102">
        <w:rPr>
          <w:sz w:val="24"/>
        </w:rPr>
        <w:tab/>
      </w:r>
      <w:proofErr w:type="spellStart"/>
      <w:r w:rsidRPr="00742102">
        <w:rPr>
          <w:sz w:val="24"/>
        </w:rPr>
        <w:t>len</w:t>
      </w:r>
      <w:proofErr w:type="spellEnd"/>
      <w:r w:rsidRPr="00742102">
        <w:rPr>
          <w:sz w:val="24"/>
        </w:rPr>
        <w:t>++;</w:t>
      </w:r>
    </w:p>
    <w:p w14:paraId="298C611D" w14:textId="77777777" w:rsidR="00191B7B" w:rsidRPr="00742102" w:rsidRDefault="00191B7B" w:rsidP="00191B7B">
      <w:pPr>
        <w:snapToGrid w:val="0"/>
        <w:spacing w:line="360" w:lineRule="auto"/>
        <w:ind w:firstLineChars="200" w:firstLine="480"/>
        <w:rPr>
          <w:sz w:val="24"/>
        </w:rPr>
      </w:pPr>
      <w:r w:rsidRPr="00742102">
        <w:rPr>
          <w:sz w:val="24"/>
        </w:rPr>
        <w:tab/>
        <w:t>}</w:t>
      </w:r>
    </w:p>
    <w:p w14:paraId="09767153" w14:textId="77777777" w:rsidR="00191B7B" w:rsidRPr="00742102" w:rsidRDefault="00191B7B" w:rsidP="00191B7B">
      <w:pPr>
        <w:snapToGrid w:val="0"/>
        <w:spacing w:line="360" w:lineRule="auto"/>
        <w:ind w:firstLineChars="200" w:firstLine="480"/>
        <w:rPr>
          <w:sz w:val="24"/>
        </w:rPr>
      </w:pPr>
      <w:r w:rsidRPr="00742102">
        <w:rPr>
          <w:sz w:val="24"/>
        </w:rPr>
        <w:tab/>
        <w:t>int left = 0;</w:t>
      </w:r>
    </w:p>
    <w:p w14:paraId="1FE64430" w14:textId="77777777" w:rsidR="00191B7B" w:rsidRPr="00742102" w:rsidRDefault="00191B7B" w:rsidP="00191B7B">
      <w:pPr>
        <w:snapToGrid w:val="0"/>
        <w:spacing w:line="360" w:lineRule="auto"/>
        <w:ind w:firstLineChars="200" w:firstLine="480"/>
        <w:rPr>
          <w:sz w:val="24"/>
        </w:rPr>
      </w:pPr>
      <w:r w:rsidRPr="00742102">
        <w:rPr>
          <w:sz w:val="24"/>
        </w:rPr>
        <w:t xml:space="preserve">    int right = </w:t>
      </w:r>
      <w:proofErr w:type="spellStart"/>
      <w:r w:rsidRPr="00742102">
        <w:rPr>
          <w:sz w:val="24"/>
        </w:rPr>
        <w:t>len</w:t>
      </w:r>
      <w:proofErr w:type="spellEnd"/>
      <w:r w:rsidRPr="00742102">
        <w:rPr>
          <w:sz w:val="24"/>
        </w:rPr>
        <w:t xml:space="preserve"> - 1;</w:t>
      </w:r>
    </w:p>
    <w:p w14:paraId="5FD2A068" w14:textId="77777777" w:rsidR="00191B7B" w:rsidRPr="00742102" w:rsidRDefault="00191B7B" w:rsidP="00191B7B">
      <w:pPr>
        <w:snapToGrid w:val="0"/>
        <w:spacing w:line="360" w:lineRule="auto"/>
        <w:ind w:firstLineChars="200" w:firstLine="480"/>
        <w:rPr>
          <w:sz w:val="24"/>
        </w:rPr>
      </w:pPr>
      <w:r w:rsidRPr="00742102">
        <w:rPr>
          <w:sz w:val="24"/>
        </w:rPr>
        <w:t xml:space="preserve">    int flag=1;</w:t>
      </w:r>
    </w:p>
    <w:p w14:paraId="2E608DC0" w14:textId="77777777" w:rsidR="00191B7B" w:rsidRPr="00742102" w:rsidRDefault="00191B7B" w:rsidP="00191B7B">
      <w:pPr>
        <w:snapToGrid w:val="0"/>
        <w:spacing w:line="360" w:lineRule="auto"/>
        <w:ind w:firstLineChars="200" w:firstLine="480"/>
        <w:rPr>
          <w:sz w:val="24"/>
        </w:rPr>
      </w:pPr>
      <w:r w:rsidRPr="00742102">
        <w:rPr>
          <w:sz w:val="24"/>
        </w:rPr>
        <w:t xml:space="preserve">    sort2();</w:t>
      </w:r>
    </w:p>
    <w:p w14:paraId="492ABBAB" w14:textId="77777777" w:rsidR="00191B7B" w:rsidRPr="00742102" w:rsidRDefault="00191B7B" w:rsidP="00191B7B">
      <w:pPr>
        <w:snapToGrid w:val="0"/>
        <w:spacing w:line="360" w:lineRule="auto"/>
        <w:ind w:firstLineChars="200" w:firstLine="480"/>
        <w:rPr>
          <w:sz w:val="24"/>
        </w:rPr>
      </w:pPr>
      <w:r w:rsidRPr="00742102">
        <w:rPr>
          <w:sz w:val="24"/>
        </w:rPr>
        <w:t xml:space="preserve">    while(flag)</w:t>
      </w:r>
    </w:p>
    <w:p w14:paraId="076E5C73" w14:textId="77777777" w:rsidR="00191B7B" w:rsidRPr="00742102" w:rsidRDefault="00191B7B" w:rsidP="00191B7B">
      <w:pPr>
        <w:snapToGrid w:val="0"/>
        <w:spacing w:line="360" w:lineRule="auto"/>
        <w:ind w:firstLineChars="200" w:firstLine="480"/>
        <w:rPr>
          <w:sz w:val="24"/>
        </w:rPr>
      </w:pPr>
      <w:r w:rsidRPr="00742102">
        <w:rPr>
          <w:sz w:val="24"/>
        </w:rPr>
        <w:t xml:space="preserve">    {</w:t>
      </w:r>
    </w:p>
    <w:p w14:paraId="2FDD6CA3" w14:textId="77777777" w:rsidR="00191B7B" w:rsidRPr="00742102" w:rsidRDefault="00191B7B" w:rsidP="00191B7B">
      <w:pPr>
        <w:snapToGrid w:val="0"/>
        <w:spacing w:line="360" w:lineRule="auto"/>
        <w:ind w:firstLineChars="200" w:firstLine="480"/>
        <w:rPr>
          <w:sz w:val="24"/>
        </w:rPr>
      </w:pPr>
      <w:r w:rsidRPr="00742102">
        <w:rPr>
          <w:sz w:val="24"/>
        </w:rPr>
        <w:t xml:space="preserve">    </w:t>
      </w:r>
      <w:r w:rsidRPr="00742102">
        <w:rPr>
          <w:sz w:val="24"/>
        </w:rPr>
        <w:tab/>
        <w:t xml:space="preserve">while(left &lt;= right) </w:t>
      </w:r>
    </w:p>
    <w:p w14:paraId="5C9D8048"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t xml:space="preserve">{ </w:t>
      </w:r>
    </w:p>
    <w:p w14:paraId="214F268C" w14:textId="77777777" w:rsidR="00191B7B" w:rsidRPr="00742102" w:rsidRDefault="00191B7B" w:rsidP="00191B7B">
      <w:pPr>
        <w:snapToGrid w:val="0"/>
        <w:spacing w:line="360" w:lineRule="auto"/>
        <w:ind w:firstLineChars="200" w:firstLine="480"/>
        <w:rPr>
          <w:sz w:val="24"/>
        </w:rPr>
      </w:pPr>
      <w:r w:rsidRPr="00742102">
        <w:rPr>
          <w:rFonts w:hint="eastAsia"/>
          <w:sz w:val="24"/>
        </w:rPr>
        <w:tab/>
        <w:t xml:space="preserve">        int mid = left+(right-left)/2;  //</w:t>
      </w:r>
      <w:r w:rsidRPr="00742102">
        <w:rPr>
          <w:rFonts w:hint="eastAsia"/>
          <w:sz w:val="24"/>
        </w:rPr>
        <w:t>防止溢出</w:t>
      </w:r>
    </w:p>
    <w:p w14:paraId="74867AE9" w14:textId="77777777" w:rsidR="00191B7B" w:rsidRPr="00742102" w:rsidRDefault="00191B7B" w:rsidP="00191B7B">
      <w:pPr>
        <w:snapToGrid w:val="0"/>
        <w:spacing w:line="360" w:lineRule="auto"/>
        <w:ind w:firstLineChars="200" w:firstLine="480"/>
        <w:rPr>
          <w:sz w:val="24"/>
        </w:rPr>
      </w:pPr>
      <w:r w:rsidRPr="00742102">
        <w:rPr>
          <w:sz w:val="24"/>
        </w:rPr>
        <w:tab/>
        <w:t xml:space="preserve">        if(</w:t>
      </w:r>
      <w:proofErr w:type="spellStart"/>
      <w:r w:rsidRPr="00742102">
        <w:rPr>
          <w:sz w:val="24"/>
        </w:rPr>
        <w:t>score_temp</w:t>
      </w:r>
      <w:proofErr w:type="spellEnd"/>
      <w:r w:rsidRPr="00742102">
        <w:rPr>
          <w:sz w:val="24"/>
        </w:rPr>
        <w:t>[mid] == target)</w:t>
      </w:r>
    </w:p>
    <w:p w14:paraId="6626235F" w14:textId="77777777" w:rsidR="00191B7B" w:rsidRPr="00742102" w:rsidRDefault="00191B7B" w:rsidP="00191B7B">
      <w:pPr>
        <w:snapToGrid w:val="0"/>
        <w:spacing w:line="360" w:lineRule="auto"/>
        <w:ind w:firstLineChars="200" w:firstLine="480"/>
        <w:rPr>
          <w:sz w:val="24"/>
        </w:rPr>
      </w:pPr>
      <w:r w:rsidRPr="00742102">
        <w:rPr>
          <w:sz w:val="24"/>
        </w:rPr>
        <w:tab/>
        <w:t xml:space="preserve">        {</w:t>
      </w:r>
    </w:p>
    <w:p w14:paraId="6027CE8C" w14:textId="77777777" w:rsidR="00191B7B" w:rsidRPr="00742102" w:rsidRDefault="00191B7B" w:rsidP="00191B7B">
      <w:pPr>
        <w:snapToGrid w:val="0"/>
        <w:spacing w:line="360" w:lineRule="auto"/>
        <w:ind w:firstLineChars="200" w:firstLine="480"/>
        <w:rPr>
          <w:sz w:val="24"/>
        </w:rPr>
      </w:pPr>
      <w:r w:rsidRPr="00742102">
        <w:rPr>
          <w:sz w:val="24"/>
        </w:rPr>
        <w:tab/>
        <w:t xml:space="preserve">        </w:t>
      </w:r>
      <w:r w:rsidRPr="00742102">
        <w:rPr>
          <w:sz w:val="24"/>
        </w:rPr>
        <w:tab/>
      </w:r>
      <w:proofErr w:type="spellStart"/>
      <w:r w:rsidRPr="00742102">
        <w:rPr>
          <w:sz w:val="24"/>
        </w:rPr>
        <w:t>printf</w:t>
      </w:r>
      <w:proofErr w:type="spellEnd"/>
      <w:r w:rsidRPr="00742102">
        <w:rPr>
          <w:sz w:val="24"/>
        </w:rPr>
        <w:t>("-----------------\n");</w:t>
      </w:r>
    </w:p>
    <w:p w14:paraId="722BC54C" w14:textId="77777777" w:rsidR="00191B7B" w:rsidRPr="00742102" w:rsidRDefault="00191B7B" w:rsidP="00191B7B">
      <w:pPr>
        <w:snapToGrid w:val="0"/>
        <w:spacing w:line="360" w:lineRule="auto"/>
        <w:ind w:firstLineChars="200" w:firstLine="480"/>
        <w:rPr>
          <w:sz w:val="24"/>
        </w:rPr>
      </w:pPr>
      <w:r w:rsidRPr="00742102">
        <w:rPr>
          <w:sz w:val="24"/>
        </w:rPr>
        <w:tab/>
        <w:t xml:space="preserve">            </w:t>
      </w:r>
      <w:proofErr w:type="spellStart"/>
      <w:r w:rsidRPr="00742102">
        <w:rPr>
          <w:sz w:val="24"/>
        </w:rPr>
        <w:t>printf</w:t>
      </w:r>
      <w:proofErr w:type="spellEnd"/>
      <w:r w:rsidRPr="00742102">
        <w:rPr>
          <w:sz w:val="24"/>
        </w:rPr>
        <w:t>("|%s\t|%d\t|\</w:t>
      </w:r>
      <w:proofErr w:type="spellStart"/>
      <w:r w:rsidRPr="00742102">
        <w:rPr>
          <w:sz w:val="24"/>
        </w:rPr>
        <w:t>n",name</w:t>
      </w:r>
      <w:proofErr w:type="spellEnd"/>
      <w:r w:rsidRPr="00742102">
        <w:rPr>
          <w:sz w:val="24"/>
        </w:rPr>
        <w:t>[mid],score[mid]);</w:t>
      </w:r>
    </w:p>
    <w:p w14:paraId="143CD8CB"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r>
      <w:r w:rsidRPr="00742102">
        <w:rPr>
          <w:sz w:val="24"/>
        </w:rPr>
        <w:tab/>
      </w:r>
      <w:r w:rsidRPr="00742102">
        <w:rPr>
          <w:sz w:val="24"/>
        </w:rPr>
        <w:tab/>
      </w:r>
      <w:proofErr w:type="spellStart"/>
      <w:r w:rsidRPr="00742102">
        <w:rPr>
          <w:sz w:val="24"/>
        </w:rPr>
        <w:t>printf</w:t>
      </w:r>
      <w:proofErr w:type="spellEnd"/>
      <w:r w:rsidRPr="00742102">
        <w:rPr>
          <w:sz w:val="24"/>
        </w:rPr>
        <w:t>("-----------------\n");</w:t>
      </w:r>
    </w:p>
    <w:p w14:paraId="7D5591AC" w14:textId="77777777" w:rsidR="00191B7B" w:rsidRPr="00742102" w:rsidRDefault="00191B7B" w:rsidP="00191B7B">
      <w:pPr>
        <w:snapToGrid w:val="0"/>
        <w:spacing w:line="360" w:lineRule="auto"/>
        <w:ind w:firstLineChars="200" w:firstLine="480"/>
        <w:rPr>
          <w:sz w:val="24"/>
        </w:rPr>
      </w:pPr>
      <w:r w:rsidRPr="00742102">
        <w:rPr>
          <w:rFonts w:hint="eastAsia"/>
          <w:sz w:val="24"/>
        </w:rPr>
        <w:tab/>
      </w:r>
      <w:r w:rsidRPr="00742102">
        <w:rPr>
          <w:rFonts w:hint="eastAsia"/>
          <w:sz w:val="24"/>
        </w:rPr>
        <w:tab/>
      </w:r>
      <w:r w:rsidRPr="00742102">
        <w:rPr>
          <w:rFonts w:hint="eastAsia"/>
          <w:sz w:val="24"/>
        </w:rPr>
        <w:tab/>
      </w:r>
      <w:r w:rsidRPr="00742102">
        <w:rPr>
          <w:rFonts w:hint="eastAsia"/>
          <w:sz w:val="24"/>
        </w:rPr>
        <w:tab/>
      </w:r>
      <w:proofErr w:type="spellStart"/>
      <w:r w:rsidRPr="00742102">
        <w:rPr>
          <w:rFonts w:hint="eastAsia"/>
          <w:sz w:val="24"/>
        </w:rPr>
        <w:t>score_temp</w:t>
      </w:r>
      <w:proofErr w:type="spellEnd"/>
      <w:r w:rsidRPr="00742102">
        <w:rPr>
          <w:rFonts w:hint="eastAsia"/>
          <w:sz w:val="24"/>
        </w:rPr>
        <w:t>[mid] = -2;  //</w:t>
      </w:r>
      <w:r w:rsidRPr="00742102">
        <w:rPr>
          <w:rFonts w:hint="eastAsia"/>
          <w:sz w:val="24"/>
        </w:rPr>
        <w:t>不会真有人考</w:t>
      </w:r>
      <w:r w:rsidRPr="00742102">
        <w:rPr>
          <w:rFonts w:hint="eastAsia"/>
          <w:sz w:val="24"/>
        </w:rPr>
        <w:t>-2</w:t>
      </w:r>
      <w:r w:rsidRPr="00742102">
        <w:rPr>
          <w:rFonts w:hint="eastAsia"/>
          <w:sz w:val="24"/>
        </w:rPr>
        <w:t>分吧</w:t>
      </w:r>
    </w:p>
    <w:p w14:paraId="56C280F3" w14:textId="77777777" w:rsidR="00191B7B" w:rsidRPr="00742102" w:rsidRDefault="00191B7B" w:rsidP="00191B7B">
      <w:pPr>
        <w:snapToGrid w:val="0"/>
        <w:spacing w:line="360" w:lineRule="auto"/>
        <w:ind w:firstLineChars="200" w:firstLine="480"/>
        <w:rPr>
          <w:sz w:val="24"/>
        </w:rPr>
      </w:pPr>
      <w:r w:rsidRPr="00742102">
        <w:rPr>
          <w:sz w:val="24"/>
        </w:rPr>
        <w:tab/>
      </w:r>
      <w:r w:rsidRPr="00742102">
        <w:rPr>
          <w:sz w:val="24"/>
        </w:rPr>
        <w:tab/>
      </w:r>
      <w:r w:rsidRPr="00742102">
        <w:rPr>
          <w:sz w:val="24"/>
        </w:rPr>
        <w:tab/>
        <w:t>}</w:t>
      </w:r>
    </w:p>
    <w:p w14:paraId="7ED9C1B7" w14:textId="77777777" w:rsidR="00191B7B" w:rsidRPr="00742102" w:rsidRDefault="00191B7B" w:rsidP="00191B7B">
      <w:pPr>
        <w:snapToGrid w:val="0"/>
        <w:spacing w:line="360" w:lineRule="auto"/>
        <w:ind w:firstLineChars="200" w:firstLine="480"/>
        <w:rPr>
          <w:sz w:val="24"/>
        </w:rPr>
      </w:pPr>
      <w:r w:rsidRPr="00742102">
        <w:rPr>
          <w:sz w:val="24"/>
        </w:rPr>
        <w:tab/>
        <w:t xml:space="preserve">        else if (</w:t>
      </w:r>
      <w:proofErr w:type="spellStart"/>
      <w:r w:rsidRPr="00742102">
        <w:rPr>
          <w:sz w:val="24"/>
        </w:rPr>
        <w:t>score_temp</w:t>
      </w:r>
      <w:proofErr w:type="spellEnd"/>
      <w:r w:rsidRPr="00742102">
        <w:rPr>
          <w:sz w:val="24"/>
        </w:rPr>
        <w:t>[mid] &lt; target)</w:t>
      </w:r>
    </w:p>
    <w:p w14:paraId="02E988B6" w14:textId="77777777" w:rsidR="00191B7B" w:rsidRPr="00742102" w:rsidRDefault="00191B7B" w:rsidP="00191B7B">
      <w:pPr>
        <w:snapToGrid w:val="0"/>
        <w:spacing w:line="360" w:lineRule="auto"/>
        <w:ind w:firstLineChars="200" w:firstLine="480"/>
        <w:rPr>
          <w:sz w:val="24"/>
        </w:rPr>
      </w:pPr>
      <w:r w:rsidRPr="00742102">
        <w:rPr>
          <w:sz w:val="24"/>
        </w:rPr>
        <w:tab/>
        <w:t xml:space="preserve">        </w:t>
      </w:r>
      <w:r w:rsidRPr="00742102">
        <w:rPr>
          <w:sz w:val="24"/>
        </w:rPr>
        <w:tab/>
        <w:t>right = mid - 1;</w:t>
      </w:r>
    </w:p>
    <w:p w14:paraId="542E7214" w14:textId="77777777" w:rsidR="00191B7B" w:rsidRPr="00742102" w:rsidRDefault="00191B7B" w:rsidP="00191B7B">
      <w:pPr>
        <w:snapToGrid w:val="0"/>
        <w:spacing w:line="360" w:lineRule="auto"/>
        <w:ind w:firstLineChars="200" w:firstLine="480"/>
        <w:rPr>
          <w:sz w:val="24"/>
        </w:rPr>
      </w:pPr>
      <w:r w:rsidRPr="00742102">
        <w:rPr>
          <w:sz w:val="24"/>
        </w:rPr>
        <w:tab/>
        <w:t xml:space="preserve">        else if (</w:t>
      </w:r>
      <w:proofErr w:type="spellStart"/>
      <w:r w:rsidRPr="00742102">
        <w:rPr>
          <w:sz w:val="24"/>
        </w:rPr>
        <w:t>score_temp</w:t>
      </w:r>
      <w:proofErr w:type="spellEnd"/>
      <w:r w:rsidRPr="00742102">
        <w:rPr>
          <w:sz w:val="24"/>
        </w:rPr>
        <w:t>[mid] &gt; target)</w:t>
      </w:r>
    </w:p>
    <w:p w14:paraId="14DB3972" w14:textId="77777777" w:rsidR="00191B7B" w:rsidRPr="00742102" w:rsidRDefault="00191B7B" w:rsidP="00191B7B">
      <w:pPr>
        <w:snapToGrid w:val="0"/>
        <w:spacing w:line="360" w:lineRule="auto"/>
        <w:ind w:firstLineChars="200" w:firstLine="480"/>
        <w:rPr>
          <w:sz w:val="24"/>
        </w:rPr>
      </w:pPr>
      <w:r w:rsidRPr="00742102">
        <w:rPr>
          <w:sz w:val="24"/>
        </w:rPr>
        <w:tab/>
        <w:t xml:space="preserve">            left = mid + 1;</w:t>
      </w:r>
    </w:p>
    <w:p w14:paraId="39377C2B" w14:textId="77777777" w:rsidR="00191B7B" w:rsidRPr="00742102" w:rsidRDefault="00191B7B" w:rsidP="00191B7B">
      <w:pPr>
        <w:snapToGrid w:val="0"/>
        <w:spacing w:line="360" w:lineRule="auto"/>
        <w:ind w:firstLineChars="200" w:firstLine="480"/>
        <w:rPr>
          <w:sz w:val="24"/>
        </w:rPr>
      </w:pPr>
      <w:r w:rsidRPr="00742102">
        <w:rPr>
          <w:sz w:val="24"/>
        </w:rPr>
        <w:t xml:space="preserve">    </w:t>
      </w:r>
      <w:r w:rsidRPr="00742102">
        <w:rPr>
          <w:sz w:val="24"/>
        </w:rPr>
        <w:tab/>
        <w:t>}</w:t>
      </w:r>
    </w:p>
    <w:p w14:paraId="20A3487A" w14:textId="77777777" w:rsidR="00191B7B" w:rsidRPr="00742102" w:rsidRDefault="00191B7B" w:rsidP="00191B7B">
      <w:pPr>
        <w:snapToGrid w:val="0"/>
        <w:spacing w:line="360" w:lineRule="auto"/>
        <w:ind w:firstLineChars="200" w:firstLine="480"/>
        <w:rPr>
          <w:sz w:val="24"/>
        </w:rPr>
      </w:pPr>
      <w:r w:rsidRPr="00742102">
        <w:rPr>
          <w:sz w:val="24"/>
        </w:rPr>
        <w:t xml:space="preserve">    </w:t>
      </w:r>
      <w:r w:rsidRPr="00742102">
        <w:rPr>
          <w:sz w:val="24"/>
        </w:rPr>
        <w:tab/>
        <w:t>flag = 0;</w:t>
      </w:r>
    </w:p>
    <w:p w14:paraId="33203568" w14:textId="77777777" w:rsidR="00191B7B" w:rsidRPr="00742102" w:rsidRDefault="00191B7B" w:rsidP="00191B7B">
      <w:pPr>
        <w:snapToGrid w:val="0"/>
        <w:spacing w:line="360" w:lineRule="auto"/>
        <w:ind w:firstLineChars="200" w:firstLine="480"/>
        <w:rPr>
          <w:sz w:val="24"/>
        </w:rPr>
      </w:pPr>
      <w:r w:rsidRPr="00742102">
        <w:rPr>
          <w:rFonts w:hint="eastAsia"/>
          <w:sz w:val="24"/>
        </w:rPr>
        <w:t xml:space="preserve">    </w:t>
      </w:r>
      <w:r w:rsidRPr="00742102">
        <w:rPr>
          <w:rFonts w:hint="eastAsia"/>
          <w:sz w:val="24"/>
        </w:rPr>
        <w:tab/>
      </w:r>
      <w:proofErr w:type="spellStart"/>
      <w:r w:rsidRPr="00742102">
        <w:rPr>
          <w:rFonts w:hint="eastAsia"/>
          <w:sz w:val="24"/>
        </w:rPr>
        <w:t>printf</w:t>
      </w:r>
      <w:proofErr w:type="spellEnd"/>
      <w:r w:rsidRPr="00742102">
        <w:rPr>
          <w:rFonts w:hint="eastAsia"/>
          <w:sz w:val="24"/>
        </w:rPr>
        <w:t>("</w:t>
      </w:r>
      <w:r w:rsidRPr="00742102">
        <w:rPr>
          <w:rFonts w:hint="eastAsia"/>
          <w:sz w:val="24"/>
        </w:rPr>
        <w:t>查找结束</w:t>
      </w:r>
      <w:r w:rsidRPr="00742102">
        <w:rPr>
          <w:rFonts w:hint="eastAsia"/>
          <w:sz w:val="24"/>
        </w:rPr>
        <w:t>......\n");</w:t>
      </w:r>
    </w:p>
    <w:p w14:paraId="75AD9C63" w14:textId="77777777" w:rsidR="00191B7B" w:rsidRPr="00742102" w:rsidRDefault="00191B7B" w:rsidP="00191B7B">
      <w:pPr>
        <w:snapToGrid w:val="0"/>
        <w:spacing w:line="360" w:lineRule="auto"/>
        <w:ind w:firstLineChars="200" w:firstLine="480"/>
        <w:rPr>
          <w:sz w:val="24"/>
        </w:rPr>
      </w:pPr>
      <w:r w:rsidRPr="00742102">
        <w:rPr>
          <w:sz w:val="24"/>
        </w:rPr>
        <w:tab/>
        <w:t>}</w:t>
      </w:r>
    </w:p>
    <w:p w14:paraId="2055785B" w14:textId="77777777" w:rsidR="00191B7B" w:rsidRPr="00742102" w:rsidRDefault="00191B7B" w:rsidP="00191B7B">
      <w:pPr>
        <w:snapToGrid w:val="0"/>
        <w:spacing w:line="360" w:lineRule="auto"/>
        <w:ind w:firstLineChars="200" w:firstLine="480"/>
        <w:rPr>
          <w:sz w:val="24"/>
        </w:rPr>
      </w:pPr>
      <w:r w:rsidRPr="00742102">
        <w:rPr>
          <w:rFonts w:hint="eastAsia"/>
          <w:sz w:val="24"/>
        </w:rPr>
        <w:tab/>
      </w:r>
      <w:proofErr w:type="spellStart"/>
      <w:r w:rsidRPr="00742102">
        <w:rPr>
          <w:rFonts w:hint="eastAsia"/>
          <w:sz w:val="24"/>
        </w:rPr>
        <w:t>printf</w:t>
      </w:r>
      <w:proofErr w:type="spellEnd"/>
      <w:r w:rsidRPr="00742102">
        <w:rPr>
          <w:rFonts w:hint="eastAsia"/>
          <w:sz w:val="24"/>
        </w:rPr>
        <w:t>("</w:t>
      </w:r>
      <w:r w:rsidRPr="00742102">
        <w:rPr>
          <w:rFonts w:hint="eastAsia"/>
          <w:sz w:val="24"/>
        </w:rPr>
        <w:t>请按任意键返回</w:t>
      </w:r>
      <w:r w:rsidRPr="00742102">
        <w:rPr>
          <w:rFonts w:hint="eastAsia"/>
          <w:sz w:val="24"/>
        </w:rPr>
        <w:t>......\n");</w:t>
      </w:r>
    </w:p>
    <w:p w14:paraId="09F6EE3D"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getchar</w:t>
      </w:r>
      <w:proofErr w:type="spellEnd"/>
      <w:r w:rsidRPr="00742102">
        <w:rPr>
          <w:sz w:val="24"/>
        </w:rPr>
        <w:t>();</w:t>
      </w:r>
    </w:p>
    <w:p w14:paraId="611E4FF5" w14:textId="77777777" w:rsidR="00191B7B" w:rsidRPr="00742102" w:rsidRDefault="00191B7B" w:rsidP="00191B7B">
      <w:pPr>
        <w:snapToGrid w:val="0"/>
        <w:spacing w:line="360" w:lineRule="auto"/>
        <w:ind w:firstLineChars="200" w:firstLine="480"/>
        <w:rPr>
          <w:sz w:val="24"/>
        </w:rPr>
      </w:pPr>
      <w:r w:rsidRPr="00742102">
        <w:rPr>
          <w:sz w:val="24"/>
        </w:rPr>
        <w:tab/>
      </w:r>
      <w:proofErr w:type="spellStart"/>
      <w:r w:rsidRPr="00742102">
        <w:rPr>
          <w:sz w:val="24"/>
        </w:rPr>
        <w:t>getchar</w:t>
      </w:r>
      <w:proofErr w:type="spellEnd"/>
      <w:r w:rsidRPr="00742102">
        <w:rPr>
          <w:sz w:val="24"/>
        </w:rPr>
        <w:t>();</w:t>
      </w:r>
    </w:p>
    <w:p w14:paraId="62EE53E0" w14:textId="77777777" w:rsidR="00191B7B" w:rsidRDefault="00191B7B" w:rsidP="00191B7B">
      <w:pPr>
        <w:snapToGrid w:val="0"/>
        <w:spacing w:line="360" w:lineRule="auto"/>
        <w:ind w:firstLineChars="200" w:firstLine="480"/>
        <w:rPr>
          <w:sz w:val="24"/>
        </w:rPr>
      </w:pPr>
      <w:r w:rsidRPr="00742102">
        <w:rPr>
          <w:sz w:val="24"/>
        </w:rPr>
        <w:t>}</w:t>
      </w:r>
    </w:p>
    <w:p w14:paraId="6C14AB76" w14:textId="77777777" w:rsidR="00191B7B" w:rsidRPr="00885843" w:rsidRDefault="00191B7B" w:rsidP="00191B7B">
      <w:pPr>
        <w:snapToGrid w:val="0"/>
        <w:spacing w:line="360" w:lineRule="auto"/>
        <w:ind w:firstLineChars="200" w:firstLine="480"/>
        <w:rPr>
          <w:sz w:val="24"/>
        </w:rPr>
      </w:pPr>
      <w:r w:rsidRPr="00885843">
        <w:rPr>
          <w:sz w:val="24"/>
        </w:rPr>
        <w:t>3</w:t>
      </w:r>
      <w:r w:rsidRPr="00885843">
        <w:rPr>
          <w:rFonts w:hAnsi="宋体"/>
          <w:sz w:val="24"/>
        </w:rPr>
        <w:t>）测试</w:t>
      </w:r>
    </w:p>
    <w:p w14:paraId="7002CE11" w14:textId="77777777" w:rsidR="00191B7B" w:rsidRPr="009E41F0" w:rsidRDefault="00191B7B" w:rsidP="00191B7B">
      <w:pPr>
        <w:snapToGrid w:val="0"/>
        <w:spacing w:line="360" w:lineRule="auto"/>
        <w:jc w:val="center"/>
        <w:rPr>
          <w:sz w:val="24"/>
        </w:rPr>
      </w:pPr>
      <w:r w:rsidRPr="00742102">
        <w:rPr>
          <w:noProof/>
          <w:sz w:val="24"/>
        </w:rPr>
        <w:lastRenderedPageBreak/>
        <w:drawing>
          <wp:inline distT="0" distB="0" distL="0" distR="0" wp14:anchorId="7E8C62C1" wp14:editId="6AB59500">
            <wp:extent cx="2164268" cy="2530059"/>
            <wp:effectExtent l="0" t="0" r="762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4268" cy="2530059"/>
                    </a:xfrm>
                    <a:prstGeom prst="rect">
                      <a:avLst/>
                    </a:prstGeom>
                  </pic:spPr>
                </pic:pic>
              </a:graphicData>
            </a:graphic>
          </wp:inline>
        </w:drawing>
      </w:r>
    </w:p>
    <w:p w14:paraId="36A85A49" w14:textId="77777777" w:rsidR="00191B7B" w:rsidRPr="009E41F0" w:rsidRDefault="00191B7B" w:rsidP="00191B7B">
      <w:pPr>
        <w:snapToGrid w:val="0"/>
        <w:spacing w:afterLines="25" w:after="78" w:line="360" w:lineRule="auto"/>
        <w:jc w:val="center"/>
        <w:rPr>
          <w:rFonts w:hAnsi="宋体"/>
          <w:b/>
          <w:sz w:val="24"/>
        </w:rPr>
      </w:pPr>
      <w:r w:rsidRPr="002A2E51">
        <w:rPr>
          <w:rFonts w:hAnsi="宋体"/>
          <w:b/>
          <w:noProof/>
          <w:sz w:val="24"/>
        </w:rPr>
        <w:drawing>
          <wp:inline distT="0" distB="0" distL="0" distR="0" wp14:anchorId="532209D3" wp14:editId="5BDFC1E9">
            <wp:extent cx="2956816" cy="1707028"/>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6816" cy="1707028"/>
                    </a:xfrm>
                    <a:prstGeom prst="rect">
                      <a:avLst/>
                    </a:prstGeom>
                  </pic:spPr>
                </pic:pic>
              </a:graphicData>
            </a:graphic>
          </wp:inline>
        </w:drawing>
      </w:r>
    </w:p>
    <w:p w14:paraId="739C82F3" w14:textId="77777777" w:rsidR="00191B7B" w:rsidRDefault="00191B7B" w:rsidP="00191B7B">
      <w:pPr>
        <w:snapToGrid w:val="0"/>
        <w:jc w:val="center"/>
        <w:rPr>
          <w:rFonts w:eastAsia="黑体"/>
          <w:sz w:val="24"/>
        </w:rPr>
      </w:pPr>
      <w:r w:rsidRPr="00BE0E12">
        <w:rPr>
          <w:rFonts w:eastAsia="黑体"/>
          <w:noProof/>
          <w:sz w:val="24"/>
        </w:rPr>
        <w:drawing>
          <wp:inline distT="0" distB="0" distL="0" distR="0" wp14:anchorId="321EF4D1" wp14:editId="68A2C25A">
            <wp:extent cx="1908975" cy="1707028"/>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08975" cy="1707028"/>
                    </a:xfrm>
                    <a:prstGeom prst="rect">
                      <a:avLst/>
                    </a:prstGeom>
                  </pic:spPr>
                </pic:pic>
              </a:graphicData>
            </a:graphic>
          </wp:inline>
        </w:drawing>
      </w:r>
    </w:p>
    <w:p w14:paraId="56589BB6"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5-7</w:t>
      </w:r>
      <w:r w:rsidRPr="00885843">
        <w:rPr>
          <w:rFonts w:eastAsia="黑体"/>
          <w:sz w:val="24"/>
        </w:rPr>
        <w:t xml:space="preserve"> </w:t>
      </w:r>
      <w:r>
        <w:rPr>
          <w:rFonts w:eastAsia="黑体" w:hint="eastAsia"/>
          <w:sz w:val="24"/>
        </w:rPr>
        <w:t>程序设计题</w:t>
      </w:r>
      <w:r>
        <w:rPr>
          <w:rFonts w:eastAsia="黑体" w:hint="eastAsia"/>
          <w:sz w:val="24"/>
        </w:rPr>
        <w:t>2</w:t>
      </w:r>
      <w:r w:rsidRPr="00885843">
        <w:rPr>
          <w:rFonts w:eastAsia="黑体"/>
          <w:sz w:val="24"/>
        </w:rPr>
        <w:t>的</w:t>
      </w:r>
      <w:r>
        <w:rPr>
          <w:rFonts w:eastAsia="黑体" w:hint="eastAsia"/>
          <w:sz w:val="24"/>
        </w:rPr>
        <w:t>运行结果</w:t>
      </w:r>
      <w:r w:rsidRPr="00885843">
        <w:rPr>
          <w:rFonts w:eastAsia="黑体"/>
          <w:sz w:val="24"/>
        </w:rPr>
        <w:t>图</w:t>
      </w:r>
    </w:p>
    <w:p w14:paraId="205A83A4" w14:textId="77777777" w:rsidR="00191B7B" w:rsidRPr="009E41F0" w:rsidRDefault="00191B7B" w:rsidP="00191B7B">
      <w:pPr>
        <w:snapToGrid w:val="0"/>
        <w:jc w:val="center"/>
        <w:rPr>
          <w:rFonts w:eastAsia="黑体"/>
          <w:sz w:val="24"/>
        </w:rPr>
      </w:pPr>
    </w:p>
    <w:p w14:paraId="4B78DAFB" w14:textId="77777777" w:rsidR="00191B7B" w:rsidRDefault="00191B7B" w:rsidP="00191B7B">
      <w:pPr>
        <w:snapToGrid w:val="0"/>
        <w:spacing w:afterLines="25" w:after="78" w:line="360" w:lineRule="auto"/>
        <w:rPr>
          <w:rFonts w:hAnsi="宋体"/>
          <w:b/>
          <w:sz w:val="24"/>
        </w:rPr>
      </w:pPr>
      <w:r>
        <w:rPr>
          <w:rFonts w:hint="eastAsia"/>
          <w:b/>
          <w:sz w:val="24"/>
        </w:rPr>
        <w:t>5</w:t>
      </w:r>
      <w:r w:rsidRPr="00885843">
        <w:rPr>
          <w:b/>
          <w:sz w:val="24"/>
        </w:rPr>
        <w:t>.2.</w:t>
      </w:r>
      <w:r>
        <w:rPr>
          <w:rFonts w:hint="eastAsia"/>
          <w:b/>
          <w:sz w:val="24"/>
        </w:rPr>
        <w:t>4</w:t>
      </w:r>
      <w:r w:rsidRPr="00885843">
        <w:rPr>
          <w:b/>
          <w:sz w:val="24"/>
        </w:rPr>
        <w:t xml:space="preserve"> </w:t>
      </w:r>
      <w:r w:rsidRPr="00885843">
        <w:rPr>
          <w:rFonts w:hAnsi="宋体"/>
          <w:b/>
          <w:sz w:val="24"/>
        </w:rPr>
        <w:t>程序设计</w:t>
      </w:r>
      <w:r>
        <w:rPr>
          <w:rFonts w:hAnsi="宋体" w:hint="eastAsia"/>
          <w:b/>
          <w:sz w:val="24"/>
        </w:rPr>
        <w:t>选做题</w:t>
      </w:r>
    </w:p>
    <w:p w14:paraId="7675B60F" w14:textId="77777777" w:rsidR="00191B7B" w:rsidRPr="00515B2E" w:rsidRDefault="00191B7B" w:rsidP="00191B7B">
      <w:pPr>
        <w:snapToGrid w:val="0"/>
        <w:spacing w:beforeLines="50" w:before="156"/>
        <w:ind w:firstLine="480"/>
        <w:rPr>
          <w:sz w:val="24"/>
        </w:rPr>
      </w:pPr>
      <w:r w:rsidRPr="00515B2E">
        <w:rPr>
          <w:rFonts w:hint="eastAsia"/>
          <w:sz w:val="24"/>
        </w:rPr>
        <w:t>编写并上机调试运行能实现以下功能的函数和程序。</w:t>
      </w:r>
    </w:p>
    <w:p w14:paraId="1CD6465A" w14:textId="77777777" w:rsidR="00191B7B" w:rsidRPr="00515B2E" w:rsidRDefault="00191B7B" w:rsidP="00191B7B">
      <w:pPr>
        <w:rPr>
          <w:del w:id="33" w:author="Tang He" w:date="2020-09-08T14:16:00Z"/>
          <w:sz w:val="24"/>
        </w:rPr>
      </w:pPr>
      <w:r w:rsidRPr="00515B2E">
        <w:rPr>
          <w:rFonts w:hint="eastAsia"/>
          <w:sz w:val="24"/>
        </w:rPr>
        <w:t>编写函数</w:t>
      </w:r>
      <w:proofErr w:type="spellStart"/>
      <w:r w:rsidRPr="00515B2E">
        <w:rPr>
          <w:rFonts w:hint="eastAsia"/>
          <w:sz w:val="24"/>
        </w:rPr>
        <w:t>strnins</w:t>
      </w:r>
      <w:proofErr w:type="spellEnd"/>
      <w:r w:rsidRPr="00515B2E">
        <w:rPr>
          <w:rFonts w:hint="eastAsia"/>
          <w:sz w:val="24"/>
        </w:rPr>
        <w:t>(</w:t>
      </w:r>
      <w:proofErr w:type="spellStart"/>
      <w:r w:rsidRPr="00515B2E">
        <w:rPr>
          <w:rFonts w:hint="eastAsia"/>
          <w:sz w:val="24"/>
        </w:rPr>
        <w:t>s,t,n</w:t>
      </w:r>
      <w:proofErr w:type="spellEnd"/>
      <w:r w:rsidRPr="00515B2E">
        <w:rPr>
          <w:rFonts w:hint="eastAsia"/>
          <w:sz w:val="24"/>
        </w:rPr>
        <w:t>),</w:t>
      </w:r>
      <w:r w:rsidRPr="00515B2E">
        <w:rPr>
          <w:rFonts w:hint="eastAsia"/>
          <w:sz w:val="24"/>
        </w:rPr>
        <w:t>其功能是：可将字符数组</w:t>
      </w:r>
      <w:r w:rsidRPr="00515B2E">
        <w:rPr>
          <w:rFonts w:hint="eastAsia"/>
          <w:sz w:val="24"/>
        </w:rPr>
        <w:t xml:space="preserve"> t</w:t>
      </w:r>
      <w:r w:rsidRPr="00515B2E">
        <w:rPr>
          <w:rFonts w:hint="eastAsia"/>
          <w:sz w:val="24"/>
        </w:rPr>
        <w:t>中的字符串插入到字符数组</w:t>
      </w:r>
      <w:r w:rsidRPr="00515B2E">
        <w:rPr>
          <w:rFonts w:hint="eastAsia"/>
          <w:sz w:val="24"/>
        </w:rPr>
        <w:t xml:space="preserve"> s</w:t>
      </w:r>
      <w:r w:rsidRPr="00515B2E">
        <w:rPr>
          <w:rFonts w:hint="eastAsia"/>
          <w:sz w:val="24"/>
        </w:rPr>
        <w:t>中字符串的第</w:t>
      </w:r>
      <w:r w:rsidRPr="00515B2E">
        <w:rPr>
          <w:rFonts w:hint="eastAsia"/>
          <w:sz w:val="24"/>
        </w:rPr>
        <w:t>n</w:t>
      </w:r>
      <w:r w:rsidRPr="00515B2E">
        <w:rPr>
          <w:rFonts w:hint="eastAsia"/>
          <w:sz w:val="24"/>
        </w:rPr>
        <w:t>个字符的后面。</w:t>
      </w:r>
    </w:p>
    <w:p w14:paraId="6355A98F" w14:textId="77777777" w:rsidR="00191B7B" w:rsidRPr="00515B2E" w:rsidRDefault="00191B7B" w:rsidP="00191B7B">
      <w:pPr>
        <w:ind w:firstLineChars="200" w:firstLine="480"/>
        <w:rPr>
          <w:sz w:val="24"/>
        </w:rPr>
      </w:pPr>
    </w:p>
    <w:p w14:paraId="6856BBFF" w14:textId="77777777" w:rsidR="00191B7B" w:rsidRPr="00885843" w:rsidRDefault="00191B7B" w:rsidP="00191B7B">
      <w:pPr>
        <w:snapToGrid w:val="0"/>
        <w:spacing w:line="360" w:lineRule="auto"/>
        <w:rPr>
          <w:b/>
          <w:sz w:val="24"/>
        </w:rPr>
      </w:pPr>
      <w:r w:rsidRPr="00885843">
        <w:rPr>
          <w:rFonts w:hAnsi="宋体"/>
          <w:b/>
          <w:sz w:val="24"/>
        </w:rPr>
        <w:t>解答：</w:t>
      </w:r>
    </w:p>
    <w:p w14:paraId="627718CD" w14:textId="77777777" w:rsidR="00191B7B" w:rsidRPr="00885843" w:rsidRDefault="00191B7B" w:rsidP="00191B7B">
      <w:pPr>
        <w:snapToGrid w:val="0"/>
        <w:spacing w:line="360" w:lineRule="auto"/>
        <w:rPr>
          <w:sz w:val="24"/>
        </w:rPr>
      </w:pPr>
      <w:r w:rsidRPr="00885843">
        <w:rPr>
          <w:sz w:val="24"/>
        </w:rPr>
        <w:tab/>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5-9</w:t>
      </w:r>
      <w:r w:rsidRPr="00885843">
        <w:rPr>
          <w:rFonts w:hAnsi="宋体"/>
          <w:sz w:val="24"/>
        </w:rPr>
        <w:t>所示。</w:t>
      </w:r>
    </w:p>
    <w:p w14:paraId="0DFF5149" w14:textId="77777777" w:rsidR="00191B7B" w:rsidRPr="00885843" w:rsidRDefault="00191B7B" w:rsidP="00191B7B">
      <w:pPr>
        <w:snapToGrid w:val="0"/>
        <w:spacing w:line="360" w:lineRule="auto"/>
        <w:jc w:val="center"/>
        <w:rPr>
          <w:sz w:val="24"/>
        </w:rPr>
      </w:pPr>
      <w:r>
        <w:object w:dxaOrig="4548" w:dyaOrig="6727" w14:anchorId="68F2CEF7">
          <v:shape id="_x0000_i1039" type="#_x0000_t75" style="width:227.25pt;height:336.2pt" o:ole="">
            <v:imagedata r:id="rId86" o:title=""/>
          </v:shape>
          <o:OLEObject Type="Embed" ProgID="Visio.Drawing.15" ShapeID="_x0000_i1039" DrawAspect="Content" ObjectID="_1731524801" r:id="rId87"/>
        </w:object>
      </w:r>
    </w:p>
    <w:p w14:paraId="16DE04B6"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5-8</w:t>
      </w:r>
      <w:r w:rsidRPr="00885843">
        <w:rPr>
          <w:rFonts w:eastAsia="黑体"/>
          <w:sz w:val="24"/>
        </w:rPr>
        <w:t xml:space="preserve"> </w:t>
      </w:r>
      <w:r>
        <w:rPr>
          <w:rFonts w:eastAsia="黑体" w:hint="eastAsia"/>
          <w:sz w:val="24"/>
        </w:rPr>
        <w:t>选做题</w:t>
      </w:r>
      <w:r w:rsidRPr="00885843">
        <w:rPr>
          <w:rFonts w:eastAsia="黑体"/>
          <w:sz w:val="24"/>
        </w:rPr>
        <w:t>的程序流程图</w:t>
      </w:r>
    </w:p>
    <w:p w14:paraId="5E676D84" w14:textId="77777777" w:rsidR="00191B7B" w:rsidRPr="00601A24" w:rsidRDefault="00191B7B" w:rsidP="00191B7B">
      <w:pPr>
        <w:snapToGrid w:val="0"/>
        <w:jc w:val="center"/>
        <w:rPr>
          <w:rFonts w:eastAsia="黑体"/>
          <w:sz w:val="24"/>
        </w:rPr>
      </w:pPr>
    </w:p>
    <w:p w14:paraId="40E15205" w14:textId="77777777" w:rsidR="00191B7B" w:rsidRPr="00885843" w:rsidRDefault="00191B7B" w:rsidP="00191B7B">
      <w:pPr>
        <w:snapToGrid w:val="0"/>
        <w:spacing w:line="360" w:lineRule="auto"/>
        <w:ind w:firstLineChars="200" w:firstLine="480"/>
        <w:rPr>
          <w:sz w:val="24"/>
        </w:rPr>
      </w:pPr>
      <w:r w:rsidRPr="00885843">
        <w:rPr>
          <w:sz w:val="24"/>
        </w:rPr>
        <w:t>2</w:t>
      </w:r>
      <w:r w:rsidRPr="00885843">
        <w:rPr>
          <w:rFonts w:hAnsi="宋体"/>
          <w:sz w:val="24"/>
        </w:rPr>
        <w:t>）源程序清单</w:t>
      </w:r>
    </w:p>
    <w:p w14:paraId="1F146754" w14:textId="77777777" w:rsidR="00191B7B" w:rsidRPr="00D65C4C" w:rsidRDefault="00191B7B" w:rsidP="00191B7B">
      <w:pPr>
        <w:snapToGrid w:val="0"/>
        <w:spacing w:line="360" w:lineRule="auto"/>
        <w:ind w:firstLineChars="200" w:firstLine="480"/>
        <w:rPr>
          <w:sz w:val="24"/>
        </w:rPr>
      </w:pPr>
      <w:r w:rsidRPr="00D65C4C">
        <w:rPr>
          <w:sz w:val="24"/>
        </w:rPr>
        <w:t>#include&lt;stdio.h&gt;</w:t>
      </w:r>
    </w:p>
    <w:p w14:paraId="6CCCCF5D" w14:textId="77777777" w:rsidR="00191B7B" w:rsidRPr="00D65C4C" w:rsidRDefault="00191B7B" w:rsidP="00191B7B">
      <w:pPr>
        <w:snapToGrid w:val="0"/>
        <w:spacing w:line="360" w:lineRule="auto"/>
        <w:ind w:firstLineChars="200" w:firstLine="480"/>
        <w:rPr>
          <w:sz w:val="24"/>
        </w:rPr>
      </w:pPr>
      <w:r w:rsidRPr="00D65C4C">
        <w:rPr>
          <w:sz w:val="24"/>
        </w:rPr>
        <w:t xml:space="preserve">void </w:t>
      </w:r>
      <w:proofErr w:type="spellStart"/>
      <w:r w:rsidRPr="00D65C4C">
        <w:rPr>
          <w:sz w:val="24"/>
        </w:rPr>
        <w:t>strnins</w:t>
      </w:r>
      <w:proofErr w:type="spellEnd"/>
      <w:r w:rsidRPr="00D65C4C">
        <w:rPr>
          <w:sz w:val="24"/>
        </w:rPr>
        <w:t>(char a[],char b[],int n);</w:t>
      </w:r>
    </w:p>
    <w:p w14:paraId="083C186D" w14:textId="77777777" w:rsidR="00191B7B" w:rsidRPr="00D65C4C" w:rsidRDefault="00191B7B" w:rsidP="00191B7B">
      <w:pPr>
        <w:snapToGrid w:val="0"/>
        <w:spacing w:line="360" w:lineRule="auto"/>
        <w:ind w:firstLineChars="200" w:firstLine="480"/>
        <w:rPr>
          <w:sz w:val="24"/>
        </w:rPr>
      </w:pPr>
      <w:r w:rsidRPr="00D65C4C">
        <w:rPr>
          <w:sz w:val="24"/>
        </w:rPr>
        <w:t>int main()</w:t>
      </w:r>
    </w:p>
    <w:p w14:paraId="0481C7F9" w14:textId="77777777" w:rsidR="00191B7B" w:rsidRPr="00D65C4C" w:rsidRDefault="00191B7B" w:rsidP="00191B7B">
      <w:pPr>
        <w:snapToGrid w:val="0"/>
        <w:spacing w:line="360" w:lineRule="auto"/>
        <w:ind w:firstLineChars="200" w:firstLine="480"/>
        <w:rPr>
          <w:sz w:val="24"/>
        </w:rPr>
      </w:pPr>
      <w:r w:rsidRPr="00D65C4C">
        <w:rPr>
          <w:sz w:val="24"/>
        </w:rPr>
        <w:t>{</w:t>
      </w:r>
    </w:p>
    <w:p w14:paraId="01E13BAE" w14:textId="77777777" w:rsidR="00191B7B" w:rsidRPr="00D65C4C" w:rsidRDefault="00191B7B" w:rsidP="00191B7B">
      <w:pPr>
        <w:snapToGrid w:val="0"/>
        <w:spacing w:line="360" w:lineRule="auto"/>
        <w:ind w:firstLineChars="200" w:firstLine="480"/>
        <w:rPr>
          <w:sz w:val="24"/>
        </w:rPr>
      </w:pPr>
      <w:r w:rsidRPr="00D65C4C">
        <w:rPr>
          <w:sz w:val="24"/>
        </w:rPr>
        <w:tab/>
        <w:t>char a[100],b[100];</w:t>
      </w:r>
    </w:p>
    <w:p w14:paraId="38BB39BC" w14:textId="77777777" w:rsidR="00191B7B" w:rsidRPr="00D65C4C" w:rsidRDefault="00191B7B" w:rsidP="00191B7B">
      <w:pPr>
        <w:snapToGrid w:val="0"/>
        <w:spacing w:line="360" w:lineRule="auto"/>
        <w:ind w:firstLineChars="200" w:firstLine="480"/>
        <w:rPr>
          <w:sz w:val="24"/>
        </w:rPr>
      </w:pPr>
      <w:r w:rsidRPr="00D65C4C">
        <w:rPr>
          <w:sz w:val="24"/>
        </w:rPr>
        <w:tab/>
        <w:t>int n=0;</w:t>
      </w:r>
    </w:p>
    <w:p w14:paraId="01A2ABA2" w14:textId="77777777" w:rsidR="00191B7B" w:rsidRPr="00D65C4C" w:rsidRDefault="00191B7B" w:rsidP="00191B7B">
      <w:pPr>
        <w:snapToGrid w:val="0"/>
        <w:spacing w:line="360" w:lineRule="auto"/>
        <w:ind w:firstLineChars="200" w:firstLine="480"/>
        <w:rPr>
          <w:sz w:val="24"/>
        </w:rPr>
      </w:pPr>
      <w:r w:rsidRPr="00D65C4C">
        <w:rPr>
          <w:sz w:val="24"/>
        </w:rPr>
        <w:tab/>
      </w:r>
      <w:proofErr w:type="spellStart"/>
      <w:r w:rsidRPr="00D65C4C">
        <w:rPr>
          <w:sz w:val="24"/>
        </w:rPr>
        <w:t>scanf</w:t>
      </w:r>
      <w:proofErr w:type="spellEnd"/>
      <w:r w:rsidRPr="00D65C4C">
        <w:rPr>
          <w:sz w:val="24"/>
        </w:rPr>
        <w:t>("%s %s %</w:t>
      </w:r>
      <w:proofErr w:type="spellStart"/>
      <w:r w:rsidRPr="00D65C4C">
        <w:rPr>
          <w:sz w:val="24"/>
        </w:rPr>
        <w:t>d",&amp;a,&amp;b,&amp;n</w:t>
      </w:r>
      <w:proofErr w:type="spellEnd"/>
      <w:r w:rsidRPr="00D65C4C">
        <w:rPr>
          <w:sz w:val="24"/>
        </w:rPr>
        <w:t>);</w:t>
      </w:r>
    </w:p>
    <w:p w14:paraId="589F1129" w14:textId="77777777" w:rsidR="00191B7B" w:rsidRPr="00D65C4C" w:rsidRDefault="00191B7B" w:rsidP="00191B7B">
      <w:pPr>
        <w:snapToGrid w:val="0"/>
        <w:spacing w:line="360" w:lineRule="auto"/>
        <w:ind w:firstLineChars="200" w:firstLine="480"/>
        <w:rPr>
          <w:sz w:val="24"/>
        </w:rPr>
      </w:pPr>
      <w:r w:rsidRPr="00D65C4C">
        <w:rPr>
          <w:sz w:val="24"/>
        </w:rPr>
        <w:tab/>
      </w:r>
      <w:proofErr w:type="spellStart"/>
      <w:r w:rsidRPr="00D65C4C">
        <w:rPr>
          <w:sz w:val="24"/>
        </w:rPr>
        <w:t>strnins</w:t>
      </w:r>
      <w:proofErr w:type="spellEnd"/>
      <w:r w:rsidRPr="00D65C4C">
        <w:rPr>
          <w:sz w:val="24"/>
        </w:rPr>
        <w:t>(</w:t>
      </w:r>
      <w:proofErr w:type="spellStart"/>
      <w:r w:rsidRPr="00D65C4C">
        <w:rPr>
          <w:sz w:val="24"/>
        </w:rPr>
        <w:t>a,b,n</w:t>
      </w:r>
      <w:proofErr w:type="spellEnd"/>
      <w:r w:rsidRPr="00D65C4C">
        <w:rPr>
          <w:sz w:val="24"/>
        </w:rPr>
        <w:t>);</w:t>
      </w:r>
    </w:p>
    <w:p w14:paraId="69622B48" w14:textId="77777777" w:rsidR="00191B7B" w:rsidRPr="00D65C4C" w:rsidRDefault="00191B7B" w:rsidP="00191B7B">
      <w:pPr>
        <w:snapToGrid w:val="0"/>
        <w:spacing w:line="360" w:lineRule="auto"/>
        <w:ind w:firstLineChars="200" w:firstLine="480"/>
        <w:rPr>
          <w:sz w:val="24"/>
        </w:rPr>
      </w:pPr>
      <w:r w:rsidRPr="00D65C4C">
        <w:rPr>
          <w:sz w:val="24"/>
        </w:rPr>
        <w:tab/>
      </w:r>
      <w:proofErr w:type="spellStart"/>
      <w:r w:rsidRPr="00D65C4C">
        <w:rPr>
          <w:sz w:val="24"/>
        </w:rPr>
        <w:t>printf</w:t>
      </w:r>
      <w:proofErr w:type="spellEnd"/>
      <w:r w:rsidRPr="00D65C4C">
        <w:rPr>
          <w:sz w:val="24"/>
        </w:rPr>
        <w:t>("%</w:t>
      </w:r>
      <w:proofErr w:type="spellStart"/>
      <w:r w:rsidRPr="00D65C4C">
        <w:rPr>
          <w:sz w:val="24"/>
        </w:rPr>
        <w:t>s",a</w:t>
      </w:r>
      <w:proofErr w:type="spellEnd"/>
      <w:r w:rsidRPr="00D65C4C">
        <w:rPr>
          <w:sz w:val="24"/>
        </w:rPr>
        <w:t>);</w:t>
      </w:r>
    </w:p>
    <w:p w14:paraId="76236935" w14:textId="77777777" w:rsidR="00191B7B" w:rsidRPr="00D65C4C" w:rsidRDefault="00191B7B" w:rsidP="00191B7B">
      <w:pPr>
        <w:snapToGrid w:val="0"/>
        <w:spacing w:line="360" w:lineRule="auto"/>
        <w:ind w:firstLineChars="200" w:firstLine="480"/>
        <w:rPr>
          <w:sz w:val="24"/>
        </w:rPr>
      </w:pPr>
      <w:r w:rsidRPr="00D65C4C">
        <w:rPr>
          <w:sz w:val="24"/>
        </w:rPr>
        <w:tab/>
        <w:t>return 0;</w:t>
      </w:r>
    </w:p>
    <w:p w14:paraId="4788005A" w14:textId="77777777" w:rsidR="00191B7B" w:rsidRPr="00D65C4C" w:rsidRDefault="00191B7B" w:rsidP="00191B7B">
      <w:pPr>
        <w:snapToGrid w:val="0"/>
        <w:spacing w:line="360" w:lineRule="auto"/>
        <w:ind w:firstLineChars="200" w:firstLine="480"/>
        <w:rPr>
          <w:sz w:val="24"/>
        </w:rPr>
      </w:pPr>
      <w:r w:rsidRPr="00D65C4C">
        <w:rPr>
          <w:sz w:val="24"/>
        </w:rPr>
        <w:t>}</w:t>
      </w:r>
    </w:p>
    <w:p w14:paraId="47825E54" w14:textId="77777777" w:rsidR="00191B7B" w:rsidRPr="00D65C4C" w:rsidRDefault="00191B7B" w:rsidP="00191B7B">
      <w:pPr>
        <w:snapToGrid w:val="0"/>
        <w:spacing w:line="360" w:lineRule="auto"/>
        <w:ind w:firstLineChars="200" w:firstLine="480"/>
        <w:rPr>
          <w:sz w:val="24"/>
        </w:rPr>
      </w:pPr>
      <w:r w:rsidRPr="00D65C4C">
        <w:rPr>
          <w:sz w:val="24"/>
        </w:rPr>
        <w:t xml:space="preserve">void </w:t>
      </w:r>
      <w:proofErr w:type="spellStart"/>
      <w:r w:rsidRPr="00D65C4C">
        <w:rPr>
          <w:sz w:val="24"/>
        </w:rPr>
        <w:t>strnins</w:t>
      </w:r>
      <w:proofErr w:type="spellEnd"/>
      <w:r w:rsidRPr="00D65C4C">
        <w:rPr>
          <w:sz w:val="24"/>
        </w:rPr>
        <w:t>(char a[],char b[],int n)</w:t>
      </w:r>
    </w:p>
    <w:p w14:paraId="6F6989FD" w14:textId="77777777" w:rsidR="00191B7B" w:rsidRPr="00D65C4C" w:rsidRDefault="00191B7B" w:rsidP="00191B7B">
      <w:pPr>
        <w:snapToGrid w:val="0"/>
        <w:spacing w:line="360" w:lineRule="auto"/>
        <w:ind w:firstLineChars="200" w:firstLine="480"/>
        <w:rPr>
          <w:sz w:val="24"/>
        </w:rPr>
      </w:pPr>
      <w:r w:rsidRPr="00D65C4C">
        <w:rPr>
          <w:sz w:val="24"/>
        </w:rPr>
        <w:t>{</w:t>
      </w:r>
    </w:p>
    <w:p w14:paraId="3EDFA812" w14:textId="77777777" w:rsidR="00191B7B" w:rsidRPr="00D65C4C" w:rsidRDefault="00191B7B" w:rsidP="00191B7B">
      <w:pPr>
        <w:snapToGrid w:val="0"/>
        <w:spacing w:line="360" w:lineRule="auto"/>
        <w:ind w:firstLineChars="200" w:firstLine="480"/>
        <w:rPr>
          <w:sz w:val="24"/>
        </w:rPr>
      </w:pPr>
      <w:r w:rsidRPr="00D65C4C">
        <w:rPr>
          <w:sz w:val="24"/>
        </w:rPr>
        <w:tab/>
        <w:t xml:space="preserve">int </w:t>
      </w:r>
      <w:proofErr w:type="spellStart"/>
      <w:r w:rsidRPr="00D65C4C">
        <w:rPr>
          <w:sz w:val="24"/>
        </w:rPr>
        <w:t>i</w:t>
      </w:r>
      <w:proofErr w:type="spellEnd"/>
      <w:r w:rsidRPr="00D65C4C">
        <w:rPr>
          <w:sz w:val="24"/>
        </w:rPr>
        <w:t>=n;</w:t>
      </w:r>
    </w:p>
    <w:p w14:paraId="253F8971" w14:textId="77777777" w:rsidR="00191B7B" w:rsidRPr="00D65C4C" w:rsidRDefault="00191B7B" w:rsidP="00191B7B">
      <w:pPr>
        <w:snapToGrid w:val="0"/>
        <w:spacing w:line="360" w:lineRule="auto"/>
        <w:ind w:firstLineChars="200" w:firstLine="480"/>
        <w:rPr>
          <w:sz w:val="24"/>
        </w:rPr>
      </w:pPr>
      <w:r w:rsidRPr="00D65C4C">
        <w:rPr>
          <w:sz w:val="24"/>
        </w:rPr>
        <w:lastRenderedPageBreak/>
        <w:tab/>
        <w:t>int j=0;</w:t>
      </w:r>
    </w:p>
    <w:p w14:paraId="118871CB" w14:textId="77777777" w:rsidR="00191B7B" w:rsidRPr="00D65C4C" w:rsidRDefault="00191B7B" w:rsidP="00191B7B">
      <w:pPr>
        <w:snapToGrid w:val="0"/>
        <w:spacing w:line="360" w:lineRule="auto"/>
        <w:ind w:firstLineChars="200" w:firstLine="480"/>
        <w:rPr>
          <w:sz w:val="24"/>
        </w:rPr>
      </w:pPr>
      <w:r w:rsidRPr="00D65C4C">
        <w:rPr>
          <w:sz w:val="24"/>
        </w:rPr>
        <w:tab/>
        <w:t>while(b[j])</w:t>
      </w:r>
    </w:p>
    <w:p w14:paraId="3A8245FF" w14:textId="77777777" w:rsidR="00191B7B" w:rsidRPr="00D65C4C" w:rsidRDefault="00191B7B" w:rsidP="00191B7B">
      <w:pPr>
        <w:snapToGrid w:val="0"/>
        <w:spacing w:line="360" w:lineRule="auto"/>
        <w:ind w:firstLineChars="200" w:firstLine="480"/>
        <w:rPr>
          <w:sz w:val="24"/>
        </w:rPr>
      </w:pPr>
      <w:r w:rsidRPr="00D65C4C">
        <w:rPr>
          <w:sz w:val="24"/>
        </w:rPr>
        <w:tab/>
        <w:t>{</w:t>
      </w:r>
    </w:p>
    <w:p w14:paraId="32C42BE4" w14:textId="77777777" w:rsidR="00191B7B" w:rsidRPr="00D65C4C" w:rsidRDefault="00191B7B" w:rsidP="00191B7B">
      <w:pPr>
        <w:snapToGrid w:val="0"/>
        <w:spacing w:line="360" w:lineRule="auto"/>
        <w:ind w:firstLineChars="200" w:firstLine="480"/>
        <w:rPr>
          <w:sz w:val="24"/>
        </w:rPr>
      </w:pPr>
      <w:r w:rsidRPr="00D65C4C">
        <w:rPr>
          <w:sz w:val="24"/>
        </w:rPr>
        <w:tab/>
      </w:r>
      <w:r w:rsidRPr="00D65C4C">
        <w:rPr>
          <w:sz w:val="24"/>
        </w:rPr>
        <w:tab/>
        <w:t>a[</w:t>
      </w:r>
      <w:proofErr w:type="spellStart"/>
      <w:r w:rsidRPr="00D65C4C">
        <w:rPr>
          <w:sz w:val="24"/>
        </w:rPr>
        <w:t>i</w:t>
      </w:r>
      <w:proofErr w:type="spellEnd"/>
      <w:r w:rsidRPr="00D65C4C">
        <w:rPr>
          <w:sz w:val="24"/>
        </w:rPr>
        <w:t>] = b[j];</w:t>
      </w:r>
    </w:p>
    <w:p w14:paraId="2AD4A504" w14:textId="77777777" w:rsidR="00191B7B" w:rsidRPr="00D65C4C" w:rsidRDefault="00191B7B" w:rsidP="00191B7B">
      <w:pPr>
        <w:snapToGrid w:val="0"/>
        <w:spacing w:line="360" w:lineRule="auto"/>
        <w:ind w:firstLineChars="200" w:firstLine="480"/>
        <w:rPr>
          <w:sz w:val="24"/>
        </w:rPr>
      </w:pPr>
      <w:r w:rsidRPr="00D65C4C">
        <w:rPr>
          <w:sz w:val="24"/>
        </w:rPr>
        <w:tab/>
      </w:r>
      <w:r w:rsidRPr="00D65C4C">
        <w:rPr>
          <w:sz w:val="24"/>
        </w:rPr>
        <w:tab/>
      </w:r>
      <w:proofErr w:type="spellStart"/>
      <w:r w:rsidRPr="00D65C4C">
        <w:rPr>
          <w:sz w:val="24"/>
        </w:rPr>
        <w:t>i</w:t>
      </w:r>
      <w:proofErr w:type="spellEnd"/>
      <w:r w:rsidRPr="00D65C4C">
        <w:rPr>
          <w:sz w:val="24"/>
        </w:rPr>
        <w:t>++;</w:t>
      </w:r>
    </w:p>
    <w:p w14:paraId="3ACB6677" w14:textId="77777777" w:rsidR="00191B7B" w:rsidRPr="00D65C4C" w:rsidRDefault="00191B7B" w:rsidP="00191B7B">
      <w:pPr>
        <w:snapToGrid w:val="0"/>
        <w:spacing w:line="360" w:lineRule="auto"/>
        <w:ind w:firstLineChars="200" w:firstLine="480"/>
        <w:rPr>
          <w:sz w:val="24"/>
        </w:rPr>
      </w:pPr>
      <w:r w:rsidRPr="00D65C4C">
        <w:rPr>
          <w:sz w:val="24"/>
        </w:rPr>
        <w:tab/>
      </w:r>
      <w:r w:rsidRPr="00D65C4C">
        <w:rPr>
          <w:sz w:val="24"/>
        </w:rPr>
        <w:tab/>
      </w:r>
      <w:proofErr w:type="spellStart"/>
      <w:r w:rsidRPr="00D65C4C">
        <w:rPr>
          <w:sz w:val="24"/>
        </w:rPr>
        <w:t>j++</w:t>
      </w:r>
      <w:proofErr w:type="spellEnd"/>
      <w:r w:rsidRPr="00D65C4C">
        <w:rPr>
          <w:sz w:val="24"/>
        </w:rPr>
        <w:t>;</w:t>
      </w:r>
    </w:p>
    <w:p w14:paraId="2826BF2B" w14:textId="77777777" w:rsidR="00191B7B" w:rsidRPr="00D65C4C" w:rsidRDefault="00191B7B" w:rsidP="00191B7B">
      <w:pPr>
        <w:snapToGrid w:val="0"/>
        <w:spacing w:line="360" w:lineRule="auto"/>
        <w:ind w:firstLineChars="200" w:firstLine="480"/>
        <w:rPr>
          <w:sz w:val="24"/>
        </w:rPr>
      </w:pPr>
      <w:r w:rsidRPr="00D65C4C">
        <w:rPr>
          <w:sz w:val="24"/>
        </w:rPr>
        <w:tab/>
        <w:t>}</w:t>
      </w:r>
    </w:p>
    <w:p w14:paraId="7180A996" w14:textId="77777777" w:rsidR="00191B7B" w:rsidRPr="00D65C4C" w:rsidRDefault="00191B7B" w:rsidP="00191B7B">
      <w:pPr>
        <w:snapToGrid w:val="0"/>
        <w:spacing w:line="360" w:lineRule="auto"/>
        <w:ind w:firstLineChars="200" w:firstLine="480"/>
        <w:rPr>
          <w:sz w:val="24"/>
        </w:rPr>
      </w:pPr>
      <w:r w:rsidRPr="00D65C4C">
        <w:rPr>
          <w:sz w:val="24"/>
        </w:rPr>
        <w:tab/>
        <w:t>a[i+1]='\0';</w:t>
      </w:r>
    </w:p>
    <w:p w14:paraId="6FF6DEF1" w14:textId="77777777" w:rsidR="00191B7B" w:rsidRDefault="00191B7B" w:rsidP="00191B7B">
      <w:pPr>
        <w:snapToGrid w:val="0"/>
        <w:spacing w:line="360" w:lineRule="auto"/>
        <w:ind w:firstLineChars="200" w:firstLine="480"/>
        <w:rPr>
          <w:sz w:val="24"/>
        </w:rPr>
      </w:pPr>
      <w:r w:rsidRPr="00D65C4C">
        <w:rPr>
          <w:sz w:val="24"/>
        </w:rPr>
        <w:t>}</w:t>
      </w:r>
    </w:p>
    <w:p w14:paraId="6CD3C2B4" w14:textId="77777777" w:rsidR="00191B7B" w:rsidRPr="00885843" w:rsidRDefault="00191B7B" w:rsidP="00191B7B">
      <w:pPr>
        <w:snapToGrid w:val="0"/>
        <w:spacing w:line="360" w:lineRule="auto"/>
        <w:ind w:firstLineChars="200" w:firstLine="480"/>
        <w:rPr>
          <w:sz w:val="24"/>
        </w:rPr>
      </w:pPr>
      <w:r w:rsidRPr="00885843">
        <w:rPr>
          <w:sz w:val="24"/>
        </w:rPr>
        <w:t>3</w:t>
      </w:r>
      <w:r w:rsidRPr="00885843">
        <w:rPr>
          <w:rFonts w:hAnsi="宋体"/>
          <w:sz w:val="24"/>
        </w:rPr>
        <w:t>）测试</w:t>
      </w:r>
    </w:p>
    <w:p w14:paraId="12E156AC"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69C6D1E2" w14:textId="77777777" w:rsidR="00191B7B" w:rsidRPr="00885843" w:rsidRDefault="00191B7B" w:rsidP="00191B7B">
      <w:pPr>
        <w:snapToGrid w:val="0"/>
        <w:spacing w:line="360" w:lineRule="auto"/>
        <w:ind w:firstLineChars="200" w:firstLine="480"/>
        <w:rPr>
          <w:sz w:val="24"/>
        </w:rPr>
      </w:pPr>
      <w:r w:rsidRPr="00885843">
        <w:rPr>
          <w:sz w:val="24"/>
        </w:rPr>
        <w:tab/>
        <w:t xml:space="preserve">  </w:t>
      </w:r>
      <w:proofErr w:type="spellStart"/>
      <w:r w:rsidRPr="00236192">
        <w:rPr>
          <w:sz w:val="24"/>
        </w:rPr>
        <w:t>ilovechina</w:t>
      </w:r>
      <w:proofErr w:type="spellEnd"/>
      <w:r w:rsidRPr="00236192">
        <w:rPr>
          <w:sz w:val="24"/>
        </w:rPr>
        <w:t xml:space="preserve"> </w:t>
      </w:r>
      <w:proofErr w:type="spellStart"/>
      <w:r w:rsidRPr="00236192">
        <w:rPr>
          <w:sz w:val="24"/>
        </w:rPr>
        <w:t>ilovehust</w:t>
      </w:r>
      <w:proofErr w:type="spellEnd"/>
      <w:r w:rsidRPr="00236192">
        <w:rPr>
          <w:sz w:val="24"/>
        </w:rPr>
        <w:t xml:space="preserve"> 5</w:t>
      </w:r>
    </w:p>
    <w:p w14:paraId="0B6EBD4C" w14:textId="77777777" w:rsidR="00191B7B" w:rsidRPr="009C2B59" w:rsidRDefault="00191B7B" w:rsidP="00191B7B">
      <w:pPr>
        <w:snapToGrid w:val="0"/>
        <w:spacing w:line="360" w:lineRule="auto"/>
        <w:ind w:firstLineChars="200" w:firstLine="480"/>
        <w:rPr>
          <w:rFonts w:hAnsi="宋体"/>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3260B931" w14:textId="77777777" w:rsidR="00191B7B" w:rsidRDefault="00191B7B" w:rsidP="00191B7B">
      <w:pPr>
        <w:snapToGrid w:val="0"/>
        <w:spacing w:line="360" w:lineRule="auto"/>
        <w:ind w:firstLineChars="200" w:firstLine="480"/>
        <w:jc w:val="center"/>
        <w:rPr>
          <w:sz w:val="24"/>
        </w:rPr>
      </w:pPr>
      <w:r w:rsidRPr="00530FB0">
        <w:rPr>
          <w:noProof/>
          <w:sz w:val="24"/>
        </w:rPr>
        <w:drawing>
          <wp:inline distT="0" distB="0" distL="0" distR="0" wp14:anchorId="4706DB06" wp14:editId="6D0D5755">
            <wp:extent cx="4412362" cy="1253599"/>
            <wp:effectExtent l="0" t="0" r="762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2362" cy="1253599"/>
                    </a:xfrm>
                    <a:prstGeom prst="rect">
                      <a:avLst/>
                    </a:prstGeom>
                  </pic:spPr>
                </pic:pic>
              </a:graphicData>
            </a:graphic>
          </wp:inline>
        </w:drawing>
      </w:r>
    </w:p>
    <w:p w14:paraId="43AD6990" w14:textId="77777777" w:rsidR="00191B7B" w:rsidRPr="00F756DF" w:rsidRDefault="00191B7B" w:rsidP="00191B7B">
      <w:pPr>
        <w:snapToGrid w:val="0"/>
        <w:jc w:val="center"/>
        <w:rPr>
          <w:rFonts w:eastAsia="黑体"/>
          <w:sz w:val="24"/>
        </w:rPr>
      </w:pPr>
      <w:r w:rsidRPr="00885843">
        <w:rPr>
          <w:rFonts w:eastAsia="黑体"/>
          <w:sz w:val="24"/>
        </w:rPr>
        <w:t>图</w:t>
      </w:r>
      <w:r>
        <w:rPr>
          <w:rFonts w:eastAsia="黑体" w:hint="eastAsia"/>
          <w:sz w:val="24"/>
        </w:rPr>
        <w:t>5-9</w:t>
      </w:r>
      <w:r w:rsidRPr="00885843">
        <w:rPr>
          <w:rFonts w:eastAsia="黑体"/>
          <w:sz w:val="24"/>
        </w:rPr>
        <w:t xml:space="preserve"> </w:t>
      </w:r>
      <w:r>
        <w:rPr>
          <w:rFonts w:eastAsia="黑体" w:hint="eastAsia"/>
          <w:sz w:val="24"/>
        </w:rPr>
        <w:t>选做题</w:t>
      </w:r>
      <w:r w:rsidRPr="00885843">
        <w:rPr>
          <w:rFonts w:eastAsia="黑体"/>
          <w:sz w:val="24"/>
        </w:rPr>
        <w:t>的</w:t>
      </w:r>
      <w:r>
        <w:rPr>
          <w:rFonts w:eastAsia="黑体" w:hint="eastAsia"/>
          <w:sz w:val="24"/>
        </w:rPr>
        <w:t>运行结果</w:t>
      </w:r>
      <w:r w:rsidRPr="00885843">
        <w:rPr>
          <w:rFonts w:eastAsia="黑体"/>
          <w:sz w:val="24"/>
        </w:rPr>
        <w:t>图</w:t>
      </w:r>
    </w:p>
    <w:p w14:paraId="6EB78E34" w14:textId="77777777" w:rsidR="00191B7B" w:rsidRPr="00885843" w:rsidRDefault="00191B7B" w:rsidP="00191B7B">
      <w:pPr>
        <w:pStyle w:val="2"/>
        <w:rPr>
          <w:rFonts w:ascii="Times New Roman" w:eastAsiaTheme="majorEastAsia" w:hAnsi="Times New Roman"/>
          <w:sz w:val="28"/>
          <w:szCs w:val="28"/>
        </w:rPr>
      </w:pPr>
      <w:bookmarkStart w:id="34" w:name="_Toc60159269"/>
      <w:r>
        <w:rPr>
          <w:rFonts w:ascii="Times New Roman" w:eastAsiaTheme="majorEastAsia" w:hAnsi="Times New Roman" w:hint="eastAsia"/>
          <w:sz w:val="28"/>
          <w:szCs w:val="28"/>
        </w:rPr>
        <w:t>5</w:t>
      </w:r>
      <w:r>
        <w:rPr>
          <w:rFonts w:ascii="Times New Roman" w:eastAsiaTheme="majorEastAsia" w:hAnsi="Times New Roman"/>
          <w:sz w:val="28"/>
          <w:szCs w:val="28"/>
        </w:rPr>
        <w:t>.</w:t>
      </w:r>
      <w:r>
        <w:rPr>
          <w:rFonts w:ascii="Times New Roman" w:eastAsiaTheme="majorEastAsia" w:hAnsi="Times New Roman" w:hint="eastAsia"/>
          <w:sz w:val="28"/>
          <w:szCs w:val="28"/>
        </w:rPr>
        <w:t>3</w:t>
      </w:r>
      <w:r w:rsidRPr="00885843">
        <w:rPr>
          <w:rFonts w:ascii="Times New Roman" w:eastAsiaTheme="majorEastAsia" w:hAnsi="Times New Roman"/>
          <w:sz w:val="28"/>
          <w:szCs w:val="28"/>
        </w:rPr>
        <w:t xml:space="preserve"> </w:t>
      </w:r>
      <w:r w:rsidRPr="00885843">
        <w:rPr>
          <w:rFonts w:ascii="Times New Roman" w:eastAsiaTheme="majorEastAsia" w:hAnsiTheme="majorEastAsia"/>
          <w:sz w:val="28"/>
          <w:szCs w:val="28"/>
        </w:rPr>
        <w:t>实验小结</w:t>
      </w:r>
      <w:bookmarkEnd w:id="34"/>
    </w:p>
    <w:p w14:paraId="12D75961" w14:textId="77777777" w:rsidR="00191B7B" w:rsidRPr="00F63C01" w:rsidRDefault="00191B7B" w:rsidP="00191B7B">
      <w:pPr>
        <w:snapToGrid w:val="0"/>
        <w:spacing w:line="360" w:lineRule="auto"/>
        <w:rPr>
          <w:sz w:val="24"/>
        </w:rPr>
      </w:pPr>
      <w:r w:rsidRPr="00885843">
        <w:t xml:space="preserve">   </w:t>
      </w:r>
      <w:r w:rsidRPr="00944D53">
        <w:rPr>
          <w:sz w:val="24"/>
        </w:rPr>
        <w:t xml:space="preserve"> </w:t>
      </w:r>
      <w:r>
        <w:rPr>
          <w:rFonts w:hAnsi="宋体" w:hint="eastAsia"/>
          <w:sz w:val="24"/>
        </w:rPr>
        <w:t>实验中体会到了数组在存储数据上的方便性，掌握了</w:t>
      </w:r>
      <w:r w:rsidRPr="001C543A">
        <w:rPr>
          <w:rFonts w:hAnsi="宋体" w:hint="eastAsia"/>
          <w:sz w:val="24"/>
        </w:rPr>
        <w:t>了数组的说明、初始化和使用</w:t>
      </w:r>
      <w:r>
        <w:rPr>
          <w:rFonts w:hAnsi="宋体" w:hint="eastAsia"/>
          <w:sz w:val="24"/>
        </w:rPr>
        <w:t>，同时也发现使用数组的时候一定要小心访问非法内存的问题，否则会产生很多问题。还掌握了字符串的常见处理方法和二分查找的思想以及选择排序的办法。</w:t>
      </w:r>
    </w:p>
    <w:p w14:paraId="6A8C94B5" w14:textId="77777777" w:rsidR="00191B7B" w:rsidRDefault="00191B7B" w:rsidP="00191B7B">
      <w:pPr>
        <w:widowControl/>
        <w:jc w:val="left"/>
      </w:pPr>
      <w:r>
        <w:br w:type="page"/>
      </w:r>
    </w:p>
    <w:p w14:paraId="2E31E5FB" w14:textId="77777777" w:rsidR="00191B7B" w:rsidRPr="00885843" w:rsidRDefault="00191B7B" w:rsidP="00191B7B">
      <w:pPr>
        <w:pStyle w:val="1"/>
        <w:spacing w:beforeLines="50" w:before="156" w:afterLines="50" w:after="156"/>
        <w:jc w:val="center"/>
        <w:rPr>
          <w:rFonts w:eastAsiaTheme="minorEastAsia"/>
        </w:rPr>
      </w:pPr>
      <w:bookmarkStart w:id="35" w:name="_Toc60159270"/>
      <w:r>
        <w:rPr>
          <w:rFonts w:eastAsia="黑体"/>
          <w:kern w:val="0"/>
          <w:sz w:val="36"/>
          <w:szCs w:val="36"/>
        </w:rPr>
        <w:lastRenderedPageBreak/>
        <w:t>6</w:t>
      </w:r>
      <w:r w:rsidRPr="00885843">
        <w:rPr>
          <w:rFonts w:eastAsia="黑体"/>
          <w:kern w:val="0"/>
          <w:sz w:val="36"/>
          <w:szCs w:val="36"/>
        </w:rPr>
        <w:t xml:space="preserve"> </w:t>
      </w:r>
      <w:r>
        <w:rPr>
          <w:rFonts w:eastAsia="黑体"/>
          <w:kern w:val="0"/>
          <w:sz w:val="36"/>
          <w:szCs w:val="36"/>
        </w:rPr>
        <w:t xml:space="preserve"> </w:t>
      </w:r>
      <w:r>
        <w:rPr>
          <w:rFonts w:eastAsia="黑体" w:hint="eastAsia"/>
          <w:kern w:val="0"/>
          <w:sz w:val="36"/>
          <w:szCs w:val="36"/>
        </w:rPr>
        <w:t>指针</w:t>
      </w:r>
      <w:r w:rsidRPr="00426A2A">
        <w:rPr>
          <w:rFonts w:eastAsia="黑体"/>
          <w:kern w:val="0"/>
          <w:sz w:val="36"/>
          <w:szCs w:val="36"/>
        </w:rPr>
        <w:t>实验</w:t>
      </w:r>
      <w:bookmarkEnd w:id="35"/>
    </w:p>
    <w:p w14:paraId="4B509C2F" w14:textId="77777777" w:rsidR="00191B7B" w:rsidRPr="00885843" w:rsidRDefault="00191B7B" w:rsidP="00191B7B">
      <w:pPr>
        <w:pStyle w:val="2"/>
        <w:spacing w:beforeLines="50" w:before="156" w:afterLines="50" w:after="156"/>
        <w:rPr>
          <w:rFonts w:ascii="Times New Roman" w:hAnsi="Times New Roman"/>
          <w:b w:val="0"/>
          <w:sz w:val="28"/>
          <w:szCs w:val="28"/>
        </w:rPr>
      </w:pPr>
      <w:bookmarkStart w:id="36" w:name="_Toc60159271"/>
      <w:r>
        <w:rPr>
          <w:rFonts w:ascii="Times New Roman" w:hAnsi="Times New Roman" w:hint="eastAsia"/>
          <w:sz w:val="28"/>
          <w:szCs w:val="28"/>
        </w:rPr>
        <w:t>6</w:t>
      </w:r>
      <w:r w:rsidRPr="00885843">
        <w:rPr>
          <w:rFonts w:ascii="Times New Roman" w:hAnsi="Times New Roman"/>
          <w:sz w:val="28"/>
          <w:szCs w:val="28"/>
        </w:rPr>
        <w:t xml:space="preserve">.1 </w:t>
      </w:r>
      <w:r w:rsidRPr="00885843">
        <w:rPr>
          <w:rFonts w:ascii="Times New Roman" w:hAnsi="Times New Roman"/>
          <w:sz w:val="28"/>
          <w:szCs w:val="28"/>
        </w:rPr>
        <w:t>实验目的</w:t>
      </w:r>
      <w:bookmarkEnd w:id="36"/>
      <w:r w:rsidRPr="00885843">
        <w:rPr>
          <w:rFonts w:ascii="Times New Roman" w:hAnsi="Times New Roman"/>
          <w:sz w:val="28"/>
          <w:szCs w:val="28"/>
        </w:rPr>
        <w:t xml:space="preserve"> </w:t>
      </w:r>
    </w:p>
    <w:p w14:paraId="6E849448" w14:textId="77777777" w:rsidR="00191B7B" w:rsidRPr="00C46176" w:rsidRDefault="00191B7B" w:rsidP="00191B7B">
      <w:pPr>
        <w:spacing w:line="360" w:lineRule="auto"/>
        <w:jc w:val="left"/>
        <w:rPr>
          <w:sz w:val="24"/>
          <w:szCs w:val="22"/>
        </w:rPr>
      </w:pPr>
      <w:r w:rsidRPr="00C46176">
        <w:rPr>
          <w:rFonts w:hint="eastAsia"/>
          <w:sz w:val="24"/>
          <w:szCs w:val="22"/>
        </w:rPr>
        <w:t>（</w:t>
      </w:r>
      <w:r w:rsidRPr="00C46176">
        <w:rPr>
          <w:rFonts w:hint="eastAsia"/>
          <w:sz w:val="24"/>
          <w:szCs w:val="22"/>
        </w:rPr>
        <w:t>1</w:t>
      </w:r>
      <w:r w:rsidRPr="00C46176">
        <w:rPr>
          <w:rFonts w:hint="eastAsia"/>
          <w:sz w:val="24"/>
          <w:szCs w:val="22"/>
        </w:rPr>
        <w:t>）熟练掌握指针的说明、赋值、使用。</w:t>
      </w:r>
    </w:p>
    <w:p w14:paraId="6F398CDC" w14:textId="77777777" w:rsidR="00191B7B" w:rsidRPr="00C46176" w:rsidRDefault="00191B7B" w:rsidP="00191B7B">
      <w:pPr>
        <w:spacing w:line="360" w:lineRule="auto"/>
        <w:jc w:val="left"/>
        <w:rPr>
          <w:sz w:val="24"/>
          <w:szCs w:val="22"/>
        </w:rPr>
      </w:pPr>
      <w:r w:rsidRPr="00C46176">
        <w:rPr>
          <w:rFonts w:hint="eastAsia"/>
          <w:sz w:val="24"/>
          <w:szCs w:val="22"/>
        </w:rPr>
        <w:t>（</w:t>
      </w:r>
      <w:r w:rsidRPr="00C46176">
        <w:rPr>
          <w:rFonts w:hint="eastAsia"/>
          <w:sz w:val="24"/>
          <w:szCs w:val="22"/>
        </w:rPr>
        <w:t>2</w:t>
      </w:r>
      <w:r w:rsidRPr="00C46176">
        <w:rPr>
          <w:rFonts w:hint="eastAsia"/>
          <w:sz w:val="24"/>
          <w:szCs w:val="22"/>
        </w:rPr>
        <w:t>）掌握用指针引用数组的元素，熟悉指向数组的指针的使用。</w:t>
      </w:r>
    </w:p>
    <w:p w14:paraId="0DDDB3C2" w14:textId="77777777" w:rsidR="00191B7B" w:rsidRPr="00C46176" w:rsidRDefault="00191B7B" w:rsidP="00191B7B">
      <w:pPr>
        <w:spacing w:line="360" w:lineRule="auto"/>
        <w:jc w:val="left"/>
        <w:rPr>
          <w:sz w:val="24"/>
          <w:szCs w:val="22"/>
        </w:rPr>
      </w:pPr>
      <w:r w:rsidRPr="00C46176">
        <w:rPr>
          <w:rFonts w:hint="eastAsia"/>
          <w:sz w:val="24"/>
          <w:szCs w:val="22"/>
        </w:rPr>
        <w:t>（</w:t>
      </w:r>
      <w:r w:rsidRPr="00C46176">
        <w:rPr>
          <w:rFonts w:hint="eastAsia"/>
          <w:sz w:val="24"/>
          <w:szCs w:val="22"/>
        </w:rPr>
        <w:t>3</w:t>
      </w:r>
      <w:r w:rsidRPr="00C46176">
        <w:rPr>
          <w:rFonts w:hint="eastAsia"/>
          <w:sz w:val="24"/>
          <w:szCs w:val="22"/>
        </w:rPr>
        <w:t>）熟练掌握字符数组与字符串的使用，掌握指针数组及字符指针数组的用法。</w:t>
      </w:r>
    </w:p>
    <w:p w14:paraId="0D45D93E" w14:textId="77777777" w:rsidR="00191B7B" w:rsidRPr="00C46176" w:rsidRDefault="00191B7B" w:rsidP="00191B7B">
      <w:pPr>
        <w:spacing w:line="360" w:lineRule="auto"/>
        <w:jc w:val="left"/>
        <w:rPr>
          <w:sz w:val="24"/>
          <w:szCs w:val="22"/>
        </w:rPr>
      </w:pPr>
      <w:r w:rsidRPr="00C46176">
        <w:rPr>
          <w:rFonts w:hint="eastAsia"/>
          <w:sz w:val="24"/>
          <w:szCs w:val="22"/>
        </w:rPr>
        <w:t>（</w:t>
      </w:r>
      <w:r w:rsidRPr="00C46176">
        <w:rPr>
          <w:rFonts w:hint="eastAsia"/>
          <w:sz w:val="24"/>
          <w:szCs w:val="22"/>
        </w:rPr>
        <w:t>4</w:t>
      </w:r>
      <w:r w:rsidRPr="00C46176">
        <w:rPr>
          <w:rFonts w:hint="eastAsia"/>
          <w:sz w:val="24"/>
          <w:szCs w:val="22"/>
        </w:rPr>
        <w:t>）掌握指针函数与函数指针的用法。</w:t>
      </w:r>
    </w:p>
    <w:p w14:paraId="4BABE91A" w14:textId="77777777" w:rsidR="00191B7B" w:rsidRPr="00815DE6" w:rsidRDefault="00191B7B" w:rsidP="00191B7B">
      <w:pPr>
        <w:spacing w:line="360" w:lineRule="auto"/>
        <w:jc w:val="left"/>
        <w:rPr>
          <w:sz w:val="24"/>
          <w:szCs w:val="22"/>
        </w:rPr>
      </w:pPr>
      <w:r w:rsidRPr="00C46176">
        <w:rPr>
          <w:rFonts w:hint="eastAsia"/>
          <w:sz w:val="24"/>
          <w:szCs w:val="22"/>
        </w:rPr>
        <w:t>（</w:t>
      </w:r>
      <w:r w:rsidRPr="00C46176">
        <w:rPr>
          <w:rFonts w:hint="eastAsia"/>
          <w:sz w:val="24"/>
          <w:szCs w:val="22"/>
        </w:rPr>
        <w:t>5</w:t>
      </w:r>
      <w:r w:rsidRPr="00C46176">
        <w:rPr>
          <w:rFonts w:hint="eastAsia"/>
          <w:sz w:val="24"/>
          <w:szCs w:val="22"/>
        </w:rPr>
        <w:t>）掌握带有参数的</w:t>
      </w:r>
      <w:r w:rsidRPr="00C46176">
        <w:rPr>
          <w:rFonts w:hint="eastAsia"/>
          <w:sz w:val="24"/>
          <w:szCs w:val="22"/>
        </w:rPr>
        <w:t>main</w:t>
      </w:r>
      <w:r w:rsidRPr="00C46176">
        <w:rPr>
          <w:rFonts w:hint="eastAsia"/>
          <w:sz w:val="24"/>
          <w:szCs w:val="22"/>
        </w:rPr>
        <w:t>函数的用法。</w:t>
      </w:r>
    </w:p>
    <w:p w14:paraId="1D1A7286" w14:textId="77777777" w:rsidR="00191B7B" w:rsidRPr="00885843" w:rsidRDefault="00191B7B" w:rsidP="00191B7B">
      <w:pPr>
        <w:pStyle w:val="2"/>
        <w:spacing w:beforeLines="50" w:before="156" w:afterLines="50" w:after="156"/>
        <w:rPr>
          <w:rFonts w:ascii="Times New Roman" w:hAnsi="Times New Roman"/>
          <w:sz w:val="28"/>
          <w:szCs w:val="28"/>
        </w:rPr>
      </w:pPr>
      <w:bookmarkStart w:id="37" w:name="_Toc60159272"/>
      <w:r>
        <w:rPr>
          <w:rFonts w:ascii="Times New Roman" w:hAnsi="Times New Roman" w:hint="eastAsia"/>
          <w:sz w:val="28"/>
          <w:szCs w:val="28"/>
        </w:rPr>
        <w:t>6</w:t>
      </w:r>
      <w:r w:rsidRPr="00885843">
        <w:rPr>
          <w:rFonts w:ascii="Times New Roman" w:eastAsiaTheme="minorEastAsia" w:hAnsi="Times New Roman"/>
          <w:sz w:val="28"/>
          <w:szCs w:val="28"/>
        </w:rPr>
        <w:t xml:space="preserve">.2 </w:t>
      </w:r>
      <w:r w:rsidRPr="00885843">
        <w:rPr>
          <w:rFonts w:ascii="Times New Roman" w:eastAsiaTheme="minorEastAsia" w:hAnsiTheme="minorEastAsia"/>
          <w:sz w:val="28"/>
          <w:szCs w:val="28"/>
        </w:rPr>
        <w:t>实验内容</w:t>
      </w:r>
      <w:bookmarkEnd w:id="37"/>
    </w:p>
    <w:p w14:paraId="1AA83D9F" w14:textId="77777777" w:rsidR="00191B7B" w:rsidRPr="00885843" w:rsidRDefault="00191B7B" w:rsidP="00191B7B">
      <w:pPr>
        <w:snapToGrid w:val="0"/>
        <w:spacing w:afterLines="25" w:after="78"/>
        <w:rPr>
          <w:color w:val="FF0000"/>
          <w:sz w:val="24"/>
        </w:rPr>
      </w:pPr>
      <w:r>
        <w:rPr>
          <w:rFonts w:hint="eastAsia"/>
          <w:b/>
          <w:sz w:val="24"/>
        </w:rPr>
        <w:t>6</w:t>
      </w:r>
      <w:r w:rsidRPr="00885843">
        <w:rPr>
          <w:b/>
          <w:sz w:val="24"/>
        </w:rPr>
        <w:t xml:space="preserve">.2.1  </w:t>
      </w:r>
      <w:r w:rsidRPr="00996845">
        <w:rPr>
          <w:rFonts w:hAnsi="宋体" w:hint="eastAsia"/>
          <w:b/>
          <w:sz w:val="24"/>
        </w:rPr>
        <w:t>源程序改错</w:t>
      </w:r>
      <w:r>
        <w:rPr>
          <w:rFonts w:hAnsi="宋体" w:hint="eastAsia"/>
          <w:b/>
          <w:sz w:val="24"/>
        </w:rPr>
        <w:t>题</w:t>
      </w:r>
      <w:r w:rsidRPr="00885843">
        <w:rPr>
          <w:b/>
          <w:sz w:val="24"/>
        </w:rPr>
        <w:t xml:space="preserve"> </w:t>
      </w:r>
    </w:p>
    <w:p w14:paraId="4350C66B" w14:textId="77777777" w:rsidR="00191B7B" w:rsidRPr="004A01EB" w:rsidRDefault="00191B7B" w:rsidP="00191B7B">
      <w:pPr>
        <w:spacing w:line="360" w:lineRule="auto"/>
        <w:ind w:firstLine="480"/>
        <w:rPr>
          <w:sz w:val="24"/>
        </w:rPr>
      </w:pPr>
      <w:r w:rsidRPr="004A01EB">
        <w:rPr>
          <w:rFonts w:hint="eastAsia"/>
          <w:sz w:val="24"/>
        </w:rPr>
        <w:t>在下面所给的源程序中，函数</w:t>
      </w:r>
      <w:proofErr w:type="spellStart"/>
      <w:r w:rsidRPr="004A01EB">
        <w:rPr>
          <w:rFonts w:hint="eastAsia"/>
          <w:sz w:val="24"/>
        </w:rPr>
        <w:t>s</w:t>
      </w:r>
      <w:r w:rsidRPr="004A01EB">
        <w:rPr>
          <w:sz w:val="24"/>
        </w:rPr>
        <w:t>trcopy</w:t>
      </w:r>
      <w:proofErr w:type="spellEnd"/>
      <w:r w:rsidRPr="004A01EB">
        <w:rPr>
          <w:sz w:val="24"/>
        </w:rPr>
        <w:t>(t, s)</w:t>
      </w:r>
      <w:r w:rsidRPr="004A01EB">
        <w:rPr>
          <w:rFonts w:hint="eastAsia"/>
          <w:sz w:val="24"/>
        </w:rPr>
        <w:t>的功能是将字符串</w:t>
      </w:r>
      <w:r w:rsidRPr="004A01EB">
        <w:rPr>
          <w:rFonts w:hint="eastAsia"/>
          <w:sz w:val="24"/>
        </w:rPr>
        <w:t>s</w:t>
      </w:r>
      <w:r w:rsidRPr="004A01EB">
        <w:rPr>
          <w:rFonts w:hint="eastAsia"/>
          <w:sz w:val="24"/>
        </w:rPr>
        <w:t>复制给字符串</w:t>
      </w:r>
      <w:r w:rsidRPr="004A01EB">
        <w:rPr>
          <w:rFonts w:hint="eastAsia"/>
          <w:sz w:val="24"/>
        </w:rPr>
        <w:t>t</w:t>
      </w:r>
      <w:r w:rsidRPr="004A01EB">
        <w:rPr>
          <w:rFonts w:hint="eastAsia"/>
          <w:sz w:val="24"/>
        </w:rPr>
        <w:t>，并且返回串</w:t>
      </w:r>
      <w:r w:rsidRPr="004A01EB">
        <w:rPr>
          <w:rFonts w:hint="eastAsia"/>
          <w:sz w:val="24"/>
        </w:rPr>
        <w:t>t</w:t>
      </w:r>
      <w:r w:rsidRPr="004A01EB">
        <w:rPr>
          <w:rFonts w:hint="eastAsia"/>
          <w:sz w:val="24"/>
        </w:rPr>
        <w:t>的首地址。请单步跟踪程序，根据程序运行时出现的现象或观察到的字符串的值，分析并排除源程序的逻辑错误，使之能按照要求输出如下结果：</w:t>
      </w:r>
    </w:p>
    <w:p w14:paraId="0CD8BF8E" w14:textId="77777777" w:rsidR="00191B7B" w:rsidRPr="004A01EB" w:rsidRDefault="00191B7B" w:rsidP="00191B7B">
      <w:pPr>
        <w:spacing w:line="360" w:lineRule="auto"/>
        <w:ind w:firstLine="480"/>
        <w:rPr>
          <w:sz w:val="24"/>
        </w:rPr>
      </w:pPr>
      <w:r w:rsidRPr="004A01EB">
        <w:rPr>
          <w:rFonts w:hint="eastAsia"/>
          <w:sz w:val="24"/>
        </w:rPr>
        <w:t>I</w:t>
      </w:r>
      <w:r w:rsidRPr="004A01EB">
        <w:rPr>
          <w:sz w:val="24"/>
        </w:rPr>
        <w:t>nput a string:</w:t>
      </w:r>
    </w:p>
    <w:p w14:paraId="72396567" w14:textId="77777777" w:rsidR="00191B7B" w:rsidRPr="004A01EB" w:rsidRDefault="00191B7B" w:rsidP="00191B7B">
      <w:pPr>
        <w:spacing w:line="360" w:lineRule="auto"/>
        <w:ind w:firstLine="480"/>
        <w:rPr>
          <w:sz w:val="24"/>
        </w:rPr>
      </w:pPr>
      <w:r w:rsidRPr="004A01EB">
        <w:rPr>
          <w:sz w:val="24"/>
        </w:rPr>
        <w:t>programming</w:t>
      </w:r>
      <w:r w:rsidRPr="004A01EB">
        <w:rPr>
          <w:rFonts w:ascii="宋体" w:hAnsi="宋体" w:hint="eastAsia"/>
          <w:sz w:val="24"/>
        </w:rPr>
        <w:t>↙</w:t>
      </w:r>
      <w:r w:rsidRPr="004A01EB">
        <w:rPr>
          <w:sz w:val="24"/>
        </w:rPr>
        <w:t xml:space="preserve"> </w:t>
      </w:r>
      <w:r w:rsidRPr="004A01EB">
        <w:rPr>
          <w:rFonts w:hint="eastAsia"/>
          <w:sz w:val="24"/>
        </w:rPr>
        <w:t>（键盘输入）</w:t>
      </w:r>
    </w:p>
    <w:p w14:paraId="1EF410D0" w14:textId="77777777" w:rsidR="00191B7B" w:rsidRPr="004A01EB" w:rsidRDefault="00191B7B" w:rsidP="00191B7B">
      <w:pPr>
        <w:spacing w:line="360" w:lineRule="auto"/>
        <w:ind w:firstLine="480"/>
        <w:rPr>
          <w:sz w:val="24"/>
        </w:rPr>
      </w:pPr>
      <w:r w:rsidRPr="004A01EB">
        <w:rPr>
          <w:rFonts w:hint="eastAsia"/>
          <w:sz w:val="24"/>
        </w:rPr>
        <w:t>p</w:t>
      </w:r>
      <w:r w:rsidRPr="004A01EB">
        <w:rPr>
          <w:sz w:val="24"/>
        </w:rPr>
        <w:t>rogramming</w:t>
      </w:r>
    </w:p>
    <w:p w14:paraId="1435C0B9" w14:textId="77777777" w:rsidR="00191B7B" w:rsidRPr="004A01EB" w:rsidRDefault="00191B7B" w:rsidP="00191B7B">
      <w:pPr>
        <w:spacing w:line="360" w:lineRule="auto"/>
        <w:ind w:firstLine="480"/>
        <w:rPr>
          <w:sz w:val="24"/>
        </w:rPr>
      </w:pPr>
      <w:r w:rsidRPr="004A01EB">
        <w:rPr>
          <w:sz w:val="24"/>
        </w:rPr>
        <w:t>Input a string again:</w:t>
      </w:r>
    </w:p>
    <w:p w14:paraId="6D2F45C8" w14:textId="77777777" w:rsidR="00191B7B" w:rsidRPr="004A01EB" w:rsidRDefault="00191B7B" w:rsidP="00191B7B">
      <w:pPr>
        <w:spacing w:line="360" w:lineRule="auto"/>
        <w:ind w:firstLine="480"/>
        <w:rPr>
          <w:rFonts w:ascii="宋体" w:hAnsi="宋体"/>
          <w:sz w:val="24"/>
        </w:rPr>
      </w:pPr>
      <w:r w:rsidRPr="004A01EB">
        <w:rPr>
          <w:sz w:val="24"/>
        </w:rPr>
        <w:t>language</w:t>
      </w:r>
      <w:r w:rsidRPr="004A01EB">
        <w:rPr>
          <w:rFonts w:ascii="宋体" w:hAnsi="宋体" w:hint="eastAsia"/>
          <w:sz w:val="24"/>
        </w:rPr>
        <w:t>↙ （键盘输入）</w:t>
      </w:r>
    </w:p>
    <w:p w14:paraId="4994FBEC" w14:textId="77777777" w:rsidR="00191B7B" w:rsidRPr="004A01EB" w:rsidRDefault="00191B7B" w:rsidP="00191B7B">
      <w:pPr>
        <w:spacing w:line="360" w:lineRule="auto"/>
        <w:ind w:firstLine="480"/>
        <w:rPr>
          <w:sz w:val="24"/>
        </w:rPr>
      </w:pPr>
      <w:r w:rsidRPr="004A01EB">
        <w:rPr>
          <w:sz w:val="24"/>
        </w:rPr>
        <w:t>language</w:t>
      </w:r>
    </w:p>
    <w:p w14:paraId="739166B8" w14:textId="77777777" w:rsidR="00191B7B" w:rsidRPr="004A01EB" w:rsidRDefault="00191B7B" w:rsidP="00191B7B">
      <w:pPr>
        <w:spacing w:line="360" w:lineRule="auto"/>
        <w:ind w:firstLine="480"/>
        <w:rPr>
          <w:sz w:val="24"/>
        </w:rPr>
      </w:pPr>
    </w:p>
    <w:p w14:paraId="2C1EA6D1" w14:textId="77777777" w:rsidR="00191B7B" w:rsidRPr="004A01EB" w:rsidRDefault="00191B7B" w:rsidP="00191B7B">
      <w:pPr>
        <w:spacing w:line="360" w:lineRule="auto"/>
        <w:ind w:firstLine="480"/>
        <w:rPr>
          <w:sz w:val="24"/>
        </w:rPr>
      </w:pPr>
      <w:r>
        <w:rPr>
          <w:sz w:val="24"/>
        </w:rPr>
        <w:t xml:space="preserve">1  </w:t>
      </w:r>
      <w:r w:rsidRPr="004A01EB">
        <w:rPr>
          <w:sz w:val="24"/>
        </w:rPr>
        <w:t>#include&lt;stdio.h&gt;</w:t>
      </w:r>
    </w:p>
    <w:p w14:paraId="2EF27113" w14:textId="77777777" w:rsidR="00191B7B" w:rsidRPr="004A01EB" w:rsidRDefault="00191B7B" w:rsidP="00191B7B">
      <w:pPr>
        <w:spacing w:line="360" w:lineRule="auto"/>
        <w:ind w:firstLine="480"/>
        <w:rPr>
          <w:sz w:val="24"/>
        </w:rPr>
      </w:pPr>
      <w:r>
        <w:rPr>
          <w:sz w:val="24"/>
        </w:rPr>
        <w:t xml:space="preserve">2  </w:t>
      </w:r>
      <w:r w:rsidRPr="004A01EB">
        <w:rPr>
          <w:sz w:val="24"/>
        </w:rPr>
        <w:t>char *</w:t>
      </w:r>
      <w:proofErr w:type="spellStart"/>
      <w:r w:rsidRPr="004A01EB">
        <w:rPr>
          <w:sz w:val="24"/>
        </w:rPr>
        <w:t>strcopy</w:t>
      </w:r>
      <w:proofErr w:type="spellEnd"/>
      <w:r w:rsidRPr="004A01EB">
        <w:rPr>
          <w:sz w:val="24"/>
        </w:rPr>
        <w:t>(char *, const char *);</w:t>
      </w:r>
    </w:p>
    <w:p w14:paraId="25E8B4E1" w14:textId="77777777" w:rsidR="00191B7B" w:rsidRPr="004A01EB" w:rsidRDefault="00191B7B" w:rsidP="00191B7B">
      <w:pPr>
        <w:spacing w:line="360" w:lineRule="auto"/>
        <w:ind w:firstLine="480"/>
        <w:rPr>
          <w:sz w:val="24"/>
        </w:rPr>
      </w:pPr>
      <w:r>
        <w:rPr>
          <w:sz w:val="24"/>
        </w:rPr>
        <w:t xml:space="preserve">3  </w:t>
      </w:r>
      <w:r w:rsidRPr="004A01EB">
        <w:rPr>
          <w:sz w:val="24"/>
        </w:rPr>
        <w:t>int main(void)</w:t>
      </w:r>
    </w:p>
    <w:p w14:paraId="6B6FE072" w14:textId="77777777" w:rsidR="00191B7B" w:rsidRPr="004A01EB" w:rsidRDefault="00191B7B" w:rsidP="00191B7B">
      <w:pPr>
        <w:spacing w:line="360" w:lineRule="auto"/>
        <w:ind w:firstLine="480"/>
        <w:rPr>
          <w:sz w:val="24"/>
        </w:rPr>
      </w:pPr>
      <w:r>
        <w:rPr>
          <w:sz w:val="24"/>
        </w:rPr>
        <w:t xml:space="preserve">4  </w:t>
      </w:r>
      <w:r w:rsidRPr="004A01EB">
        <w:rPr>
          <w:sz w:val="24"/>
        </w:rPr>
        <w:t>{</w:t>
      </w:r>
    </w:p>
    <w:p w14:paraId="3E0264E8" w14:textId="77777777" w:rsidR="00191B7B" w:rsidRPr="004A01EB" w:rsidRDefault="00191B7B" w:rsidP="00191B7B">
      <w:pPr>
        <w:spacing w:line="360" w:lineRule="auto"/>
        <w:ind w:firstLine="480"/>
        <w:rPr>
          <w:sz w:val="24"/>
        </w:rPr>
      </w:pPr>
      <w:r>
        <w:rPr>
          <w:sz w:val="24"/>
        </w:rPr>
        <w:t xml:space="preserve">5  </w:t>
      </w:r>
      <w:r w:rsidRPr="004A01EB">
        <w:rPr>
          <w:sz w:val="24"/>
        </w:rPr>
        <w:tab/>
        <w:t>char *s1, *s2, *s3;</w:t>
      </w:r>
    </w:p>
    <w:p w14:paraId="7CE5FCE8" w14:textId="77777777" w:rsidR="00191B7B" w:rsidRPr="004A01EB" w:rsidRDefault="00191B7B" w:rsidP="00191B7B">
      <w:pPr>
        <w:spacing w:line="360" w:lineRule="auto"/>
        <w:ind w:firstLine="480"/>
        <w:rPr>
          <w:sz w:val="24"/>
        </w:rPr>
      </w:pPr>
      <w:r>
        <w:rPr>
          <w:sz w:val="24"/>
        </w:rPr>
        <w:t xml:space="preserve">6  </w:t>
      </w:r>
      <w:r w:rsidRPr="004A01EB">
        <w:rPr>
          <w:sz w:val="24"/>
        </w:rPr>
        <w:tab/>
      </w:r>
      <w:proofErr w:type="spellStart"/>
      <w:r w:rsidRPr="004A01EB">
        <w:rPr>
          <w:sz w:val="24"/>
        </w:rPr>
        <w:t>printf</w:t>
      </w:r>
      <w:proofErr w:type="spellEnd"/>
      <w:r w:rsidRPr="004A01EB">
        <w:rPr>
          <w:sz w:val="24"/>
        </w:rPr>
        <w:t>("</w:t>
      </w:r>
      <w:r w:rsidRPr="004A01EB">
        <w:rPr>
          <w:rFonts w:hint="eastAsia"/>
          <w:sz w:val="24"/>
        </w:rPr>
        <w:t>Inpu</w:t>
      </w:r>
      <w:r w:rsidRPr="004A01EB">
        <w:rPr>
          <w:sz w:val="24"/>
        </w:rPr>
        <w:t>t a string:\n", s2);</w:t>
      </w:r>
    </w:p>
    <w:p w14:paraId="1E244E50" w14:textId="77777777" w:rsidR="00191B7B" w:rsidRPr="004A01EB" w:rsidRDefault="00191B7B" w:rsidP="00191B7B">
      <w:pPr>
        <w:spacing w:line="360" w:lineRule="auto"/>
        <w:ind w:firstLine="480"/>
        <w:rPr>
          <w:sz w:val="24"/>
        </w:rPr>
      </w:pPr>
      <w:r>
        <w:rPr>
          <w:sz w:val="24"/>
        </w:rPr>
        <w:t xml:space="preserve">7  </w:t>
      </w:r>
      <w:r w:rsidRPr="004A01EB">
        <w:rPr>
          <w:sz w:val="24"/>
        </w:rPr>
        <w:tab/>
      </w:r>
      <w:proofErr w:type="spellStart"/>
      <w:r w:rsidRPr="004A01EB">
        <w:rPr>
          <w:sz w:val="24"/>
        </w:rPr>
        <w:t>scanf</w:t>
      </w:r>
      <w:proofErr w:type="spellEnd"/>
      <w:r w:rsidRPr="004A01EB">
        <w:rPr>
          <w:sz w:val="24"/>
        </w:rPr>
        <w:t>("%s", s2);</w:t>
      </w:r>
    </w:p>
    <w:p w14:paraId="71DD1A9E" w14:textId="77777777" w:rsidR="00191B7B" w:rsidRPr="004A01EB" w:rsidRDefault="00191B7B" w:rsidP="00191B7B">
      <w:pPr>
        <w:spacing w:line="360" w:lineRule="auto"/>
        <w:ind w:firstLine="480"/>
        <w:rPr>
          <w:sz w:val="24"/>
        </w:rPr>
      </w:pPr>
      <w:r>
        <w:rPr>
          <w:sz w:val="24"/>
        </w:rPr>
        <w:lastRenderedPageBreak/>
        <w:t xml:space="preserve">8  </w:t>
      </w:r>
      <w:r w:rsidRPr="004A01EB">
        <w:rPr>
          <w:sz w:val="24"/>
        </w:rPr>
        <w:tab/>
      </w:r>
      <w:proofErr w:type="spellStart"/>
      <w:r w:rsidRPr="004A01EB">
        <w:rPr>
          <w:sz w:val="24"/>
        </w:rPr>
        <w:t>strcopy</w:t>
      </w:r>
      <w:proofErr w:type="spellEnd"/>
      <w:r w:rsidRPr="004A01EB">
        <w:rPr>
          <w:sz w:val="24"/>
        </w:rPr>
        <w:t xml:space="preserve">(s1, </w:t>
      </w:r>
      <w:r w:rsidRPr="004A01EB">
        <w:rPr>
          <w:rFonts w:hint="eastAsia"/>
          <w:sz w:val="24"/>
        </w:rPr>
        <w:t>s</w:t>
      </w:r>
      <w:r w:rsidRPr="004A01EB">
        <w:rPr>
          <w:sz w:val="24"/>
        </w:rPr>
        <w:t>2);</w:t>
      </w:r>
    </w:p>
    <w:p w14:paraId="4A530B25" w14:textId="77777777" w:rsidR="00191B7B" w:rsidRPr="004A01EB" w:rsidRDefault="00191B7B" w:rsidP="00191B7B">
      <w:pPr>
        <w:spacing w:line="360" w:lineRule="auto"/>
        <w:ind w:firstLine="480"/>
        <w:rPr>
          <w:sz w:val="24"/>
        </w:rPr>
      </w:pPr>
      <w:r>
        <w:rPr>
          <w:sz w:val="24"/>
        </w:rPr>
        <w:t xml:space="preserve">9  </w:t>
      </w:r>
      <w:r w:rsidRPr="004A01EB">
        <w:rPr>
          <w:sz w:val="24"/>
        </w:rPr>
        <w:tab/>
      </w:r>
      <w:proofErr w:type="spellStart"/>
      <w:r w:rsidRPr="004A01EB">
        <w:rPr>
          <w:sz w:val="24"/>
        </w:rPr>
        <w:t>printf</w:t>
      </w:r>
      <w:proofErr w:type="spellEnd"/>
      <w:r w:rsidRPr="004A01EB">
        <w:rPr>
          <w:sz w:val="24"/>
        </w:rPr>
        <w:t>("%s\n", s1);</w:t>
      </w:r>
    </w:p>
    <w:p w14:paraId="6EDF6C12" w14:textId="77777777" w:rsidR="00191B7B" w:rsidRPr="004A01EB" w:rsidRDefault="00191B7B" w:rsidP="00191B7B">
      <w:pPr>
        <w:spacing w:line="360" w:lineRule="auto"/>
        <w:ind w:firstLine="480"/>
        <w:rPr>
          <w:sz w:val="24"/>
        </w:rPr>
      </w:pPr>
      <w:r>
        <w:rPr>
          <w:sz w:val="24"/>
        </w:rPr>
        <w:t xml:space="preserve">10  </w:t>
      </w:r>
      <w:r w:rsidRPr="004A01EB">
        <w:rPr>
          <w:sz w:val="24"/>
        </w:rPr>
        <w:tab/>
      </w:r>
      <w:proofErr w:type="spellStart"/>
      <w:r w:rsidRPr="004A01EB">
        <w:rPr>
          <w:sz w:val="24"/>
        </w:rPr>
        <w:t>printf</w:t>
      </w:r>
      <w:proofErr w:type="spellEnd"/>
      <w:r w:rsidRPr="004A01EB">
        <w:rPr>
          <w:sz w:val="24"/>
        </w:rPr>
        <w:t>("Input a string again:\n", s2);</w:t>
      </w:r>
    </w:p>
    <w:p w14:paraId="0C41E262" w14:textId="77777777" w:rsidR="00191B7B" w:rsidRPr="004A01EB" w:rsidRDefault="00191B7B" w:rsidP="00191B7B">
      <w:pPr>
        <w:spacing w:line="360" w:lineRule="auto"/>
        <w:ind w:firstLine="480"/>
        <w:rPr>
          <w:sz w:val="24"/>
        </w:rPr>
      </w:pPr>
      <w:r>
        <w:rPr>
          <w:sz w:val="24"/>
        </w:rPr>
        <w:t xml:space="preserve">11  </w:t>
      </w:r>
      <w:r w:rsidRPr="004A01EB">
        <w:rPr>
          <w:sz w:val="24"/>
        </w:rPr>
        <w:tab/>
      </w:r>
      <w:proofErr w:type="spellStart"/>
      <w:r w:rsidRPr="004A01EB">
        <w:rPr>
          <w:sz w:val="24"/>
        </w:rPr>
        <w:t>scanf</w:t>
      </w:r>
      <w:proofErr w:type="spellEnd"/>
      <w:r w:rsidRPr="004A01EB">
        <w:rPr>
          <w:sz w:val="24"/>
        </w:rPr>
        <w:t>("%s", s2);</w:t>
      </w:r>
    </w:p>
    <w:p w14:paraId="5696762F" w14:textId="77777777" w:rsidR="00191B7B" w:rsidRPr="004A01EB" w:rsidRDefault="00191B7B" w:rsidP="00191B7B">
      <w:pPr>
        <w:spacing w:line="360" w:lineRule="auto"/>
        <w:ind w:firstLine="480"/>
        <w:rPr>
          <w:sz w:val="24"/>
        </w:rPr>
      </w:pPr>
      <w:r>
        <w:rPr>
          <w:sz w:val="24"/>
        </w:rPr>
        <w:t xml:space="preserve">12  </w:t>
      </w:r>
      <w:r w:rsidRPr="004A01EB">
        <w:rPr>
          <w:sz w:val="24"/>
        </w:rPr>
        <w:tab/>
        <w:t xml:space="preserve">s3 = </w:t>
      </w:r>
      <w:proofErr w:type="spellStart"/>
      <w:r w:rsidRPr="004A01EB">
        <w:rPr>
          <w:sz w:val="24"/>
        </w:rPr>
        <w:t>strcopy</w:t>
      </w:r>
      <w:proofErr w:type="spellEnd"/>
      <w:r w:rsidRPr="004A01EB">
        <w:rPr>
          <w:sz w:val="24"/>
        </w:rPr>
        <w:t>(s1, s2);</w:t>
      </w:r>
    </w:p>
    <w:p w14:paraId="6540C5D5" w14:textId="77777777" w:rsidR="00191B7B" w:rsidRPr="004A01EB" w:rsidRDefault="00191B7B" w:rsidP="00191B7B">
      <w:pPr>
        <w:spacing w:line="360" w:lineRule="auto"/>
        <w:ind w:firstLine="480"/>
        <w:rPr>
          <w:sz w:val="24"/>
        </w:rPr>
      </w:pPr>
      <w:r>
        <w:rPr>
          <w:sz w:val="24"/>
        </w:rPr>
        <w:t xml:space="preserve">13  </w:t>
      </w:r>
      <w:r w:rsidRPr="004A01EB">
        <w:rPr>
          <w:sz w:val="24"/>
        </w:rPr>
        <w:tab/>
      </w:r>
      <w:proofErr w:type="spellStart"/>
      <w:r w:rsidRPr="004A01EB">
        <w:rPr>
          <w:sz w:val="24"/>
        </w:rPr>
        <w:t>printf</w:t>
      </w:r>
      <w:proofErr w:type="spellEnd"/>
      <w:r w:rsidRPr="004A01EB">
        <w:rPr>
          <w:sz w:val="24"/>
        </w:rPr>
        <w:t>("%s\n", s3);</w:t>
      </w:r>
    </w:p>
    <w:p w14:paraId="00F277A4" w14:textId="77777777" w:rsidR="00191B7B" w:rsidRPr="004A01EB" w:rsidRDefault="00191B7B" w:rsidP="00191B7B">
      <w:pPr>
        <w:spacing w:line="360" w:lineRule="auto"/>
        <w:ind w:firstLine="480"/>
        <w:rPr>
          <w:sz w:val="24"/>
        </w:rPr>
      </w:pPr>
      <w:r>
        <w:rPr>
          <w:sz w:val="24"/>
        </w:rPr>
        <w:t xml:space="preserve">14  </w:t>
      </w:r>
      <w:r w:rsidRPr="004A01EB">
        <w:rPr>
          <w:sz w:val="24"/>
        </w:rPr>
        <w:tab/>
        <w:t>return 0;</w:t>
      </w:r>
    </w:p>
    <w:p w14:paraId="70E47A55" w14:textId="77777777" w:rsidR="00191B7B" w:rsidRPr="004A01EB" w:rsidRDefault="00191B7B" w:rsidP="00191B7B">
      <w:pPr>
        <w:spacing w:line="360" w:lineRule="auto"/>
        <w:ind w:firstLine="480"/>
        <w:rPr>
          <w:sz w:val="24"/>
        </w:rPr>
      </w:pPr>
      <w:r>
        <w:rPr>
          <w:sz w:val="24"/>
        </w:rPr>
        <w:t xml:space="preserve">15  </w:t>
      </w:r>
      <w:r w:rsidRPr="004A01EB">
        <w:rPr>
          <w:sz w:val="24"/>
        </w:rPr>
        <w:t>}</w:t>
      </w:r>
    </w:p>
    <w:p w14:paraId="08361215" w14:textId="77777777" w:rsidR="00191B7B" w:rsidRPr="004A01EB" w:rsidRDefault="00191B7B" w:rsidP="00191B7B">
      <w:pPr>
        <w:spacing w:line="360" w:lineRule="auto"/>
        <w:ind w:firstLine="480"/>
        <w:rPr>
          <w:sz w:val="24"/>
        </w:rPr>
      </w:pPr>
      <w:r>
        <w:rPr>
          <w:sz w:val="24"/>
        </w:rPr>
        <w:t xml:space="preserve">16  </w:t>
      </w:r>
    </w:p>
    <w:p w14:paraId="1D6070BE" w14:textId="77777777" w:rsidR="00191B7B" w:rsidRPr="004A01EB" w:rsidRDefault="00191B7B" w:rsidP="00191B7B">
      <w:pPr>
        <w:spacing w:line="360" w:lineRule="auto"/>
        <w:ind w:firstLine="480"/>
        <w:rPr>
          <w:sz w:val="24"/>
        </w:rPr>
      </w:pPr>
      <w:r>
        <w:rPr>
          <w:sz w:val="24"/>
        </w:rPr>
        <w:t xml:space="preserve">17  </w:t>
      </w:r>
      <w:r w:rsidRPr="004A01EB">
        <w:rPr>
          <w:rFonts w:hint="eastAsia"/>
          <w:sz w:val="24"/>
        </w:rPr>
        <w:t>/*</w:t>
      </w:r>
      <w:r w:rsidRPr="004A01EB">
        <w:rPr>
          <w:rFonts w:hint="eastAsia"/>
          <w:sz w:val="24"/>
        </w:rPr>
        <w:t>将字符串</w:t>
      </w:r>
      <w:r w:rsidRPr="004A01EB">
        <w:rPr>
          <w:rFonts w:hint="eastAsia"/>
          <w:sz w:val="24"/>
        </w:rPr>
        <w:t>s</w:t>
      </w:r>
      <w:r w:rsidRPr="004A01EB">
        <w:rPr>
          <w:rFonts w:hint="eastAsia"/>
          <w:sz w:val="24"/>
        </w:rPr>
        <w:t>复制给字符串</w:t>
      </w:r>
      <w:r w:rsidRPr="004A01EB">
        <w:rPr>
          <w:rFonts w:hint="eastAsia"/>
          <w:sz w:val="24"/>
        </w:rPr>
        <w:t>t</w:t>
      </w:r>
      <w:r w:rsidRPr="004A01EB">
        <w:rPr>
          <w:rFonts w:hint="eastAsia"/>
          <w:sz w:val="24"/>
        </w:rPr>
        <w:t>，并且返回串</w:t>
      </w:r>
      <w:r w:rsidRPr="004A01EB">
        <w:rPr>
          <w:rFonts w:hint="eastAsia"/>
          <w:sz w:val="24"/>
        </w:rPr>
        <w:t>t</w:t>
      </w:r>
      <w:r w:rsidRPr="004A01EB">
        <w:rPr>
          <w:rFonts w:hint="eastAsia"/>
          <w:sz w:val="24"/>
        </w:rPr>
        <w:t>的首地址</w:t>
      </w:r>
      <w:r w:rsidRPr="004A01EB">
        <w:rPr>
          <w:rFonts w:hint="eastAsia"/>
          <w:sz w:val="24"/>
        </w:rPr>
        <w:t>*/</w:t>
      </w:r>
    </w:p>
    <w:p w14:paraId="17D1FCF2" w14:textId="77777777" w:rsidR="00191B7B" w:rsidRPr="004A01EB" w:rsidRDefault="00191B7B" w:rsidP="00191B7B">
      <w:pPr>
        <w:spacing w:line="360" w:lineRule="auto"/>
        <w:ind w:firstLine="480"/>
        <w:rPr>
          <w:sz w:val="24"/>
        </w:rPr>
      </w:pPr>
      <w:r>
        <w:rPr>
          <w:sz w:val="24"/>
        </w:rPr>
        <w:t xml:space="preserve">18  </w:t>
      </w:r>
      <w:r w:rsidRPr="004A01EB">
        <w:rPr>
          <w:sz w:val="24"/>
        </w:rPr>
        <w:t xml:space="preserve">char * </w:t>
      </w:r>
      <w:proofErr w:type="spellStart"/>
      <w:r w:rsidRPr="004A01EB">
        <w:rPr>
          <w:sz w:val="24"/>
        </w:rPr>
        <w:t>strcopy</w:t>
      </w:r>
      <w:proofErr w:type="spellEnd"/>
      <w:r w:rsidRPr="004A01EB">
        <w:rPr>
          <w:sz w:val="24"/>
        </w:rPr>
        <w:t>(char *t, const char *s)</w:t>
      </w:r>
    </w:p>
    <w:p w14:paraId="6DE1942C" w14:textId="77777777" w:rsidR="00191B7B" w:rsidRPr="004A01EB" w:rsidRDefault="00191B7B" w:rsidP="00191B7B">
      <w:pPr>
        <w:spacing w:line="360" w:lineRule="auto"/>
        <w:ind w:firstLine="480"/>
        <w:rPr>
          <w:sz w:val="24"/>
        </w:rPr>
      </w:pPr>
      <w:r>
        <w:rPr>
          <w:sz w:val="24"/>
        </w:rPr>
        <w:t xml:space="preserve">19  </w:t>
      </w:r>
      <w:r w:rsidRPr="004A01EB">
        <w:rPr>
          <w:sz w:val="24"/>
        </w:rPr>
        <w:t>{</w:t>
      </w:r>
    </w:p>
    <w:p w14:paraId="01FE4809" w14:textId="77777777" w:rsidR="00191B7B" w:rsidRPr="004A01EB" w:rsidRDefault="00191B7B" w:rsidP="00191B7B">
      <w:pPr>
        <w:spacing w:line="360" w:lineRule="auto"/>
        <w:ind w:firstLine="480"/>
        <w:rPr>
          <w:sz w:val="24"/>
        </w:rPr>
      </w:pPr>
      <w:r>
        <w:rPr>
          <w:sz w:val="24"/>
        </w:rPr>
        <w:t xml:space="preserve">20  </w:t>
      </w:r>
      <w:r w:rsidRPr="004A01EB">
        <w:rPr>
          <w:sz w:val="24"/>
        </w:rPr>
        <w:tab/>
        <w:t>while(*t++ = *s++);</w:t>
      </w:r>
    </w:p>
    <w:p w14:paraId="131E320D" w14:textId="77777777" w:rsidR="00191B7B" w:rsidRPr="004A01EB" w:rsidRDefault="00191B7B" w:rsidP="00191B7B">
      <w:pPr>
        <w:spacing w:line="360" w:lineRule="auto"/>
        <w:ind w:firstLine="480"/>
        <w:rPr>
          <w:sz w:val="24"/>
        </w:rPr>
      </w:pPr>
      <w:r>
        <w:rPr>
          <w:sz w:val="24"/>
        </w:rPr>
        <w:t xml:space="preserve">21  </w:t>
      </w:r>
      <w:r w:rsidRPr="004A01EB">
        <w:rPr>
          <w:sz w:val="24"/>
        </w:rPr>
        <w:tab/>
        <w:t>return (t);</w:t>
      </w:r>
    </w:p>
    <w:p w14:paraId="0872D9B8" w14:textId="77777777" w:rsidR="00191B7B" w:rsidRPr="004A01EB" w:rsidRDefault="00191B7B" w:rsidP="00191B7B">
      <w:pPr>
        <w:spacing w:line="360" w:lineRule="auto"/>
        <w:ind w:firstLine="480"/>
        <w:rPr>
          <w:sz w:val="24"/>
        </w:rPr>
      </w:pPr>
      <w:r>
        <w:rPr>
          <w:sz w:val="24"/>
        </w:rPr>
        <w:t xml:space="preserve">22  </w:t>
      </w:r>
      <w:r w:rsidRPr="004A01EB">
        <w:rPr>
          <w:sz w:val="24"/>
        </w:rPr>
        <w:t>}</w:t>
      </w:r>
    </w:p>
    <w:p w14:paraId="39172CC7" w14:textId="77777777" w:rsidR="00191B7B" w:rsidRPr="00885843" w:rsidRDefault="00191B7B" w:rsidP="00191B7B">
      <w:pPr>
        <w:snapToGrid w:val="0"/>
        <w:spacing w:line="360" w:lineRule="auto"/>
        <w:ind w:firstLineChars="200" w:firstLine="482"/>
        <w:rPr>
          <w:b/>
          <w:sz w:val="24"/>
        </w:rPr>
      </w:pPr>
      <w:r w:rsidRPr="00885843">
        <w:rPr>
          <w:rFonts w:hAnsi="宋体"/>
          <w:b/>
          <w:sz w:val="24"/>
        </w:rPr>
        <w:t>解答：</w:t>
      </w:r>
    </w:p>
    <w:p w14:paraId="491DAC54" w14:textId="77777777" w:rsidR="00191B7B" w:rsidRPr="00885843" w:rsidRDefault="00191B7B" w:rsidP="00191B7B">
      <w:pPr>
        <w:snapToGrid w:val="0"/>
        <w:spacing w:line="360" w:lineRule="auto"/>
        <w:rPr>
          <w:sz w:val="24"/>
        </w:rPr>
      </w:pPr>
      <w:r w:rsidRPr="00885843">
        <w:rPr>
          <w:sz w:val="24"/>
        </w:rPr>
        <w:t xml:space="preserve">  </w:t>
      </w:r>
      <w:r w:rsidRPr="00885843">
        <w:rPr>
          <w:rFonts w:hAnsi="宋体"/>
          <w:sz w:val="24"/>
        </w:rPr>
        <w:t>（</w:t>
      </w:r>
      <w:r w:rsidRPr="00885843">
        <w:rPr>
          <w:sz w:val="24"/>
        </w:rPr>
        <w:t>1</w:t>
      </w:r>
      <w:r w:rsidRPr="00885843">
        <w:rPr>
          <w:rFonts w:hAnsi="宋体"/>
          <w:sz w:val="24"/>
        </w:rPr>
        <w:t>）错误修改：</w:t>
      </w:r>
    </w:p>
    <w:p w14:paraId="1268EAC9" w14:textId="77777777" w:rsidR="00191B7B" w:rsidRPr="00885843" w:rsidRDefault="00191B7B" w:rsidP="00191B7B">
      <w:pPr>
        <w:snapToGrid w:val="0"/>
        <w:spacing w:line="360" w:lineRule="auto"/>
        <w:rPr>
          <w:sz w:val="24"/>
        </w:rPr>
      </w:pPr>
      <w:r w:rsidRPr="00885843">
        <w:rPr>
          <w:sz w:val="24"/>
        </w:rPr>
        <w:t xml:space="preserve">      1) </w:t>
      </w:r>
      <w:r w:rsidRPr="00885843">
        <w:rPr>
          <w:rFonts w:hAnsi="宋体"/>
          <w:sz w:val="24"/>
        </w:rPr>
        <w:t>第</w:t>
      </w:r>
      <w:r>
        <w:rPr>
          <w:rFonts w:hint="eastAsia"/>
          <w:sz w:val="24"/>
        </w:rPr>
        <w:t>5</w:t>
      </w:r>
      <w:r w:rsidRPr="00885843">
        <w:rPr>
          <w:rFonts w:hAnsi="宋体"/>
          <w:sz w:val="24"/>
        </w:rPr>
        <w:t>行</w:t>
      </w:r>
      <w:r>
        <w:rPr>
          <w:rFonts w:hAnsi="宋体" w:hint="eastAsia"/>
          <w:sz w:val="24"/>
        </w:rPr>
        <w:t>指针应当指向具体的内存</w:t>
      </w:r>
      <w:r w:rsidRPr="00885843">
        <w:rPr>
          <w:rFonts w:hAnsi="宋体"/>
          <w:sz w:val="24"/>
        </w:rPr>
        <w:t>，正确形式为：</w:t>
      </w:r>
    </w:p>
    <w:p w14:paraId="5E03D372" w14:textId="77777777" w:rsidR="00191B7B" w:rsidRPr="00820AAC" w:rsidRDefault="00191B7B" w:rsidP="00191B7B">
      <w:pPr>
        <w:snapToGrid w:val="0"/>
        <w:spacing w:line="360" w:lineRule="auto"/>
        <w:rPr>
          <w:sz w:val="24"/>
        </w:rPr>
      </w:pPr>
      <w:r w:rsidRPr="00885843">
        <w:rPr>
          <w:sz w:val="24"/>
        </w:rPr>
        <w:tab/>
      </w:r>
      <w:r w:rsidRPr="00885843">
        <w:rPr>
          <w:sz w:val="24"/>
        </w:rPr>
        <w:tab/>
      </w:r>
      <w:r>
        <w:rPr>
          <w:sz w:val="24"/>
        </w:rPr>
        <w:t xml:space="preserve"> </w:t>
      </w:r>
      <w:r w:rsidRPr="00820AAC">
        <w:rPr>
          <w:sz w:val="24"/>
        </w:rPr>
        <w:t>char str1[20],str2[20],str3[20];</w:t>
      </w:r>
    </w:p>
    <w:p w14:paraId="53D39F9E" w14:textId="77777777" w:rsidR="00191B7B" w:rsidRDefault="00191B7B" w:rsidP="00191B7B">
      <w:pPr>
        <w:snapToGrid w:val="0"/>
        <w:spacing w:line="360" w:lineRule="auto"/>
        <w:rPr>
          <w:sz w:val="24"/>
        </w:rPr>
      </w:pPr>
      <w:r w:rsidRPr="00820AAC">
        <w:rPr>
          <w:rFonts w:hint="eastAsia"/>
          <w:sz w:val="24"/>
        </w:rPr>
        <w:tab/>
      </w:r>
      <w:r>
        <w:rPr>
          <w:sz w:val="24"/>
        </w:rPr>
        <w:t xml:space="preserve">     </w:t>
      </w:r>
      <w:r w:rsidRPr="00820AAC">
        <w:rPr>
          <w:rFonts w:hint="eastAsia"/>
          <w:sz w:val="24"/>
        </w:rPr>
        <w:t>s1=str1,s2=str2,s3=str3;</w:t>
      </w:r>
      <w:r>
        <w:rPr>
          <w:sz w:val="24"/>
        </w:rPr>
        <w:t xml:space="preserve"> </w:t>
      </w:r>
    </w:p>
    <w:p w14:paraId="789F5D1E" w14:textId="77777777" w:rsidR="00191B7B" w:rsidRPr="00885843" w:rsidRDefault="00191B7B" w:rsidP="00191B7B">
      <w:pPr>
        <w:snapToGrid w:val="0"/>
        <w:spacing w:line="360" w:lineRule="auto"/>
        <w:ind w:firstLineChars="300" w:firstLine="720"/>
        <w:rPr>
          <w:sz w:val="24"/>
        </w:rPr>
      </w:pPr>
      <w:r>
        <w:rPr>
          <w:rFonts w:hint="eastAsia"/>
          <w:sz w:val="24"/>
        </w:rPr>
        <w:t>2</w:t>
      </w:r>
      <w:r w:rsidRPr="00885843">
        <w:rPr>
          <w:sz w:val="24"/>
        </w:rPr>
        <w:t xml:space="preserve">) </w:t>
      </w:r>
      <w:r w:rsidRPr="00885843">
        <w:rPr>
          <w:rFonts w:hAnsi="宋体"/>
          <w:sz w:val="24"/>
        </w:rPr>
        <w:t>第</w:t>
      </w:r>
      <w:r>
        <w:rPr>
          <w:rFonts w:hAnsi="宋体" w:hint="eastAsia"/>
          <w:sz w:val="24"/>
        </w:rPr>
        <w:t>6</w:t>
      </w:r>
      <w:r w:rsidRPr="00885843">
        <w:rPr>
          <w:rFonts w:hAnsi="宋体"/>
          <w:sz w:val="24"/>
        </w:rPr>
        <w:t>行</w:t>
      </w:r>
      <w:r>
        <w:rPr>
          <w:rFonts w:hAnsi="宋体" w:hint="eastAsia"/>
          <w:sz w:val="24"/>
        </w:rPr>
        <w:t>和</w:t>
      </w:r>
      <w:r>
        <w:rPr>
          <w:rFonts w:hAnsi="宋体" w:hint="eastAsia"/>
          <w:sz w:val="24"/>
        </w:rPr>
        <w:t>12</w:t>
      </w:r>
      <w:r>
        <w:rPr>
          <w:rFonts w:hAnsi="宋体" w:hint="eastAsia"/>
          <w:sz w:val="24"/>
        </w:rPr>
        <w:t>行</w:t>
      </w:r>
      <w:proofErr w:type="spellStart"/>
      <w:r>
        <w:rPr>
          <w:rFonts w:hAnsi="宋体" w:hint="eastAsia"/>
          <w:sz w:val="24"/>
        </w:rPr>
        <w:t>printf</w:t>
      </w:r>
      <w:proofErr w:type="spellEnd"/>
      <w:r>
        <w:rPr>
          <w:rFonts w:hAnsi="宋体" w:hint="eastAsia"/>
          <w:sz w:val="24"/>
        </w:rPr>
        <w:t>不用</w:t>
      </w:r>
      <w:r>
        <w:rPr>
          <w:rFonts w:hAnsi="宋体" w:hint="eastAsia"/>
          <w:sz w:val="24"/>
        </w:rPr>
        <w:t>s2</w:t>
      </w:r>
      <w:r w:rsidRPr="00885843">
        <w:rPr>
          <w:rFonts w:hAnsi="宋体"/>
          <w:sz w:val="24"/>
        </w:rPr>
        <w:t>，正确形式为：</w:t>
      </w:r>
    </w:p>
    <w:p w14:paraId="14C4373F" w14:textId="77777777" w:rsidR="00191B7B" w:rsidRDefault="00191B7B" w:rsidP="00191B7B">
      <w:pPr>
        <w:snapToGrid w:val="0"/>
        <w:spacing w:line="360" w:lineRule="auto"/>
        <w:rPr>
          <w:sz w:val="24"/>
        </w:rPr>
      </w:pPr>
      <w:r w:rsidRPr="00885843">
        <w:rPr>
          <w:sz w:val="24"/>
        </w:rPr>
        <w:tab/>
      </w:r>
      <w:r w:rsidRPr="00885843">
        <w:rPr>
          <w:sz w:val="24"/>
        </w:rPr>
        <w:tab/>
      </w:r>
      <w:r>
        <w:rPr>
          <w:sz w:val="24"/>
        </w:rPr>
        <w:t xml:space="preserve"> </w:t>
      </w:r>
      <w:proofErr w:type="spellStart"/>
      <w:r w:rsidRPr="0010489A">
        <w:rPr>
          <w:sz w:val="24"/>
        </w:rPr>
        <w:t>printf</w:t>
      </w:r>
      <w:proofErr w:type="spellEnd"/>
      <w:r w:rsidRPr="0010489A">
        <w:rPr>
          <w:sz w:val="24"/>
        </w:rPr>
        <w:t>("Input a string:\n");</w:t>
      </w:r>
    </w:p>
    <w:p w14:paraId="46881C5E" w14:textId="77777777" w:rsidR="00191B7B" w:rsidRDefault="00191B7B" w:rsidP="00191B7B">
      <w:pPr>
        <w:snapToGrid w:val="0"/>
        <w:spacing w:line="360" w:lineRule="auto"/>
        <w:rPr>
          <w:sz w:val="24"/>
        </w:rPr>
      </w:pPr>
      <w:r>
        <w:rPr>
          <w:rFonts w:hint="eastAsia"/>
          <w:sz w:val="24"/>
        </w:rPr>
        <w:t xml:space="preserve"> </w:t>
      </w:r>
      <w:r>
        <w:rPr>
          <w:sz w:val="24"/>
        </w:rPr>
        <w:t xml:space="preserve">       </w:t>
      </w:r>
      <w:proofErr w:type="spellStart"/>
      <w:r w:rsidRPr="0010489A">
        <w:rPr>
          <w:sz w:val="24"/>
        </w:rPr>
        <w:t>printf</w:t>
      </w:r>
      <w:proofErr w:type="spellEnd"/>
      <w:r w:rsidRPr="0010489A">
        <w:rPr>
          <w:sz w:val="24"/>
        </w:rPr>
        <w:t>("Input a string again:\n");</w:t>
      </w:r>
    </w:p>
    <w:p w14:paraId="6EB509A1" w14:textId="77777777" w:rsidR="00191B7B" w:rsidRPr="00885843" w:rsidRDefault="00191B7B" w:rsidP="00191B7B">
      <w:pPr>
        <w:snapToGrid w:val="0"/>
        <w:spacing w:line="360" w:lineRule="auto"/>
        <w:ind w:firstLineChars="300" w:firstLine="720"/>
        <w:rPr>
          <w:sz w:val="24"/>
        </w:rPr>
      </w:pPr>
      <w:r>
        <w:rPr>
          <w:rFonts w:hint="eastAsia"/>
          <w:sz w:val="24"/>
        </w:rPr>
        <w:t>3</w:t>
      </w:r>
      <w:r w:rsidRPr="00885843">
        <w:rPr>
          <w:sz w:val="24"/>
        </w:rPr>
        <w:t xml:space="preserve">) </w:t>
      </w:r>
      <w:r w:rsidRPr="00885843">
        <w:rPr>
          <w:rFonts w:hAnsi="宋体"/>
          <w:sz w:val="24"/>
        </w:rPr>
        <w:t>第</w:t>
      </w:r>
      <w:r>
        <w:rPr>
          <w:rFonts w:hAnsi="宋体" w:hint="eastAsia"/>
          <w:sz w:val="24"/>
        </w:rPr>
        <w:t>21</w:t>
      </w:r>
      <w:r w:rsidRPr="00885843">
        <w:rPr>
          <w:rFonts w:hAnsi="宋体"/>
          <w:sz w:val="24"/>
        </w:rPr>
        <w:t>行</w:t>
      </w:r>
      <w:r>
        <w:rPr>
          <w:rFonts w:hAnsi="宋体" w:hint="eastAsia"/>
          <w:sz w:val="24"/>
        </w:rPr>
        <w:t>应该返回字符串原始的开始地址</w:t>
      </w:r>
      <w:r w:rsidRPr="00885843">
        <w:rPr>
          <w:rFonts w:hAnsi="宋体"/>
          <w:sz w:val="24"/>
        </w:rPr>
        <w:t>，正确形式为：</w:t>
      </w:r>
    </w:p>
    <w:p w14:paraId="323F4A45" w14:textId="77777777" w:rsidR="00191B7B" w:rsidRPr="00337EEB" w:rsidRDefault="00191B7B" w:rsidP="00191B7B">
      <w:pPr>
        <w:snapToGrid w:val="0"/>
        <w:spacing w:line="360" w:lineRule="auto"/>
        <w:rPr>
          <w:sz w:val="24"/>
        </w:rPr>
      </w:pPr>
      <w:r w:rsidRPr="00885843">
        <w:rPr>
          <w:sz w:val="24"/>
        </w:rPr>
        <w:tab/>
      </w:r>
      <w:r w:rsidRPr="00885843">
        <w:rPr>
          <w:sz w:val="24"/>
        </w:rPr>
        <w:tab/>
      </w:r>
      <w:r>
        <w:rPr>
          <w:sz w:val="24"/>
        </w:rPr>
        <w:t xml:space="preserve"> </w:t>
      </w:r>
      <w:r w:rsidRPr="00337EEB">
        <w:rPr>
          <w:rFonts w:hint="eastAsia"/>
          <w:sz w:val="24"/>
        </w:rPr>
        <w:t>char *</w:t>
      </w:r>
      <w:proofErr w:type="spellStart"/>
      <w:r w:rsidRPr="00337EEB">
        <w:rPr>
          <w:rFonts w:hint="eastAsia"/>
          <w:sz w:val="24"/>
        </w:rPr>
        <w:t>tmp</w:t>
      </w:r>
      <w:proofErr w:type="spellEnd"/>
      <w:r w:rsidRPr="00337EEB">
        <w:rPr>
          <w:rFonts w:hint="eastAsia"/>
          <w:sz w:val="24"/>
        </w:rPr>
        <w:t>=t;  //</w:t>
      </w:r>
      <w:r w:rsidRPr="00337EEB">
        <w:rPr>
          <w:rFonts w:hint="eastAsia"/>
          <w:sz w:val="24"/>
        </w:rPr>
        <w:t>先暂存串</w:t>
      </w:r>
      <w:r w:rsidRPr="00337EEB">
        <w:rPr>
          <w:rFonts w:hint="eastAsia"/>
          <w:sz w:val="24"/>
        </w:rPr>
        <w:t>t</w:t>
      </w:r>
      <w:r w:rsidRPr="00337EEB">
        <w:rPr>
          <w:rFonts w:hint="eastAsia"/>
          <w:sz w:val="24"/>
        </w:rPr>
        <w:t>开头的位置来返回</w:t>
      </w:r>
    </w:p>
    <w:p w14:paraId="4110F862" w14:textId="77777777" w:rsidR="00191B7B" w:rsidRPr="00337EEB" w:rsidRDefault="00191B7B" w:rsidP="00191B7B">
      <w:pPr>
        <w:snapToGrid w:val="0"/>
        <w:spacing w:line="360" w:lineRule="auto"/>
        <w:rPr>
          <w:sz w:val="24"/>
        </w:rPr>
      </w:pPr>
      <w:r w:rsidRPr="00337EEB">
        <w:rPr>
          <w:sz w:val="24"/>
        </w:rPr>
        <w:tab/>
      </w:r>
      <w:r>
        <w:rPr>
          <w:sz w:val="24"/>
        </w:rPr>
        <w:t xml:space="preserve">    </w:t>
      </w:r>
      <w:r w:rsidRPr="00337EEB">
        <w:rPr>
          <w:sz w:val="24"/>
        </w:rPr>
        <w:t>while(*t++ = *s++);</w:t>
      </w:r>
    </w:p>
    <w:p w14:paraId="43158DBC" w14:textId="77777777" w:rsidR="00191B7B" w:rsidRPr="00C51D94" w:rsidRDefault="00191B7B" w:rsidP="00191B7B">
      <w:pPr>
        <w:snapToGrid w:val="0"/>
        <w:spacing w:line="360" w:lineRule="auto"/>
        <w:rPr>
          <w:sz w:val="24"/>
        </w:rPr>
      </w:pPr>
      <w:r w:rsidRPr="00337EEB">
        <w:rPr>
          <w:sz w:val="24"/>
        </w:rPr>
        <w:tab/>
      </w:r>
      <w:r>
        <w:rPr>
          <w:sz w:val="24"/>
        </w:rPr>
        <w:t xml:space="preserve">    </w:t>
      </w:r>
      <w:r w:rsidRPr="00337EEB">
        <w:rPr>
          <w:sz w:val="24"/>
        </w:rPr>
        <w:t>return (</w:t>
      </w:r>
      <w:proofErr w:type="spellStart"/>
      <w:r w:rsidRPr="00337EEB">
        <w:rPr>
          <w:sz w:val="24"/>
        </w:rPr>
        <w:t>tmp</w:t>
      </w:r>
      <w:proofErr w:type="spellEnd"/>
      <w:r w:rsidRPr="00337EEB">
        <w:rPr>
          <w:sz w:val="24"/>
        </w:rPr>
        <w:t>);</w:t>
      </w:r>
    </w:p>
    <w:p w14:paraId="2CEB3FBD" w14:textId="77777777" w:rsidR="00191B7B" w:rsidRPr="00885843" w:rsidRDefault="00191B7B" w:rsidP="00191B7B">
      <w:pPr>
        <w:snapToGrid w:val="0"/>
        <w:spacing w:line="360" w:lineRule="auto"/>
        <w:rPr>
          <w:sz w:val="24"/>
        </w:rPr>
      </w:pPr>
      <w:r w:rsidRPr="00885843">
        <w:rPr>
          <w:sz w:val="24"/>
        </w:rPr>
        <w:t xml:space="preserve">  </w:t>
      </w:r>
      <w:r w:rsidRPr="00885843">
        <w:rPr>
          <w:rFonts w:hAnsi="宋体"/>
          <w:sz w:val="24"/>
        </w:rPr>
        <w:t>（</w:t>
      </w:r>
      <w:r w:rsidRPr="00885843">
        <w:rPr>
          <w:sz w:val="24"/>
        </w:rPr>
        <w:t>2</w:t>
      </w:r>
      <w:r w:rsidRPr="00885843">
        <w:rPr>
          <w:rFonts w:hAnsi="宋体"/>
          <w:sz w:val="24"/>
        </w:rPr>
        <w:t>）错误修改后运行结果：</w:t>
      </w:r>
    </w:p>
    <w:p w14:paraId="57F8F25A" w14:textId="77777777" w:rsidR="00191B7B" w:rsidRDefault="00191B7B" w:rsidP="00191B7B">
      <w:pPr>
        <w:snapToGrid w:val="0"/>
        <w:jc w:val="center"/>
        <w:rPr>
          <w:b/>
          <w:sz w:val="24"/>
        </w:rPr>
      </w:pPr>
      <w:r w:rsidRPr="005F2F6B">
        <w:rPr>
          <w:b/>
          <w:noProof/>
          <w:sz w:val="24"/>
        </w:rPr>
        <w:lastRenderedPageBreak/>
        <w:drawing>
          <wp:inline distT="0" distB="0" distL="0" distR="0" wp14:anchorId="33DC5622" wp14:editId="26E132BD">
            <wp:extent cx="4279001" cy="1901355"/>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9001" cy="1901355"/>
                    </a:xfrm>
                    <a:prstGeom prst="rect">
                      <a:avLst/>
                    </a:prstGeom>
                  </pic:spPr>
                </pic:pic>
              </a:graphicData>
            </a:graphic>
          </wp:inline>
        </w:drawing>
      </w:r>
    </w:p>
    <w:p w14:paraId="0476457C" w14:textId="77777777" w:rsidR="00191B7B" w:rsidRPr="00C51D94" w:rsidRDefault="00191B7B" w:rsidP="00191B7B">
      <w:pPr>
        <w:snapToGrid w:val="0"/>
        <w:jc w:val="center"/>
        <w:rPr>
          <w:rFonts w:eastAsia="黑体"/>
          <w:sz w:val="24"/>
        </w:rPr>
      </w:pPr>
      <w:r w:rsidRPr="00885843">
        <w:rPr>
          <w:rFonts w:eastAsia="黑体"/>
          <w:sz w:val="24"/>
        </w:rPr>
        <w:t>图</w:t>
      </w:r>
      <w:r>
        <w:rPr>
          <w:rFonts w:eastAsia="黑体" w:hint="eastAsia"/>
          <w:sz w:val="24"/>
        </w:rPr>
        <w:t>6</w:t>
      </w:r>
      <w:r w:rsidRPr="00885843">
        <w:rPr>
          <w:rFonts w:eastAsia="黑体"/>
          <w:sz w:val="24"/>
        </w:rPr>
        <w:t xml:space="preserve">-1 </w:t>
      </w:r>
      <w:r>
        <w:rPr>
          <w:rFonts w:eastAsia="黑体" w:hint="eastAsia"/>
          <w:sz w:val="24"/>
        </w:rPr>
        <w:t>改错</w:t>
      </w:r>
      <w:r w:rsidRPr="00885843">
        <w:rPr>
          <w:rFonts w:eastAsia="黑体"/>
          <w:sz w:val="24"/>
        </w:rPr>
        <w:t>题</w:t>
      </w:r>
      <w:r w:rsidRPr="00885843">
        <w:rPr>
          <w:rFonts w:eastAsia="黑体"/>
          <w:sz w:val="24"/>
        </w:rPr>
        <w:t>1</w:t>
      </w:r>
      <w:r w:rsidRPr="00885843">
        <w:rPr>
          <w:rFonts w:eastAsia="黑体"/>
          <w:sz w:val="24"/>
        </w:rPr>
        <w:t>的</w:t>
      </w:r>
      <w:r>
        <w:rPr>
          <w:rFonts w:eastAsia="黑体" w:hint="eastAsia"/>
          <w:sz w:val="24"/>
        </w:rPr>
        <w:t>运行结果</w:t>
      </w:r>
    </w:p>
    <w:p w14:paraId="485450E8" w14:textId="77777777" w:rsidR="00191B7B" w:rsidRDefault="00191B7B" w:rsidP="00191B7B">
      <w:pPr>
        <w:snapToGrid w:val="0"/>
        <w:rPr>
          <w:b/>
          <w:sz w:val="24"/>
        </w:rPr>
      </w:pPr>
    </w:p>
    <w:p w14:paraId="65B0AA39" w14:textId="77777777" w:rsidR="00191B7B" w:rsidRPr="00885843" w:rsidRDefault="00191B7B" w:rsidP="00191B7B">
      <w:pPr>
        <w:snapToGrid w:val="0"/>
        <w:rPr>
          <w:b/>
          <w:sz w:val="24"/>
        </w:rPr>
      </w:pPr>
    </w:p>
    <w:p w14:paraId="457F33A9" w14:textId="77777777" w:rsidR="00191B7B" w:rsidRPr="00885843" w:rsidRDefault="00191B7B" w:rsidP="00191B7B">
      <w:pPr>
        <w:snapToGrid w:val="0"/>
        <w:spacing w:afterLines="25" w:after="78" w:line="360" w:lineRule="auto"/>
        <w:rPr>
          <w:b/>
          <w:sz w:val="24"/>
        </w:rPr>
      </w:pPr>
      <w:r>
        <w:rPr>
          <w:rFonts w:hint="eastAsia"/>
          <w:b/>
          <w:sz w:val="24"/>
        </w:rPr>
        <w:t>6</w:t>
      </w:r>
      <w:r w:rsidRPr="00885843">
        <w:rPr>
          <w:b/>
          <w:sz w:val="24"/>
        </w:rPr>
        <w:t xml:space="preserve">.2.2 </w:t>
      </w:r>
      <w:r w:rsidRPr="00CC7AF7">
        <w:rPr>
          <w:rFonts w:hAnsi="宋体" w:hint="eastAsia"/>
          <w:b/>
          <w:sz w:val="24"/>
        </w:rPr>
        <w:t>源程序完善</w:t>
      </w:r>
      <w:r>
        <w:rPr>
          <w:rFonts w:hAnsi="宋体" w:hint="eastAsia"/>
          <w:b/>
          <w:sz w:val="24"/>
        </w:rPr>
        <w:t>、</w:t>
      </w:r>
      <w:r w:rsidRPr="00CC7AF7">
        <w:rPr>
          <w:rFonts w:hAnsi="宋体" w:hint="eastAsia"/>
          <w:b/>
          <w:sz w:val="24"/>
        </w:rPr>
        <w:t>修改替换</w:t>
      </w:r>
      <w:r>
        <w:rPr>
          <w:rFonts w:hAnsi="宋体" w:hint="eastAsia"/>
          <w:b/>
          <w:sz w:val="24"/>
        </w:rPr>
        <w:t>题</w:t>
      </w:r>
    </w:p>
    <w:p w14:paraId="3BEDA3E6" w14:textId="77777777" w:rsidR="00191B7B" w:rsidRPr="008B5C53" w:rsidRDefault="00191B7B" w:rsidP="00191B7B">
      <w:pPr>
        <w:spacing w:line="360" w:lineRule="auto"/>
        <w:ind w:firstLine="480"/>
        <w:rPr>
          <w:sz w:val="24"/>
        </w:rPr>
      </w:pPr>
      <w:r w:rsidRPr="008B5C53">
        <w:rPr>
          <w:rFonts w:hint="eastAsia"/>
          <w:sz w:val="24"/>
        </w:rPr>
        <w:t>（</w:t>
      </w:r>
      <w:r w:rsidRPr="008B5C53">
        <w:rPr>
          <w:rFonts w:hint="eastAsia"/>
          <w:sz w:val="24"/>
        </w:rPr>
        <w:t>1</w:t>
      </w:r>
      <w:r w:rsidRPr="008B5C53">
        <w:rPr>
          <w:rFonts w:hint="eastAsia"/>
          <w:sz w:val="24"/>
        </w:rPr>
        <w:t>）下面程序中函数</w:t>
      </w:r>
      <w:proofErr w:type="spellStart"/>
      <w:r w:rsidRPr="008B5C53">
        <w:rPr>
          <w:rFonts w:hint="eastAsia"/>
          <w:sz w:val="24"/>
        </w:rPr>
        <w:t>s</w:t>
      </w:r>
      <w:r w:rsidRPr="008B5C53">
        <w:rPr>
          <w:sz w:val="24"/>
        </w:rPr>
        <w:t>trsort</w:t>
      </w:r>
      <w:proofErr w:type="spellEnd"/>
      <w:r w:rsidRPr="008B5C53">
        <w:rPr>
          <w:rFonts w:hint="eastAsia"/>
          <w:sz w:val="24"/>
        </w:rPr>
        <w:t>用于对字符串进行升序排序，在主函数中输入</w:t>
      </w:r>
      <w:r w:rsidRPr="008B5C53">
        <w:rPr>
          <w:rFonts w:hint="eastAsia"/>
          <w:sz w:val="24"/>
        </w:rPr>
        <w:t>N</w:t>
      </w:r>
      <w:r w:rsidRPr="008B5C53">
        <w:rPr>
          <w:rFonts w:hint="eastAsia"/>
          <w:sz w:val="24"/>
        </w:rPr>
        <w:t>个字符串存入通过</w:t>
      </w:r>
      <w:r w:rsidRPr="008B5C53">
        <w:rPr>
          <w:sz w:val="24"/>
        </w:rPr>
        <w:t>malloc</w:t>
      </w:r>
      <w:r w:rsidRPr="008B5C53">
        <w:rPr>
          <w:rFonts w:hint="eastAsia"/>
          <w:sz w:val="24"/>
        </w:rPr>
        <w:t>动态分配的存储空间，然后调用</w:t>
      </w:r>
      <w:proofErr w:type="spellStart"/>
      <w:r w:rsidRPr="008B5C53">
        <w:rPr>
          <w:rFonts w:hint="eastAsia"/>
          <w:sz w:val="24"/>
        </w:rPr>
        <w:t>s</w:t>
      </w:r>
      <w:r w:rsidRPr="008B5C53">
        <w:rPr>
          <w:sz w:val="24"/>
        </w:rPr>
        <w:t>trsort</w:t>
      </w:r>
      <w:proofErr w:type="spellEnd"/>
      <w:r w:rsidRPr="008B5C53">
        <w:rPr>
          <w:rFonts w:hint="eastAsia"/>
          <w:sz w:val="24"/>
        </w:rPr>
        <w:t>对这</w:t>
      </w:r>
      <w:r w:rsidRPr="008B5C53">
        <w:rPr>
          <w:rFonts w:hint="eastAsia"/>
          <w:sz w:val="24"/>
        </w:rPr>
        <w:t>N</w:t>
      </w:r>
      <w:r w:rsidRPr="008B5C53">
        <w:rPr>
          <w:rFonts w:hint="eastAsia"/>
          <w:sz w:val="24"/>
        </w:rPr>
        <w:t>个串按字典序升序排序。</w:t>
      </w:r>
    </w:p>
    <w:p w14:paraId="26B58FAA" w14:textId="77777777" w:rsidR="00191B7B" w:rsidRPr="008B5C53" w:rsidRDefault="00191B7B" w:rsidP="00191B7B">
      <w:pPr>
        <w:spacing w:line="360" w:lineRule="auto"/>
        <w:ind w:firstLine="480"/>
        <w:rPr>
          <w:sz w:val="24"/>
        </w:rPr>
      </w:pPr>
      <w:r w:rsidRPr="008B5C53">
        <w:rPr>
          <w:rFonts w:ascii="宋体" w:hAnsi="宋体" w:hint="eastAsia"/>
          <w:sz w:val="24"/>
        </w:rPr>
        <w:t>①</w:t>
      </w:r>
      <w:r w:rsidRPr="008B5C53">
        <w:rPr>
          <w:rFonts w:hint="eastAsia"/>
          <w:sz w:val="24"/>
        </w:rPr>
        <w:t>请在源程序中的下划线处填写合适的代码来完善该程序。</w:t>
      </w:r>
    </w:p>
    <w:p w14:paraId="1E552FD2" w14:textId="77777777" w:rsidR="00191B7B" w:rsidRPr="008B5C53" w:rsidRDefault="00191B7B" w:rsidP="00191B7B">
      <w:pPr>
        <w:spacing w:line="360" w:lineRule="auto"/>
        <w:ind w:firstLine="480"/>
        <w:rPr>
          <w:sz w:val="24"/>
        </w:rPr>
      </w:pPr>
      <w:r w:rsidRPr="008B5C53">
        <w:rPr>
          <w:rFonts w:hint="eastAsia"/>
          <w:sz w:val="24"/>
        </w:rPr>
        <w:t>#</w:t>
      </w:r>
      <w:r w:rsidRPr="008B5C53">
        <w:rPr>
          <w:sz w:val="24"/>
        </w:rPr>
        <w:t>include&lt;stdio.h&gt;</w:t>
      </w:r>
    </w:p>
    <w:p w14:paraId="45185492" w14:textId="77777777" w:rsidR="00191B7B" w:rsidRPr="008B5C53" w:rsidRDefault="00191B7B" w:rsidP="00191B7B">
      <w:pPr>
        <w:spacing w:line="360" w:lineRule="auto"/>
        <w:ind w:firstLine="480"/>
        <w:rPr>
          <w:sz w:val="24"/>
        </w:rPr>
      </w:pPr>
      <w:r w:rsidRPr="008B5C53">
        <w:rPr>
          <w:sz w:val="24"/>
        </w:rPr>
        <w:t>#include&lt;_________&gt;</w:t>
      </w:r>
    </w:p>
    <w:p w14:paraId="5171313E" w14:textId="77777777" w:rsidR="00191B7B" w:rsidRPr="008B5C53" w:rsidRDefault="00191B7B" w:rsidP="00191B7B">
      <w:pPr>
        <w:spacing w:line="360" w:lineRule="auto"/>
        <w:ind w:firstLine="480"/>
        <w:rPr>
          <w:sz w:val="24"/>
        </w:rPr>
      </w:pPr>
      <w:r w:rsidRPr="008B5C53">
        <w:rPr>
          <w:sz w:val="24"/>
        </w:rPr>
        <w:t>#include&lt;string.h&gt;</w:t>
      </w:r>
    </w:p>
    <w:p w14:paraId="7E7AE6F2" w14:textId="77777777" w:rsidR="00191B7B" w:rsidRPr="008B5C53" w:rsidRDefault="00191B7B" w:rsidP="00191B7B">
      <w:pPr>
        <w:spacing w:line="360" w:lineRule="auto"/>
        <w:ind w:firstLine="480"/>
        <w:rPr>
          <w:sz w:val="24"/>
        </w:rPr>
      </w:pPr>
      <w:r w:rsidRPr="008B5C53">
        <w:rPr>
          <w:sz w:val="24"/>
        </w:rPr>
        <w:t>#define N 4</w:t>
      </w:r>
    </w:p>
    <w:p w14:paraId="4BFAC06F" w14:textId="77777777" w:rsidR="00191B7B" w:rsidRPr="008B5C53" w:rsidRDefault="00191B7B" w:rsidP="00191B7B">
      <w:pPr>
        <w:spacing w:line="360" w:lineRule="auto"/>
        <w:ind w:firstLine="480"/>
        <w:rPr>
          <w:sz w:val="24"/>
        </w:rPr>
      </w:pPr>
      <w:r w:rsidRPr="008B5C53">
        <w:rPr>
          <w:sz w:val="24"/>
        </w:rPr>
        <w:t>/*</w:t>
      </w:r>
      <w:r w:rsidRPr="008B5C53">
        <w:rPr>
          <w:rFonts w:hint="eastAsia"/>
          <w:sz w:val="24"/>
        </w:rPr>
        <w:t>对指针数组</w:t>
      </w:r>
      <w:r w:rsidRPr="008B5C53">
        <w:rPr>
          <w:rFonts w:hint="eastAsia"/>
          <w:sz w:val="24"/>
        </w:rPr>
        <w:t>s</w:t>
      </w:r>
      <w:r w:rsidRPr="008B5C53">
        <w:rPr>
          <w:rFonts w:hint="eastAsia"/>
          <w:sz w:val="24"/>
        </w:rPr>
        <w:t>指向的</w:t>
      </w:r>
      <w:r w:rsidRPr="008B5C53">
        <w:rPr>
          <w:rFonts w:hint="eastAsia"/>
          <w:sz w:val="24"/>
        </w:rPr>
        <w:t>size</w:t>
      </w:r>
      <w:r w:rsidRPr="008B5C53">
        <w:rPr>
          <w:rFonts w:hint="eastAsia"/>
          <w:sz w:val="24"/>
        </w:rPr>
        <w:t>个字符串进行升序排序</w:t>
      </w:r>
      <w:r w:rsidRPr="008B5C53">
        <w:rPr>
          <w:sz w:val="24"/>
        </w:rPr>
        <w:t>*/</w:t>
      </w:r>
    </w:p>
    <w:p w14:paraId="6DB5392A" w14:textId="77777777" w:rsidR="00191B7B" w:rsidRPr="008B5C53" w:rsidRDefault="00191B7B" w:rsidP="00191B7B">
      <w:pPr>
        <w:spacing w:line="360" w:lineRule="auto"/>
        <w:ind w:firstLine="480"/>
        <w:rPr>
          <w:sz w:val="24"/>
        </w:rPr>
      </w:pPr>
      <w:r w:rsidRPr="008B5C53">
        <w:rPr>
          <w:sz w:val="24"/>
        </w:rPr>
        <w:t>v</w:t>
      </w:r>
      <w:r w:rsidRPr="008B5C53">
        <w:rPr>
          <w:rFonts w:hint="eastAsia"/>
          <w:sz w:val="24"/>
        </w:rPr>
        <w:t>oid</w:t>
      </w:r>
      <w:r w:rsidRPr="008B5C53">
        <w:rPr>
          <w:sz w:val="24"/>
        </w:rPr>
        <w:t xml:space="preserve"> </w:t>
      </w:r>
      <w:proofErr w:type="spellStart"/>
      <w:r w:rsidRPr="008B5C53">
        <w:rPr>
          <w:sz w:val="24"/>
        </w:rPr>
        <w:t>strsort</w:t>
      </w:r>
      <w:proofErr w:type="spellEnd"/>
      <w:r w:rsidRPr="008B5C53">
        <w:rPr>
          <w:sz w:val="24"/>
        </w:rPr>
        <w:t>(char *s[], int size)</w:t>
      </w:r>
    </w:p>
    <w:p w14:paraId="5C5EEE1A" w14:textId="77777777" w:rsidR="00191B7B" w:rsidRPr="008B5C53" w:rsidRDefault="00191B7B" w:rsidP="00191B7B">
      <w:pPr>
        <w:spacing w:line="360" w:lineRule="auto"/>
        <w:ind w:firstLine="480"/>
        <w:rPr>
          <w:sz w:val="24"/>
        </w:rPr>
      </w:pPr>
      <w:r w:rsidRPr="008B5C53">
        <w:rPr>
          <w:sz w:val="24"/>
        </w:rPr>
        <w:t>{</w:t>
      </w:r>
    </w:p>
    <w:p w14:paraId="40E14060" w14:textId="77777777" w:rsidR="00191B7B" w:rsidRPr="008B5C53" w:rsidRDefault="00191B7B" w:rsidP="00191B7B">
      <w:pPr>
        <w:spacing w:line="360" w:lineRule="auto"/>
        <w:ind w:firstLine="480"/>
        <w:rPr>
          <w:sz w:val="24"/>
        </w:rPr>
      </w:pPr>
      <w:r w:rsidRPr="008B5C53">
        <w:rPr>
          <w:sz w:val="24"/>
        </w:rPr>
        <w:tab/>
        <w:t>_______temp;</w:t>
      </w:r>
    </w:p>
    <w:p w14:paraId="1C6F700E" w14:textId="77777777" w:rsidR="00191B7B" w:rsidRPr="008B5C53" w:rsidRDefault="00191B7B" w:rsidP="00191B7B">
      <w:pPr>
        <w:spacing w:line="360" w:lineRule="auto"/>
        <w:ind w:firstLine="480"/>
        <w:rPr>
          <w:sz w:val="24"/>
        </w:rPr>
      </w:pPr>
      <w:r w:rsidRPr="008B5C53">
        <w:rPr>
          <w:sz w:val="24"/>
        </w:rPr>
        <w:tab/>
        <w:t xml:space="preserve">int </w:t>
      </w:r>
      <w:proofErr w:type="spellStart"/>
      <w:r w:rsidRPr="008B5C53">
        <w:rPr>
          <w:sz w:val="24"/>
        </w:rPr>
        <w:t>i</w:t>
      </w:r>
      <w:proofErr w:type="spellEnd"/>
      <w:r w:rsidRPr="008B5C53">
        <w:rPr>
          <w:sz w:val="24"/>
        </w:rPr>
        <w:t>, j;</w:t>
      </w:r>
    </w:p>
    <w:p w14:paraId="7A2A8001" w14:textId="77777777" w:rsidR="00191B7B" w:rsidRPr="008B5C53" w:rsidRDefault="00191B7B" w:rsidP="00191B7B">
      <w:pPr>
        <w:spacing w:line="360" w:lineRule="auto"/>
        <w:ind w:left="360" w:firstLine="480"/>
        <w:rPr>
          <w:sz w:val="24"/>
        </w:rPr>
      </w:pPr>
      <w:r w:rsidRPr="008B5C53">
        <w:rPr>
          <w:sz w:val="24"/>
        </w:rPr>
        <w:t>for(</w:t>
      </w:r>
      <w:proofErr w:type="spellStart"/>
      <w:r w:rsidRPr="008B5C53">
        <w:rPr>
          <w:sz w:val="24"/>
        </w:rPr>
        <w:t>i</w:t>
      </w:r>
      <w:proofErr w:type="spellEnd"/>
      <w:r w:rsidRPr="008B5C53">
        <w:rPr>
          <w:sz w:val="24"/>
        </w:rPr>
        <w:t xml:space="preserve">=0; </w:t>
      </w:r>
      <w:proofErr w:type="spellStart"/>
      <w:r w:rsidRPr="008B5C53">
        <w:rPr>
          <w:sz w:val="24"/>
        </w:rPr>
        <w:t>i</w:t>
      </w:r>
      <w:proofErr w:type="spellEnd"/>
      <w:r w:rsidRPr="008B5C53">
        <w:rPr>
          <w:sz w:val="24"/>
        </w:rPr>
        <w:t xml:space="preserve">&lt;size-1; </w:t>
      </w:r>
      <w:proofErr w:type="spellStart"/>
      <w:r w:rsidRPr="008B5C53">
        <w:rPr>
          <w:sz w:val="24"/>
        </w:rPr>
        <w:t>i</w:t>
      </w:r>
      <w:proofErr w:type="spellEnd"/>
      <w:r w:rsidRPr="008B5C53">
        <w:rPr>
          <w:sz w:val="24"/>
        </w:rPr>
        <w:t>++)</w:t>
      </w:r>
    </w:p>
    <w:p w14:paraId="4B7DAC09" w14:textId="77777777" w:rsidR="00191B7B" w:rsidRPr="008B5C53" w:rsidRDefault="00191B7B" w:rsidP="00191B7B">
      <w:pPr>
        <w:spacing w:line="360" w:lineRule="auto"/>
        <w:ind w:left="360" w:firstLine="480"/>
        <w:rPr>
          <w:sz w:val="24"/>
        </w:rPr>
      </w:pPr>
      <w:r w:rsidRPr="008B5C53">
        <w:rPr>
          <w:sz w:val="24"/>
        </w:rPr>
        <w:tab/>
        <w:t xml:space="preserve">for (j=0; j&lt;size-j-1; </w:t>
      </w:r>
      <w:proofErr w:type="spellStart"/>
      <w:r w:rsidRPr="008B5C53">
        <w:rPr>
          <w:sz w:val="24"/>
        </w:rPr>
        <w:t>j++</w:t>
      </w:r>
      <w:proofErr w:type="spellEnd"/>
      <w:r w:rsidRPr="008B5C53">
        <w:rPr>
          <w:sz w:val="24"/>
        </w:rPr>
        <w:t>)</w:t>
      </w:r>
    </w:p>
    <w:p w14:paraId="2F3DB0E8" w14:textId="77777777" w:rsidR="00191B7B" w:rsidRPr="008B5C53" w:rsidRDefault="00191B7B" w:rsidP="00191B7B">
      <w:pPr>
        <w:spacing w:line="360" w:lineRule="auto"/>
        <w:ind w:left="360" w:firstLine="480"/>
        <w:rPr>
          <w:sz w:val="24"/>
        </w:rPr>
      </w:pPr>
      <w:r w:rsidRPr="008B5C53">
        <w:rPr>
          <w:sz w:val="24"/>
        </w:rPr>
        <w:tab/>
      </w:r>
      <w:r w:rsidRPr="008B5C53">
        <w:rPr>
          <w:sz w:val="24"/>
        </w:rPr>
        <w:tab/>
        <w:t>if (___________)</w:t>
      </w:r>
    </w:p>
    <w:p w14:paraId="6CB893BD" w14:textId="77777777" w:rsidR="00191B7B" w:rsidRPr="008B5C53" w:rsidRDefault="00191B7B" w:rsidP="00191B7B">
      <w:pPr>
        <w:spacing w:line="360" w:lineRule="auto"/>
        <w:ind w:left="360" w:firstLine="480"/>
        <w:rPr>
          <w:sz w:val="24"/>
        </w:rPr>
      </w:pPr>
      <w:r w:rsidRPr="008B5C53">
        <w:rPr>
          <w:sz w:val="24"/>
        </w:rPr>
        <w:tab/>
      </w:r>
      <w:r w:rsidRPr="008B5C53">
        <w:rPr>
          <w:sz w:val="24"/>
        </w:rPr>
        <w:tab/>
        <w:t>{</w:t>
      </w:r>
    </w:p>
    <w:p w14:paraId="0008A33D" w14:textId="77777777" w:rsidR="00191B7B" w:rsidRPr="008B5C53" w:rsidRDefault="00191B7B" w:rsidP="00191B7B">
      <w:pPr>
        <w:spacing w:line="360" w:lineRule="auto"/>
        <w:ind w:left="360" w:firstLine="480"/>
        <w:rPr>
          <w:sz w:val="24"/>
        </w:rPr>
      </w:pPr>
      <w:r w:rsidRPr="008B5C53">
        <w:rPr>
          <w:sz w:val="24"/>
        </w:rPr>
        <w:tab/>
      </w:r>
      <w:r w:rsidRPr="008B5C53">
        <w:rPr>
          <w:sz w:val="24"/>
        </w:rPr>
        <w:tab/>
      </w:r>
      <w:r w:rsidRPr="008B5C53">
        <w:rPr>
          <w:sz w:val="24"/>
        </w:rPr>
        <w:tab/>
        <w:t>temp = s[j];</w:t>
      </w:r>
    </w:p>
    <w:p w14:paraId="666B0C16" w14:textId="77777777" w:rsidR="00191B7B" w:rsidRPr="008B5C53" w:rsidRDefault="00191B7B" w:rsidP="00191B7B">
      <w:pPr>
        <w:spacing w:line="360" w:lineRule="auto"/>
        <w:ind w:firstLineChars="900" w:firstLine="2160"/>
        <w:rPr>
          <w:sz w:val="24"/>
        </w:rPr>
      </w:pPr>
      <w:r w:rsidRPr="008B5C53">
        <w:rPr>
          <w:rFonts w:hint="eastAsia"/>
          <w:sz w:val="24"/>
        </w:rPr>
        <w:t xml:space="preserve"> </w:t>
      </w:r>
      <w:r w:rsidRPr="008B5C53">
        <w:rPr>
          <w:sz w:val="24"/>
        </w:rPr>
        <w:t>___________;</w:t>
      </w:r>
    </w:p>
    <w:p w14:paraId="33BB9949" w14:textId="77777777" w:rsidR="00191B7B" w:rsidRPr="008B5C53" w:rsidRDefault="00191B7B" w:rsidP="00191B7B">
      <w:pPr>
        <w:spacing w:line="360" w:lineRule="auto"/>
        <w:ind w:left="360" w:firstLine="480"/>
        <w:rPr>
          <w:sz w:val="24"/>
        </w:rPr>
      </w:pPr>
      <w:r w:rsidRPr="008B5C53">
        <w:rPr>
          <w:sz w:val="24"/>
        </w:rPr>
        <w:tab/>
      </w:r>
      <w:r w:rsidRPr="008B5C53">
        <w:rPr>
          <w:sz w:val="24"/>
        </w:rPr>
        <w:tab/>
      </w:r>
      <w:r w:rsidRPr="008B5C53">
        <w:rPr>
          <w:sz w:val="24"/>
        </w:rPr>
        <w:tab/>
        <w:t>s[j+1] = temp;</w:t>
      </w:r>
    </w:p>
    <w:p w14:paraId="3EF45F36" w14:textId="77777777" w:rsidR="00191B7B" w:rsidRPr="008B5C53" w:rsidRDefault="00191B7B" w:rsidP="00191B7B">
      <w:pPr>
        <w:spacing w:line="360" w:lineRule="auto"/>
        <w:ind w:left="360" w:firstLine="480"/>
        <w:rPr>
          <w:sz w:val="24"/>
        </w:rPr>
      </w:pPr>
      <w:r w:rsidRPr="008B5C53">
        <w:rPr>
          <w:sz w:val="24"/>
        </w:rPr>
        <w:lastRenderedPageBreak/>
        <w:tab/>
      </w:r>
      <w:r w:rsidRPr="008B5C53">
        <w:rPr>
          <w:sz w:val="24"/>
        </w:rPr>
        <w:tab/>
        <w:t>}</w:t>
      </w:r>
    </w:p>
    <w:p w14:paraId="3FF55E5A" w14:textId="77777777" w:rsidR="00191B7B" w:rsidRPr="008B5C53" w:rsidRDefault="00191B7B" w:rsidP="00191B7B">
      <w:pPr>
        <w:spacing w:line="360" w:lineRule="auto"/>
        <w:ind w:firstLine="480"/>
        <w:rPr>
          <w:sz w:val="24"/>
        </w:rPr>
      </w:pPr>
      <w:r w:rsidRPr="008B5C53">
        <w:rPr>
          <w:sz w:val="24"/>
        </w:rPr>
        <w:t>}</w:t>
      </w:r>
    </w:p>
    <w:p w14:paraId="43318454" w14:textId="77777777" w:rsidR="00191B7B" w:rsidRPr="008B5C53" w:rsidRDefault="00191B7B" w:rsidP="00191B7B">
      <w:pPr>
        <w:spacing w:line="360" w:lineRule="auto"/>
        <w:ind w:firstLine="480"/>
        <w:rPr>
          <w:sz w:val="24"/>
        </w:rPr>
      </w:pPr>
    </w:p>
    <w:p w14:paraId="5DAE57FD" w14:textId="77777777" w:rsidR="00191B7B" w:rsidRPr="008B5C53" w:rsidRDefault="00191B7B" w:rsidP="00191B7B">
      <w:pPr>
        <w:spacing w:line="360" w:lineRule="auto"/>
        <w:ind w:firstLine="480"/>
        <w:rPr>
          <w:sz w:val="24"/>
        </w:rPr>
      </w:pPr>
      <w:r w:rsidRPr="008B5C53">
        <w:rPr>
          <w:sz w:val="24"/>
        </w:rPr>
        <w:t>int main()</w:t>
      </w:r>
    </w:p>
    <w:p w14:paraId="04727E13" w14:textId="77777777" w:rsidR="00191B7B" w:rsidRPr="008B5C53" w:rsidRDefault="00191B7B" w:rsidP="00191B7B">
      <w:pPr>
        <w:spacing w:line="360" w:lineRule="auto"/>
        <w:ind w:firstLine="480"/>
        <w:rPr>
          <w:sz w:val="24"/>
        </w:rPr>
      </w:pPr>
      <w:r w:rsidRPr="008B5C53">
        <w:rPr>
          <w:sz w:val="24"/>
        </w:rPr>
        <w:t>{</w:t>
      </w:r>
    </w:p>
    <w:p w14:paraId="375B475D" w14:textId="77777777" w:rsidR="00191B7B" w:rsidRPr="008B5C53" w:rsidRDefault="00191B7B" w:rsidP="00191B7B">
      <w:pPr>
        <w:spacing w:line="360" w:lineRule="auto"/>
        <w:ind w:firstLine="480"/>
        <w:rPr>
          <w:sz w:val="24"/>
        </w:rPr>
      </w:pPr>
      <w:r w:rsidRPr="008B5C53">
        <w:rPr>
          <w:sz w:val="24"/>
        </w:rPr>
        <w:tab/>
        <w:t xml:space="preserve">int </w:t>
      </w:r>
      <w:proofErr w:type="spellStart"/>
      <w:r w:rsidRPr="008B5C53">
        <w:rPr>
          <w:sz w:val="24"/>
        </w:rPr>
        <w:t>i</w:t>
      </w:r>
      <w:proofErr w:type="spellEnd"/>
      <w:r w:rsidRPr="008B5C53">
        <w:rPr>
          <w:sz w:val="24"/>
        </w:rPr>
        <w:t>;</w:t>
      </w:r>
    </w:p>
    <w:p w14:paraId="43CD97EC" w14:textId="77777777" w:rsidR="00191B7B" w:rsidRPr="008B5C53" w:rsidRDefault="00191B7B" w:rsidP="00191B7B">
      <w:pPr>
        <w:spacing w:line="360" w:lineRule="auto"/>
        <w:ind w:firstLine="480"/>
        <w:rPr>
          <w:sz w:val="24"/>
        </w:rPr>
      </w:pPr>
      <w:r w:rsidRPr="008B5C53">
        <w:rPr>
          <w:sz w:val="24"/>
        </w:rPr>
        <w:tab/>
        <w:t>char *s[N], t[50];</w:t>
      </w:r>
    </w:p>
    <w:p w14:paraId="414A0A1B" w14:textId="77777777" w:rsidR="00191B7B" w:rsidRPr="008B5C53" w:rsidRDefault="00191B7B" w:rsidP="00191B7B">
      <w:pPr>
        <w:spacing w:line="360" w:lineRule="auto"/>
        <w:ind w:firstLine="480"/>
        <w:rPr>
          <w:sz w:val="24"/>
        </w:rPr>
      </w:pPr>
      <w:r w:rsidRPr="008B5C53">
        <w:rPr>
          <w:sz w:val="24"/>
        </w:rPr>
        <w:tab/>
        <w:t>for (</w:t>
      </w:r>
      <w:proofErr w:type="spellStart"/>
      <w:r w:rsidRPr="008B5C53">
        <w:rPr>
          <w:sz w:val="24"/>
        </w:rPr>
        <w:t>i</w:t>
      </w:r>
      <w:proofErr w:type="spellEnd"/>
      <w:r w:rsidRPr="008B5C53">
        <w:rPr>
          <w:sz w:val="24"/>
        </w:rPr>
        <w:t xml:space="preserve">=0; </w:t>
      </w:r>
      <w:proofErr w:type="spellStart"/>
      <w:r w:rsidRPr="008B5C53">
        <w:rPr>
          <w:sz w:val="24"/>
        </w:rPr>
        <w:t>i</w:t>
      </w:r>
      <w:proofErr w:type="spellEnd"/>
      <w:r w:rsidRPr="008B5C53">
        <w:rPr>
          <w:sz w:val="24"/>
        </w:rPr>
        <w:t xml:space="preserve">&lt;N; </w:t>
      </w:r>
      <w:proofErr w:type="spellStart"/>
      <w:r w:rsidRPr="008B5C53">
        <w:rPr>
          <w:sz w:val="24"/>
        </w:rPr>
        <w:t>i</w:t>
      </w:r>
      <w:proofErr w:type="spellEnd"/>
      <w:r w:rsidRPr="008B5C53">
        <w:rPr>
          <w:sz w:val="24"/>
        </w:rPr>
        <w:t>++)</w:t>
      </w:r>
    </w:p>
    <w:p w14:paraId="507291B0" w14:textId="77777777" w:rsidR="00191B7B" w:rsidRPr="008B5C53" w:rsidRDefault="00191B7B" w:rsidP="00191B7B">
      <w:pPr>
        <w:spacing w:line="360" w:lineRule="auto"/>
        <w:ind w:firstLine="480"/>
        <w:rPr>
          <w:sz w:val="24"/>
        </w:rPr>
      </w:pPr>
      <w:r w:rsidRPr="008B5C53">
        <w:rPr>
          <w:sz w:val="24"/>
        </w:rPr>
        <w:tab/>
        <w:t>{</w:t>
      </w:r>
    </w:p>
    <w:p w14:paraId="564BEBA5" w14:textId="77777777" w:rsidR="00191B7B" w:rsidRPr="008B5C53" w:rsidRDefault="00191B7B" w:rsidP="00191B7B">
      <w:pPr>
        <w:spacing w:line="360" w:lineRule="auto"/>
        <w:ind w:firstLine="480"/>
        <w:rPr>
          <w:sz w:val="24"/>
        </w:rPr>
      </w:pPr>
      <w:r w:rsidRPr="008B5C53">
        <w:rPr>
          <w:sz w:val="24"/>
        </w:rPr>
        <w:tab/>
      </w:r>
      <w:r w:rsidRPr="008B5C53">
        <w:rPr>
          <w:sz w:val="24"/>
        </w:rPr>
        <w:tab/>
        <w:t>gets(t);</w:t>
      </w:r>
    </w:p>
    <w:p w14:paraId="399C098F" w14:textId="77777777" w:rsidR="00191B7B" w:rsidRPr="008B5C53" w:rsidRDefault="00191B7B" w:rsidP="00191B7B">
      <w:pPr>
        <w:spacing w:line="360" w:lineRule="auto"/>
        <w:ind w:firstLine="480"/>
        <w:rPr>
          <w:sz w:val="24"/>
        </w:rPr>
      </w:pPr>
      <w:r w:rsidRPr="008B5C53">
        <w:rPr>
          <w:sz w:val="24"/>
        </w:rPr>
        <w:tab/>
      </w:r>
      <w:r w:rsidRPr="008B5C53">
        <w:rPr>
          <w:sz w:val="24"/>
        </w:rPr>
        <w:tab/>
      </w:r>
      <w:r w:rsidRPr="008B5C53">
        <w:rPr>
          <w:rFonts w:hint="eastAsia"/>
          <w:sz w:val="24"/>
        </w:rPr>
        <w:t>s</w:t>
      </w:r>
      <w:r w:rsidRPr="008B5C53">
        <w:rPr>
          <w:sz w:val="24"/>
        </w:rPr>
        <w:t>[</w:t>
      </w:r>
      <w:proofErr w:type="spellStart"/>
      <w:r w:rsidRPr="008B5C53">
        <w:rPr>
          <w:sz w:val="24"/>
        </w:rPr>
        <w:t>i</w:t>
      </w:r>
      <w:proofErr w:type="spellEnd"/>
      <w:r w:rsidRPr="008B5C53">
        <w:rPr>
          <w:sz w:val="24"/>
        </w:rPr>
        <w:t>] = (char *)malloc(</w:t>
      </w:r>
      <w:proofErr w:type="spellStart"/>
      <w:r w:rsidRPr="008B5C53">
        <w:rPr>
          <w:sz w:val="24"/>
        </w:rPr>
        <w:t>strlen</w:t>
      </w:r>
      <w:proofErr w:type="spellEnd"/>
      <w:r w:rsidRPr="008B5C53">
        <w:rPr>
          <w:sz w:val="24"/>
        </w:rPr>
        <w:t>(t)+1);</w:t>
      </w:r>
    </w:p>
    <w:p w14:paraId="32278D04" w14:textId="77777777" w:rsidR="00191B7B" w:rsidRPr="008B5C53" w:rsidRDefault="00191B7B" w:rsidP="00191B7B">
      <w:pPr>
        <w:spacing w:line="360" w:lineRule="auto"/>
        <w:ind w:firstLine="480"/>
        <w:rPr>
          <w:sz w:val="24"/>
        </w:rPr>
      </w:pPr>
      <w:r w:rsidRPr="008B5C53">
        <w:rPr>
          <w:sz w:val="24"/>
        </w:rPr>
        <w:tab/>
      </w:r>
      <w:r w:rsidRPr="008B5C53">
        <w:rPr>
          <w:sz w:val="24"/>
        </w:rPr>
        <w:tab/>
      </w:r>
      <w:proofErr w:type="spellStart"/>
      <w:r w:rsidRPr="008B5C53">
        <w:rPr>
          <w:sz w:val="24"/>
        </w:rPr>
        <w:t>strcpy</w:t>
      </w:r>
      <w:proofErr w:type="spellEnd"/>
      <w:r w:rsidRPr="008B5C53">
        <w:rPr>
          <w:sz w:val="24"/>
        </w:rPr>
        <w:t>(_______);</w:t>
      </w:r>
    </w:p>
    <w:p w14:paraId="325992AB" w14:textId="77777777" w:rsidR="00191B7B" w:rsidRPr="008B5C53" w:rsidRDefault="00191B7B" w:rsidP="00191B7B">
      <w:pPr>
        <w:spacing w:line="360" w:lineRule="auto"/>
        <w:ind w:firstLine="480"/>
        <w:rPr>
          <w:sz w:val="24"/>
        </w:rPr>
      </w:pPr>
      <w:r w:rsidRPr="008B5C53">
        <w:rPr>
          <w:sz w:val="24"/>
        </w:rPr>
        <w:tab/>
        <w:t>}</w:t>
      </w:r>
    </w:p>
    <w:p w14:paraId="315C7726" w14:textId="77777777" w:rsidR="00191B7B" w:rsidRPr="008B5C53" w:rsidRDefault="00191B7B" w:rsidP="00191B7B">
      <w:pPr>
        <w:spacing w:line="360" w:lineRule="auto"/>
        <w:ind w:firstLine="480"/>
        <w:rPr>
          <w:sz w:val="24"/>
        </w:rPr>
      </w:pPr>
      <w:r w:rsidRPr="008B5C53">
        <w:rPr>
          <w:sz w:val="24"/>
        </w:rPr>
        <w:tab/>
      </w:r>
      <w:proofErr w:type="spellStart"/>
      <w:r w:rsidRPr="008B5C53">
        <w:rPr>
          <w:sz w:val="24"/>
        </w:rPr>
        <w:t>s</w:t>
      </w:r>
      <w:r w:rsidRPr="008B5C53">
        <w:rPr>
          <w:rFonts w:hint="eastAsia"/>
          <w:sz w:val="24"/>
        </w:rPr>
        <w:t>tr</w:t>
      </w:r>
      <w:r w:rsidRPr="008B5C53">
        <w:rPr>
          <w:sz w:val="24"/>
        </w:rPr>
        <w:t>sort</w:t>
      </w:r>
      <w:proofErr w:type="spellEnd"/>
      <w:r w:rsidRPr="008B5C53">
        <w:rPr>
          <w:sz w:val="24"/>
        </w:rPr>
        <w:t>(________);</w:t>
      </w:r>
    </w:p>
    <w:p w14:paraId="4353BC27" w14:textId="77777777" w:rsidR="00191B7B" w:rsidRPr="008B5C53" w:rsidRDefault="00191B7B" w:rsidP="00191B7B">
      <w:pPr>
        <w:spacing w:line="360" w:lineRule="auto"/>
        <w:ind w:firstLine="480"/>
        <w:rPr>
          <w:sz w:val="24"/>
        </w:rPr>
      </w:pPr>
      <w:r w:rsidRPr="008B5C53">
        <w:rPr>
          <w:sz w:val="24"/>
        </w:rPr>
        <w:tab/>
        <w:t>for (</w:t>
      </w:r>
      <w:proofErr w:type="spellStart"/>
      <w:r w:rsidRPr="008B5C53">
        <w:rPr>
          <w:sz w:val="24"/>
        </w:rPr>
        <w:t>i</w:t>
      </w:r>
      <w:proofErr w:type="spellEnd"/>
      <w:r w:rsidRPr="008B5C53">
        <w:rPr>
          <w:sz w:val="24"/>
        </w:rPr>
        <w:t xml:space="preserve">=0; </w:t>
      </w:r>
      <w:proofErr w:type="spellStart"/>
      <w:r w:rsidRPr="008B5C53">
        <w:rPr>
          <w:sz w:val="24"/>
        </w:rPr>
        <w:t>i</w:t>
      </w:r>
      <w:proofErr w:type="spellEnd"/>
      <w:r w:rsidRPr="008B5C53">
        <w:rPr>
          <w:sz w:val="24"/>
        </w:rPr>
        <w:t xml:space="preserve">&lt;N; </w:t>
      </w:r>
      <w:proofErr w:type="spellStart"/>
      <w:r w:rsidRPr="008B5C53">
        <w:rPr>
          <w:sz w:val="24"/>
        </w:rPr>
        <w:t>i</w:t>
      </w:r>
      <w:proofErr w:type="spellEnd"/>
      <w:r w:rsidRPr="008B5C53">
        <w:rPr>
          <w:sz w:val="24"/>
        </w:rPr>
        <w:t>++)</w:t>
      </w:r>
      <w:r w:rsidRPr="008B5C53">
        <w:rPr>
          <w:sz w:val="24"/>
        </w:rPr>
        <w:tab/>
        <w:t>puts(s[</w:t>
      </w:r>
      <w:proofErr w:type="spellStart"/>
      <w:r w:rsidRPr="008B5C53">
        <w:rPr>
          <w:sz w:val="24"/>
        </w:rPr>
        <w:t>i</w:t>
      </w:r>
      <w:proofErr w:type="spellEnd"/>
      <w:r w:rsidRPr="008B5C53">
        <w:rPr>
          <w:sz w:val="24"/>
        </w:rPr>
        <w:t>]);</w:t>
      </w:r>
    </w:p>
    <w:p w14:paraId="7E660BB7" w14:textId="77777777" w:rsidR="00191B7B" w:rsidRPr="008B5C53" w:rsidRDefault="00191B7B" w:rsidP="00191B7B">
      <w:pPr>
        <w:spacing w:line="360" w:lineRule="auto"/>
        <w:ind w:firstLine="480"/>
        <w:rPr>
          <w:sz w:val="24"/>
        </w:rPr>
      </w:pPr>
      <w:r w:rsidRPr="008B5C53">
        <w:rPr>
          <w:sz w:val="24"/>
        </w:rPr>
        <w:tab/>
        <w:t>return 0;</w:t>
      </w:r>
    </w:p>
    <w:p w14:paraId="2BDC6CBC" w14:textId="77777777" w:rsidR="00191B7B" w:rsidRDefault="00191B7B" w:rsidP="00191B7B">
      <w:pPr>
        <w:spacing w:line="360" w:lineRule="auto"/>
        <w:ind w:firstLine="480"/>
        <w:rPr>
          <w:sz w:val="24"/>
        </w:rPr>
      </w:pPr>
      <w:r w:rsidRPr="008B5C53">
        <w:rPr>
          <w:sz w:val="24"/>
        </w:rPr>
        <w:t>}</w:t>
      </w:r>
    </w:p>
    <w:p w14:paraId="42442883" w14:textId="77777777" w:rsidR="00191B7B" w:rsidRPr="00441014" w:rsidRDefault="00191B7B" w:rsidP="00191B7B">
      <w:pPr>
        <w:spacing w:line="360" w:lineRule="auto"/>
        <w:ind w:firstLine="480"/>
        <w:rPr>
          <w:sz w:val="24"/>
        </w:rPr>
      </w:pPr>
      <w:r w:rsidRPr="008B5C53">
        <w:rPr>
          <w:rFonts w:ascii="宋体" w:hAnsi="宋体" w:hint="eastAsia"/>
          <w:sz w:val="24"/>
        </w:rPr>
        <w:t>②</w:t>
      </w:r>
      <w:r w:rsidRPr="008B5C53">
        <w:rPr>
          <w:rFonts w:hint="eastAsia"/>
          <w:sz w:val="24"/>
        </w:rPr>
        <w:t>数组作为函数参数其本质类型是指针。例如，对于形参</w:t>
      </w:r>
      <w:r w:rsidRPr="008B5C53">
        <w:rPr>
          <w:rFonts w:hint="eastAsia"/>
          <w:sz w:val="24"/>
        </w:rPr>
        <w:t>c</w:t>
      </w:r>
      <w:r w:rsidRPr="008B5C53">
        <w:rPr>
          <w:sz w:val="24"/>
        </w:rPr>
        <w:t>har *s[]</w:t>
      </w:r>
      <w:r w:rsidRPr="008B5C53">
        <w:rPr>
          <w:rFonts w:hint="eastAsia"/>
          <w:sz w:val="24"/>
        </w:rPr>
        <w:t>，编译器将其解释为</w:t>
      </w:r>
      <w:r w:rsidRPr="008B5C53">
        <w:rPr>
          <w:rFonts w:hint="eastAsia"/>
          <w:sz w:val="24"/>
        </w:rPr>
        <w:t>c</w:t>
      </w:r>
      <w:r w:rsidRPr="008B5C53">
        <w:rPr>
          <w:sz w:val="24"/>
        </w:rPr>
        <w:t>har **s</w:t>
      </w:r>
      <w:r w:rsidRPr="008B5C53">
        <w:rPr>
          <w:rFonts w:hint="eastAsia"/>
          <w:sz w:val="24"/>
        </w:rPr>
        <w:t>，两种写法完全等价。请用二级指针形参重写</w:t>
      </w:r>
      <w:proofErr w:type="spellStart"/>
      <w:r w:rsidRPr="008B5C53">
        <w:rPr>
          <w:rFonts w:hint="eastAsia"/>
          <w:sz w:val="24"/>
        </w:rPr>
        <w:t>s</w:t>
      </w:r>
      <w:r w:rsidRPr="008B5C53">
        <w:rPr>
          <w:sz w:val="24"/>
        </w:rPr>
        <w:t>trsort</w:t>
      </w:r>
      <w:proofErr w:type="spellEnd"/>
      <w:r w:rsidRPr="008B5C53">
        <w:rPr>
          <w:rFonts w:hint="eastAsia"/>
          <w:sz w:val="24"/>
        </w:rPr>
        <w:t>函数，并且在该函数体的任何位置都不允许使用下标引用。</w:t>
      </w:r>
    </w:p>
    <w:p w14:paraId="4BD2F69E" w14:textId="77777777" w:rsidR="00191B7B" w:rsidRPr="00593672" w:rsidRDefault="00191B7B" w:rsidP="00191B7B">
      <w:pPr>
        <w:spacing w:line="360" w:lineRule="auto"/>
        <w:rPr>
          <w:sz w:val="24"/>
        </w:rPr>
      </w:pPr>
      <w:r w:rsidRPr="00885843">
        <w:rPr>
          <w:rFonts w:hAnsi="宋体"/>
          <w:b/>
          <w:sz w:val="24"/>
        </w:rPr>
        <w:t>解答：</w:t>
      </w:r>
    </w:p>
    <w:p w14:paraId="774BDABF" w14:textId="77777777" w:rsidR="00191B7B" w:rsidRPr="00700C94" w:rsidRDefault="00191B7B" w:rsidP="00191B7B">
      <w:pPr>
        <w:pStyle w:val="af6"/>
        <w:numPr>
          <w:ilvl w:val="0"/>
          <w:numId w:val="7"/>
        </w:numPr>
        <w:snapToGrid w:val="0"/>
        <w:spacing w:line="360" w:lineRule="auto"/>
        <w:ind w:firstLineChars="0"/>
        <w:rPr>
          <w:sz w:val="24"/>
        </w:rPr>
      </w:pPr>
      <w:r w:rsidRPr="00700C94">
        <w:rPr>
          <w:rFonts w:hAnsi="宋体"/>
          <w:sz w:val="24"/>
        </w:rPr>
        <w:t>替换后的程序如下所示：</w:t>
      </w:r>
    </w:p>
    <w:p w14:paraId="3413B8F0" w14:textId="77777777" w:rsidR="00191B7B" w:rsidRPr="00593672" w:rsidRDefault="00191B7B" w:rsidP="00191B7B">
      <w:pPr>
        <w:spacing w:line="360" w:lineRule="auto"/>
        <w:jc w:val="left"/>
        <w:rPr>
          <w:sz w:val="24"/>
        </w:rPr>
      </w:pPr>
      <w:r w:rsidRPr="00593672">
        <w:rPr>
          <w:sz w:val="24"/>
        </w:rPr>
        <w:t>#include&lt;stdio.h&gt;</w:t>
      </w:r>
    </w:p>
    <w:p w14:paraId="73AAAA39" w14:textId="77777777" w:rsidR="00191B7B" w:rsidRPr="00593672" w:rsidRDefault="00191B7B" w:rsidP="00191B7B">
      <w:pPr>
        <w:spacing w:line="360" w:lineRule="auto"/>
        <w:jc w:val="left"/>
        <w:rPr>
          <w:sz w:val="24"/>
        </w:rPr>
      </w:pPr>
      <w:r w:rsidRPr="00593672">
        <w:rPr>
          <w:rFonts w:hint="eastAsia"/>
          <w:sz w:val="24"/>
        </w:rPr>
        <w:t>#include&lt;stdlib.h&gt;  //malloc</w:t>
      </w:r>
      <w:r w:rsidRPr="00593672">
        <w:rPr>
          <w:rFonts w:hint="eastAsia"/>
          <w:sz w:val="24"/>
        </w:rPr>
        <w:t>在</w:t>
      </w:r>
      <w:proofErr w:type="spellStart"/>
      <w:r w:rsidRPr="00593672">
        <w:rPr>
          <w:rFonts w:hint="eastAsia"/>
          <w:sz w:val="24"/>
        </w:rPr>
        <w:t>stdlib</w:t>
      </w:r>
      <w:proofErr w:type="spellEnd"/>
      <w:r w:rsidRPr="00593672">
        <w:rPr>
          <w:rFonts w:hint="eastAsia"/>
          <w:sz w:val="24"/>
        </w:rPr>
        <w:t>里面</w:t>
      </w:r>
    </w:p>
    <w:p w14:paraId="75514125" w14:textId="77777777" w:rsidR="00191B7B" w:rsidRPr="00593672" w:rsidRDefault="00191B7B" w:rsidP="00191B7B">
      <w:pPr>
        <w:spacing w:line="360" w:lineRule="auto"/>
        <w:jc w:val="left"/>
        <w:rPr>
          <w:sz w:val="24"/>
        </w:rPr>
      </w:pPr>
      <w:r w:rsidRPr="00593672">
        <w:rPr>
          <w:sz w:val="24"/>
        </w:rPr>
        <w:t>#include&lt;string.h&gt;</w:t>
      </w:r>
    </w:p>
    <w:p w14:paraId="493D0CC5" w14:textId="77777777" w:rsidR="00191B7B" w:rsidRPr="00593672" w:rsidRDefault="00191B7B" w:rsidP="00191B7B">
      <w:pPr>
        <w:spacing w:line="360" w:lineRule="auto"/>
        <w:jc w:val="left"/>
        <w:rPr>
          <w:sz w:val="24"/>
        </w:rPr>
      </w:pPr>
      <w:r w:rsidRPr="00593672">
        <w:rPr>
          <w:sz w:val="24"/>
        </w:rPr>
        <w:t>#define N 4</w:t>
      </w:r>
    </w:p>
    <w:p w14:paraId="461FC3CC" w14:textId="77777777" w:rsidR="00191B7B" w:rsidRPr="00593672" w:rsidRDefault="00191B7B" w:rsidP="00191B7B">
      <w:pPr>
        <w:spacing w:line="360" w:lineRule="auto"/>
        <w:jc w:val="left"/>
        <w:rPr>
          <w:sz w:val="24"/>
        </w:rPr>
      </w:pPr>
      <w:r w:rsidRPr="00593672">
        <w:rPr>
          <w:rFonts w:hint="eastAsia"/>
          <w:sz w:val="24"/>
        </w:rPr>
        <w:t>/*</w:t>
      </w:r>
      <w:r w:rsidRPr="00593672">
        <w:rPr>
          <w:rFonts w:hint="eastAsia"/>
          <w:sz w:val="24"/>
        </w:rPr>
        <w:t>对指针数组</w:t>
      </w:r>
      <w:r w:rsidRPr="00593672">
        <w:rPr>
          <w:rFonts w:hint="eastAsia"/>
          <w:sz w:val="24"/>
        </w:rPr>
        <w:t>s</w:t>
      </w:r>
      <w:r w:rsidRPr="00593672">
        <w:rPr>
          <w:rFonts w:hint="eastAsia"/>
          <w:sz w:val="24"/>
        </w:rPr>
        <w:t>指向的</w:t>
      </w:r>
      <w:r w:rsidRPr="00593672">
        <w:rPr>
          <w:rFonts w:hint="eastAsia"/>
          <w:sz w:val="24"/>
        </w:rPr>
        <w:t>size</w:t>
      </w:r>
      <w:r w:rsidRPr="00593672">
        <w:rPr>
          <w:rFonts w:hint="eastAsia"/>
          <w:sz w:val="24"/>
        </w:rPr>
        <w:t>个字符串进行升序排序</w:t>
      </w:r>
      <w:r w:rsidRPr="00593672">
        <w:rPr>
          <w:rFonts w:hint="eastAsia"/>
          <w:sz w:val="24"/>
        </w:rPr>
        <w:t>*/</w:t>
      </w:r>
    </w:p>
    <w:p w14:paraId="4BA747F8" w14:textId="77777777" w:rsidR="00191B7B" w:rsidRPr="00593672" w:rsidRDefault="00191B7B" w:rsidP="00191B7B">
      <w:pPr>
        <w:spacing w:line="360" w:lineRule="auto"/>
        <w:jc w:val="left"/>
        <w:rPr>
          <w:sz w:val="24"/>
        </w:rPr>
      </w:pPr>
      <w:r w:rsidRPr="00593672">
        <w:rPr>
          <w:sz w:val="24"/>
        </w:rPr>
        <w:t xml:space="preserve">void </w:t>
      </w:r>
      <w:proofErr w:type="spellStart"/>
      <w:r w:rsidRPr="00593672">
        <w:rPr>
          <w:sz w:val="24"/>
        </w:rPr>
        <w:t>strsort</w:t>
      </w:r>
      <w:proofErr w:type="spellEnd"/>
      <w:r w:rsidRPr="00593672">
        <w:rPr>
          <w:sz w:val="24"/>
        </w:rPr>
        <w:t>(char *s[], int size)</w:t>
      </w:r>
    </w:p>
    <w:p w14:paraId="6B80CD48" w14:textId="77777777" w:rsidR="00191B7B" w:rsidRPr="00593672" w:rsidRDefault="00191B7B" w:rsidP="00191B7B">
      <w:pPr>
        <w:spacing w:line="360" w:lineRule="auto"/>
        <w:jc w:val="left"/>
        <w:rPr>
          <w:sz w:val="24"/>
        </w:rPr>
      </w:pPr>
      <w:r w:rsidRPr="00593672">
        <w:rPr>
          <w:sz w:val="24"/>
        </w:rPr>
        <w:t>{</w:t>
      </w:r>
    </w:p>
    <w:p w14:paraId="47503B57" w14:textId="77777777" w:rsidR="00191B7B" w:rsidRPr="00593672" w:rsidRDefault="00191B7B" w:rsidP="00191B7B">
      <w:pPr>
        <w:spacing w:line="360" w:lineRule="auto"/>
        <w:jc w:val="left"/>
        <w:rPr>
          <w:sz w:val="24"/>
        </w:rPr>
      </w:pPr>
      <w:r w:rsidRPr="00593672">
        <w:rPr>
          <w:rFonts w:hint="eastAsia"/>
          <w:sz w:val="24"/>
        </w:rPr>
        <w:lastRenderedPageBreak/>
        <w:tab/>
        <w:t>char *temp;  //</w:t>
      </w:r>
      <w:r w:rsidRPr="00593672">
        <w:rPr>
          <w:rFonts w:hint="eastAsia"/>
          <w:sz w:val="24"/>
        </w:rPr>
        <w:t>从后面来看</w:t>
      </w:r>
      <w:r w:rsidRPr="00593672">
        <w:rPr>
          <w:rFonts w:hint="eastAsia"/>
          <w:sz w:val="24"/>
        </w:rPr>
        <w:t>temp</w:t>
      </w:r>
      <w:r w:rsidRPr="00593672">
        <w:rPr>
          <w:rFonts w:hint="eastAsia"/>
          <w:sz w:val="24"/>
        </w:rPr>
        <w:t>是指针</w:t>
      </w:r>
    </w:p>
    <w:p w14:paraId="6C015FEE" w14:textId="77777777" w:rsidR="00191B7B" w:rsidRPr="00593672" w:rsidRDefault="00191B7B" w:rsidP="00191B7B">
      <w:pPr>
        <w:spacing w:line="360" w:lineRule="auto"/>
        <w:jc w:val="left"/>
        <w:rPr>
          <w:sz w:val="24"/>
        </w:rPr>
      </w:pPr>
      <w:r w:rsidRPr="00593672">
        <w:rPr>
          <w:sz w:val="24"/>
        </w:rPr>
        <w:tab/>
        <w:t xml:space="preserve">int </w:t>
      </w:r>
      <w:proofErr w:type="spellStart"/>
      <w:r w:rsidRPr="00593672">
        <w:rPr>
          <w:sz w:val="24"/>
        </w:rPr>
        <w:t>i</w:t>
      </w:r>
      <w:proofErr w:type="spellEnd"/>
      <w:r w:rsidRPr="00593672">
        <w:rPr>
          <w:sz w:val="24"/>
        </w:rPr>
        <w:t>, j;</w:t>
      </w:r>
    </w:p>
    <w:p w14:paraId="0BCA19D0" w14:textId="77777777" w:rsidR="00191B7B" w:rsidRPr="00593672" w:rsidRDefault="00191B7B" w:rsidP="00191B7B">
      <w:pPr>
        <w:spacing w:line="360" w:lineRule="auto"/>
        <w:jc w:val="left"/>
        <w:rPr>
          <w:sz w:val="24"/>
        </w:rPr>
      </w:pPr>
      <w:r w:rsidRPr="00593672">
        <w:rPr>
          <w:sz w:val="24"/>
        </w:rPr>
        <w:tab/>
        <w:t>for(</w:t>
      </w:r>
      <w:proofErr w:type="spellStart"/>
      <w:r w:rsidRPr="00593672">
        <w:rPr>
          <w:sz w:val="24"/>
        </w:rPr>
        <w:t>i</w:t>
      </w:r>
      <w:proofErr w:type="spellEnd"/>
      <w:r w:rsidRPr="00593672">
        <w:rPr>
          <w:sz w:val="24"/>
        </w:rPr>
        <w:t xml:space="preserve">=0; </w:t>
      </w:r>
      <w:proofErr w:type="spellStart"/>
      <w:r w:rsidRPr="00593672">
        <w:rPr>
          <w:sz w:val="24"/>
        </w:rPr>
        <w:t>i</w:t>
      </w:r>
      <w:proofErr w:type="spellEnd"/>
      <w:r w:rsidRPr="00593672">
        <w:rPr>
          <w:sz w:val="24"/>
        </w:rPr>
        <w:t xml:space="preserve">&lt;size-1; </w:t>
      </w:r>
      <w:proofErr w:type="spellStart"/>
      <w:r w:rsidRPr="00593672">
        <w:rPr>
          <w:sz w:val="24"/>
        </w:rPr>
        <w:t>i</w:t>
      </w:r>
      <w:proofErr w:type="spellEnd"/>
      <w:r w:rsidRPr="00593672">
        <w:rPr>
          <w:sz w:val="24"/>
        </w:rPr>
        <w:t>++)</w:t>
      </w:r>
    </w:p>
    <w:p w14:paraId="634CE6D9" w14:textId="77777777" w:rsidR="00191B7B" w:rsidRPr="00593672" w:rsidRDefault="00191B7B" w:rsidP="00191B7B">
      <w:pPr>
        <w:spacing w:line="360" w:lineRule="auto"/>
        <w:jc w:val="left"/>
        <w:rPr>
          <w:sz w:val="24"/>
        </w:rPr>
      </w:pPr>
      <w:r w:rsidRPr="00593672">
        <w:rPr>
          <w:sz w:val="24"/>
        </w:rPr>
        <w:tab/>
        <w:t>{</w:t>
      </w:r>
    </w:p>
    <w:p w14:paraId="18410C12" w14:textId="77777777" w:rsidR="00191B7B" w:rsidRPr="00593672" w:rsidRDefault="00191B7B" w:rsidP="00191B7B">
      <w:pPr>
        <w:spacing w:line="360" w:lineRule="auto"/>
        <w:jc w:val="left"/>
        <w:rPr>
          <w:sz w:val="24"/>
        </w:rPr>
      </w:pPr>
      <w:r w:rsidRPr="00593672">
        <w:rPr>
          <w:rFonts w:hint="eastAsia"/>
          <w:sz w:val="24"/>
        </w:rPr>
        <w:tab/>
      </w:r>
      <w:r w:rsidRPr="00593672">
        <w:rPr>
          <w:rFonts w:hint="eastAsia"/>
          <w:sz w:val="24"/>
        </w:rPr>
        <w:tab/>
        <w:t xml:space="preserve">for (j=0; j&lt;size-i-1; </w:t>
      </w:r>
      <w:proofErr w:type="spellStart"/>
      <w:r w:rsidRPr="00593672">
        <w:rPr>
          <w:rFonts w:hint="eastAsia"/>
          <w:sz w:val="24"/>
        </w:rPr>
        <w:t>j++</w:t>
      </w:r>
      <w:proofErr w:type="spellEnd"/>
      <w:r w:rsidRPr="00593672">
        <w:rPr>
          <w:rFonts w:hint="eastAsia"/>
          <w:sz w:val="24"/>
        </w:rPr>
        <w:t>)  //</w:t>
      </w:r>
      <w:r w:rsidRPr="00593672">
        <w:rPr>
          <w:rFonts w:hint="eastAsia"/>
          <w:sz w:val="24"/>
        </w:rPr>
        <w:t>此处应为</w:t>
      </w:r>
      <w:r w:rsidRPr="00593672">
        <w:rPr>
          <w:rFonts w:hint="eastAsia"/>
          <w:sz w:val="24"/>
        </w:rPr>
        <w:t>j&lt;size-i-1;</w:t>
      </w:r>
    </w:p>
    <w:p w14:paraId="1278BDF9" w14:textId="77777777" w:rsidR="00191B7B" w:rsidRPr="00593672" w:rsidRDefault="00191B7B" w:rsidP="00191B7B">
      <w:pPr>
        <w:spacing w:line="360" w:lineRule="auto"/>
        <w:jc w:val="left"/>
        <w:rPr>
          <w:sz w:val="24"/>
        </w:rPr>
      </w:pPr>
      <w:r w:rsidRPr="00593672">
        <w:rPr>
          <w:rFonts w:hint="eastAsia"/>
          <w:sz w:val="24"/>
        </w:rPr>
        <w:tab/>
      </w:r>
      <w:r w:rsidRPr="00593672">
        <w:rPr>
          <w:rFonts w:hint="eastAsia"/>
          <w:sz w:val="24"/>
        </w:rPr>
        <w:tab/>
        <w:t>if (</w:t>
      </w:r>
      <w:proofErr w:type="spellStart"/>
      <w:r w:rsidRPr="00593672">
        <w:rPr>
          <w:rFonts w:hint="eastAsia"/>
          <w:sz w:val="24"/>
        </w:rPr>
        <w:t>strcmp</w:t>
      </w:r>
      <w:proofErr w:type="spellEnd"/>
      <w:r w:rsidRPr="00593672">
        <w:rPr>
          <w:rFonts w:hint="eastAsia"/>
          <w:sz w:val="24"/>
        </w:rPr>
        <w:t>(s[j],s[j+1])&gt;0)  //</w:t>
      </w:r>
      <w:r w:rsidRPr="00593672">
        <w:rPr>
          <w:rFonts w:hint="eastAsia"/>
          <w:sz w:val="24"/>
        </w:rPr>
        <w:t>升序排序</w:t>
      </w:r>
    </w:p>
    <w:p w14:paraId="3D1CAC1C" w14:textId="77777777" w:rsidR="00191B7B" w:rsidRPr="00593672" w:rsidRDefault="00191B7B" w:rsidP="00191B7B">
      <w:pPr>
        <w:spacing w:line="360" w:lineRule="auto"/>
        <w:jc w:val="left"/>
        <w:rPr>
          <w:sz w:val="24"/>
        </w:rPr>
      </w:pPr>
      <w:r w:rsidRPr="00593672">
        <w:rPr>
          <w:sz w:val="24"/>
        </w:rPr>
        <w:tab/>
      </w:r>
      <w:r w:rsidRPr="00593672">
        <w:rPr>
          <w:sz w:val="24"/>
        </w:rPr>
        <w:tab/>
        <w:t>{</w:t>
      </w:r>
    </w:p>
    <w:p w14:paraId="10037FEC" w14:textId="77777777" w:rsidR="00191B7B" w:rsidRPr="00593672" w:rsidRDefault="00191B7B" w:rsidP="00191B7B">
      <w:pPr>
        <w:spacing w:line="360" w:lineRule="auto"/>
        <w:jc w:val="left"/>
        <w:rPr>
          <w:sz w:val="24"/>
        </w:rPr>
      </w:pPr>
      <w:r w:rsidRPr="00593672">
        <w:rPr>
          <w:sz w:val="24"/>
        </w:rPr>
        <w:tab/>
      </w:r>
      <w:r w:rsidRPr="00593672">
        <w:rPr>
          <w:sz w:val="24"/>
        </w:rPr>
        <w:tab/>
      </w:r>
      <w:r w:rsidRPr="00593672">
        <w:rPr>
          <w:sz w:val="24"/>
        </w:rPr>
        <w:tab/>
        <w:t>temp = s[j];</w:t>
      </w:r>
    </w:p>
    <w:p w14:paraId="714F3ABA" w14:textId="77777777" w:rsidR="00191B7B" w:rsidRPr="00593672" w:rsidRDefault="00191B7B" w:rsidP="00191B7B">
      <w:pPr>
        <w:spacing w:line="360" w:lineRule="auto"/>
        <w:jc w:val="left"/>
        <w:rPr>
          <w:sz w:val="24"/>
        </w:rPr>
      </w:pPr>
      <w:r w:rsidRPr="00593672">
        <w:rPr>
          <w:sz w:val="24"/>
        </w:rPr>
        <w:t xml:space="preserve">    </w:t>
      </w:r>
      <w:r w:rsidRPr="00593672">
        <w:rPr>
          <w:sz w:val="24"/>
        </w:rPr>
        <w:tab/>
      </w:r>
      <w:r w:rsidRPr="00593672">
        <w:rPr>
          <w:sz w:val="24"/>
        </w:rPr>
        <w:tab/>
        <w:t>s[j] = s[j+1];</w:t>
      </w:r>
    </w:p>
    <w:p w14:paraId="078CE20B" w14:textId="77777777" w:rsidR="00191B7B" w:rsidRPr="00593672" w:rsidRDefault="00191B7B" w:rsidP="00191B7B">
      <w:pPr>
        <w:spacing w:line="360" w:lineRule="auto"/>
        <w:jc w:val="left"/>
        <w:rPr>
          <w:sz w:val="24"/>
        </w:rPr>
      </w:pPr>
      <w:r w:rsidRPr="00593672">
        <w:rPr>
          <w:sz w:val="24"/>
        </w:rPr>
        <w:tab/>
      </w:r>
      <w:r w:rsidRPr="00593672">
        <w:rPr>
          <w:sz w:val="24"/>
        </w:rPr>
        <w:tab/>
      </w:r>
      <w:r w:rsidRPr="00593672">
        <w:rPr>
          <w:sz w:val="24"/>
        </w:rPr>
        <w:tab/>
        <w:t>s[j+1] = temp;</w:t>
      </w:r>
    </w:p>
    <w:p w14:paraId="42C865D6" w14:textId="77777777" w:rsidR="00191B7B" w:rsidRPr="00593672" w:rsidRDefault="00191B7B" w:rsidP="00191B7B">
      <w:pPr>
        <w:spacing w:line="360" w:lineRule="auto"/>
        <w:jc w:val="left"/>
        <w:rPr>
          <w:sz w:val="24"/>
        </w:rPr>
      </w:pPr>
      <w:r w:rsidRPr="00593672">
        <w:rPr>
          <w:sz w:val="24"/>
        </w:rPr>
        <w:tab/>
      </w:r>
      <w:r w:rsidRPr="00593672">
        <w:rPr>
          <w:sz w:val="24"/>
        </w:rPr>
        <w:tab/>
        <w:t>}</w:t>
      </w:r>
    </w:p>
    <w:p w14:paraId="1CF7922B" w14:textId="77777777" w:rsidR="00191B7B" w:rsidRPr="00593672" w:rsidRDefault="00191B7B" w:rsidP="00191B7B">
      <w:pPr>
        <w:spacing w:line="360" w:lineRule="auto"/>
        <w:jc w:val="left"/>
        <w:rPr>
          <w:sz w:val="24"/>
        </w:rPr>
      </w:pPr>
      <w:r w:rsidRPr="00593672">
        <w:rPr>
          <w:sz w:val="24"/>
        </w:rPr>
        <w:tab/>
        <w:t>}</w:t>
      </w:r>
    </w:p>
    <w:p w14:paraId="60AF43C6" w14:textId="77777777" w:rsidR="00191B7B" w:rsidRPr="00593672" w:rsidRDefault="00191B7B" w:rsidP="00191B7B">
      <w:pPr>
        <w:spacing w:line="360" w:lineRule="auto"/>
        <w:jc w:val="left"/>
        <w:rPr>
          <w:sz w:val="24"/>
        </w:rPr>
      </w:pPr>
      <w:r w:rsidRPr="00593672">
        <w:rPr>
          <w:sz w:val="24"/>
        </w:rPr>
        <w:t>}</w:t>
      </w:r>
    </w:p>
    <w:p w14:paraId="3EC8000F" w14:textId="77777777" w:rsidR="00191B7B" w:rsidRPr="00593672" w:rsidRDefault="00191B7B" w:rsidP="00191B7B">
      <w:pPr>
        <w:spacing w:line="360" w:lineRule="auto"/>
        <w:jc w:val="left"/>
        <w:rPr>
          <w:sz w:val="24"/>
        </w:rPr>
      </w:pPr>
    </w:p>
    <w:p w14:paraId="19B72654" w14:textId="77777777" w:rsidR="00191B7B" w:rsidRPr="00593672" w:rsidRDefault="00191B7B" w:rsidP="00191B7B">
      <w:pPr>
        <w:spacing w:line="360" w:lineRule="auto"/>
        <w:jc w:val="left"/>
        <w:rPr>
          <w:sz w:val="24"/>
        </w:rPr>
      </w:pPr>
      <w:r w:rsidRPr="00593672">
        <w:rPr>
          <w:sz w:val="24"/>
        </w:rPr>
        <w:t>int main()</w:t>
      </w:r>
    </w:p>
    <w:p w14:paraId="2246270E" w14:textId="77777777" w:rsidR="00191B7B" w:rsidRPr="00593672" w:rsidRDefault="00191B7B" w:rsidP="00191B7B">
      <w:pPr>
        <w:spacing w:line="360" w:lineRule="auto"/>
        <w:jc w:val="left"/>
        <w:rPr>
          <w:sz w:val="24"/>
        </w:rPr>
      </w:pPr>
      <w:r w:rsidRPr="00593672">
        <w:rPr>
          <w:sz w:val="24"/>
        </w:rPr>
        <w:t>{</w:t>
      </w:r>
    </w:p>
    <w:p w14:paraId="785502F3" w14:textId="77777777" w:rsidR="00191B7B" w:rsidRPr="00593672" w:rsidRDefault="00191B7B" w:rsidP="00191B7B">
      <w:pPr>
        <w:spacing w:line="360" w:lineRule="auto"/>
        <w:jc w:val="left"/>
        <w:rPr>
          <w:sz w:val="24"/>
        </w:rPr>
      </w:pPr>
      <w:r w:rsidRPr="00593672">
        <w:rPr>
          <w:sz w:val="24"/>
        </w:rPr>
        <w:tab/>
        <w:t xml:space="preserve">int </w:t>
      </w:r>
      <w:proofErr w:type="spellStart"/>
      <w:r w:rsidRPr="00593672">
        <w:rPr>
          <w:sz w:val="24"/>
        </w:rPr>
        <w:t>i</w:t>
      </w:r>
      <w:proofErr w:type="spellEnd"/>
      <w:r w:rsidRPr="00593672">
        <w:rPr>
          <w:sz w:val="24"/>
        </w:rPr>
        <w:t>;</w:t>
      </w:r>
    </w:p>
    <w:p w14:paraId="705F0D53" w14:textId="77777777" w:rsidR="00191B7B" w:rsidRPr="00593672" w:rsidRDefault="00191B7B" w:rsidP="00191B7B">
      <w:pPr>
        <w:spacing w:line="360" w:lineRule="auto"/>
        <w:jc w:val="left"/>
        <w:rPr>
          <w:sz w:val="24"/>
        </w:rPr>
      </w:pPr>
      <w:r w:rsidRPr="00593672">
        <w:rPr>
          <w:sz w:val="24"/>
        </w:rPr>
        <w:tab/>
        <w:t>char *s[N], t[50];</w:t>
      </w:r>
    </w:p>
    <w:p w14:paraId="098F1C78" w14:textId="77777777" w:rsidR="00191B7B" w:rsidRPr="00593672" w:rsidRDefault="00191B7B" w:rsidP="00191B7B">
      <w:pPr>
        <w:spacing w:line="360" w:lineRule="auto"/>
        <w:jc w:val="left"/>
        <w:rPr>
          <w:sz w:val="24"/>
        </w:rPr>
      </w:pPr>
      <w:r w:rsidRPr="00593672">
        <w:rPr>
          <w:sz w:val="24"/>
        </w:rPr>
        <w:tab/>
        <w:t>for (</w:t>
      </w:r>
      <w:proofErr w:type="spellStart"/>
      <w:r w:rsidRPr="00593672">
        <w:rPr>
          <w:sz w:val="24"/>
        </w:rPr>
        <w:t>i</w:t>
      </w:r>
      <w:proofErr w:type="spellEnd"/>
      <w:r w:rsidRPr="00593672">
        <w:rPr>
          <w:sz w:val="24"/>
        </w:rPr>
        <w:t xml:space="preserve">=0; </w:t>
      </w:r>
      <w:proofErr w:type="spellStart"/>
      <w:r w:rsidRPr="00593672">
        <w:rPr>
          <w:sz w:val="24"/>
        </w:rPr>
        <w:t>i</w:t>
      </w:r>
      <w:proofErr w:type="spellEnd"/>
      <w:r w:rsidRPr="00593672">
        <w:rPr>
          <w:sz w:val="24"/>
        </w:rPr>
        <w:t xml:space="preserve">&lt;N; </w:t>
      </w:r>
      <w:proofErr w:type="spellStart"/>
      <w:r w:rsidRPr="00593672">
        <w:rPr>
          <w:sz w:val="24"/>
        </w:rPr>
        <w:t>i</w:t>
      </w:r>
      <w:proofErr w:type="spellEnd"/>
      <w:r w:rsidRPr="00593672">
        <w:rPr>
          <w:sz w:val="24"/>
        </w:rPr>
        <w:t>++)</w:t>
      </w:r>
    </w:p>
    <w:p w14:paraId="5243F00C" w14:textId="77777777" w:rsidR="00191B7B" w:rsidRPr="00593672" w:rsidRDefault="00191B7B" w:rsidP="00191B7B">
      <w:pPr>
        <w:spacing w:line="360" w:lineRule="auto"/>
        <w:jc w:val="left"/>
        <w:rPr>
          <w:sz w:val="24"/>
        </w:rPr>
      </w:pPr>
      <w:r w:rsidRPr="00593672">
        <w:rPr>
          <w:sz w:val="24"/>
        </w:rPr>
        <w:tab/>
        <w:t>{</w:t>
      </w:r>
    </w:p>
    <w:p w14:paraId="135CEF01" w14:textId="77777777" w:rsidR="00191B7B" w:rsidRPr="00593672" w:rsidRDefault="00191B7B" w:rsidP="00191B7B">
      <w:pPr>
        <w:spacing w:line="360" w:lineRule="auto"/>
        <w:jc w:val="left"/>
        <w:rPr>
          <w:sz w:val="24"/>
        </w:rPr>
      </w:pPr>
      <w:r w:rsidRPr="00593672">
        <w:rPr>
          <w:sz w:val="24"/>
        </w:rPr>
        <w:tab/>
      </w:r>
      <w:r w:rsidRPr="00593672">
        <w:rPr>
          <w:sz w:val="24"/>
        </w:rPr>
        <w:tab/>
        <w:t>gets(t);</w:t>
      </w:r>
    </w:p>
    <w:p w14:paraId="6F49A964" w14:textId="77777777" w:rsidR="00191B7B" w:rsidRPr="00593672" w:rsidRDefault="00191B7B" w:rsidP="00191B7B">
      <w:pPr>
        <w:spacing w:line="360" w:lineRule="auto"/>
        <w:jc w:val="left"/>
        <w:rPr>
          <w:sz w:val="24"/>
        </w:rPr>
      </w:pPr>
      <w:r w:rsidRPr="00593672">
        <w:rPr>
          <w:sz w:val="24"/>
        </w:rPr>
        <w:tab/>
      </w:r>
      <w:r w:rsidRPr="00593672">
        <w:rPr>
          <w:sz w:val="24"/>
        </w:rPr>
        <w:tab/>
        <w:t>s[</w:t>
      </w:r>
      <w:proofErr w:type="spellStart"/>
      <w:r w:rsidRPr="00593672">
        <w:rPr>
          <w:sz w:val="24"/>
        </w:rPr>
        <w:t>i</w:t>
      </w:r>
      <w:proofErr w:type="spellEnd"/>
      <w:r w:rsidRPr="00593672">
        <w:rPr>
          <w:sz w:val="24"/>
        </w:rPr>
        <w:t>] = (char *)malloc(</w:t>
      </w:r>
      <w:proofErr w:type="spellStart"/>
      <w:r w:rsidRPr="00593672">
        <w:rPr>
          <w:sz w:val="24"/>
        </w:rPr>
        <w:t>strlen</w:t>
      </w:r>
      <w:proofErr w:type="spellEnd"/>
      <w:r w:rsidRPr="00593672">
        <w:rPr>
          <w:sz w:val="24"/>
        </w:rPr>
        <w:t>(t)+1);</w:t>
      </w:r>
    </w:p>
    <w:p w14:paraId="77F44BB9" w14:textId="77777777" w:rsidR="00191B7B" w:rsidRPr="00593672" w:rsidRDefault="00191B7B" w:rsidP="00191B7B">
      <w:pPr>
        <w:spacing w:line="360" w:lineRule="auto"/>
        <w:jc w:val="left"/>
        <w:rPr>
          <w:sz w:val="24"/>
        </w:rPr>
      </w:pPr>
      <w:r w:rsidRPr="00593672">
        <w:rPr>
          <w:rFonts w:hint="eastAsia"/>
          <w:sz w:val="24"/>
        </w:rPr>
        <w:tab/>
      </w:r>
      <w:r w:rsidRPr="00593672">
        <w:rPr>
          <w:rFonts w:hint="eastAsia"/>
          <w:sz w:val="24"/>
        </w:rPr>
        <w:tab/>
      </w:r>
      <w:proofErr w:type="spellStart"/>
      <w:r w:rsidRPr="00593672">
        <w:rPr>
          <w:rFonts w:hint="eastAsia"/>
          <w:sz w:val="24"/>
        </w:rPr>
        <w:t>strcpy</w:t>
      </w:r>
      <w:proofErr w:type="spellEnd"/>
      <w:r w:rsidRPr="00593672">
        <w:rPr>
          <w:rFonts w:hint="eastAsia"/>
          <w:sz w:val="24"/>
        </w:rPr>
        <w:t>(s[</w:t>
      </w:r>
      <w:proofErr w:type="spellStart"/>
      <w:r w:rsidRPr="00593672">
        <w:rPr>
          <w:rFonts w:hint="eastAsia"/>
          <w:sz w:val="24"/>
        </w:rPr>
        <w:t>i</w:t>
      </w:r>
      <w:proofErr w:type="spellEnd"/>
      <w:r w:rsidRPr="00593672">
        <w:rPr>
          <w:rFonts w:hint="eastAsia"/>
          <w:sz w:val="24"/>
        </w:rPr>
        <w:t>],t);  //</w:t>
      </w:r>
      <w:r w:rsidRPr="00593672">
        <w:rPr>
          <w:rFonts w:hint="eastAsia"/>
          <w:sz w:val="24"/>
        </w:rPr>
        <w:t>此处将</w:t>
      </w:r>
      <w:r w:rsidRPr="00593672">
        <w:rPr>
          <w:rFonts w:hint="eastAsia"/>
          <w:sz w:val="24"/>
        </w:rPr>
        <w:t>t</w:t>
      </w:r>
      <w:r w:rsidRPr="00593672">
        <w:rPr>
          <w:rFonts w:hint="eastAsia"/>
          <w:sz w:val="24"/>
        </w:rPr>
        <w:t>存入新开辟的空间</w:t>
      </w:r>
    </w:p>
    <w:p w14:paraId="7209F5B6" w14:textId="77777777" w:rsidR="00191B7B" w:rsidRPr="00593672" w:rsidRDefault="00191B7B" w:rsidP="00191B7B">
      <w:pPr>
        <w:spacing w:line="360" w:lineRule="auto"/>
        <w:jc w:val="left"/>
        <w:rPr>
          <w:sz w:val="24"/>
        </w:rPr>
      </w:pPr>
      <w:r w:rsidRPr="00593672">
        <w:rPr>
          <w:sz w:val="24"/>
        </w:rPr>
        <w:tab/>
        <w:t>}</w:t>
      </w:r>
    </w:p>
    <w:p w14:paraId="03242A8D" w14:textId="77777777" w:rsidR="00191B7B" w:rsidRPr="00593672" w:rsidRDefault="00191B7B" w:rsidP="00191B7B">
      <w:pPr>
        <w:spacing w:line="360" w:lineRule="auto"/>
        <w:jc w:val="left"/>
        <w:rPr>
          <w:sz w:val="24"/>
        </w:rPr>
      </w:pPr>
      <w:r w:rsidRPr="00593672">
        <w:rPr>
          <w:rFonts w:hint="eastAsia"/>
          <w:sz w:val="24"/>
        </w:rPr>
        <w:tab/>
      </w:r>
      <w:proofErr w:type="spellStart"/>
      <w:r w:rsidRPr="00593672">
        <w:rPr>
          <w:rFonts w:hint="eastAsia"/>
          <w:sz w:val="24"/>
        </w:rPr>
        <w:t>strsort</w:t>
      </w:r>
      <w:proofErr w:type="spellEnd"/>
      <w:r w:rsidRPr="00593672">
        <w:rPr>
          <w:rFonts w:hint="eastAsia"/>
          <w:sz w:val="24"/>
        </w:rPr>
        <w:t>(</w:t>
      </w:r>
      <w:proofErr w:type="spellStart"/>
      <w:r w:rsidRPr="00593672">
        <w:rPr>
          <w:rFonts w:hint="eastAsia"/>
          <w:sz w:val="24"/>
        </w:rPr>
        <w:t>s,i</w:t>
      </w:r>
      <w:proofErr w:type="spellEnd"/>
      <w:r w:rsidRPr="00593672">
        <w:rPr>
          <w:rFonts w:hint="eastAsia"/>
          <w:sz w:val="24"/>
        </w:rPr>
        <w:t>);  //</w:t>
      </w:r>
      <w:r w:rsidRPr="00593672">
        <w:rPr>
          <w:rFonts w:hint="eastAsia"/>
          <w:sz w:val="24"/>
        </w:rPr>
        <w:t>此处调用排序函数</w:t>
      </w:r>
    </w:p>
    <w:p w14:paraId="1D811833" w14:textId="77777777" w:rsidR="00191B7B" w:rsidRPr="00593672" w:rsidRDefault="00191B7B" w:rsidP="00191B7B">
      <w:pPr>
        <w:spacing w:line="360" w:lineRule="auto"/>
        <w:jc w:val="left"/>
        <w:rPr>
          <w:sz w:val="24"/>
        </w:rPr>
      </w:pPr>
      <w:r w:rsidRPr="00593672">
        <w:rPr>
          <w:sz w:val="24"/>
        </w:rPr>
        <w:tab/>
        <w:t>for (</w:t>
      </w:r>
      <w:proofErr w:type="spellStart"/>
      <w:r w:rsidRPr="00593672">
        <w:rPr>
          <w:sz w:val="24"/>
        </w:rPr>
        <w:t>i</w:t>
      </w:r>
      <w:proofErr w:type="spellEnd"/>
      <w:r w:rsidRPr="00593672">
        <w:rPr>
          <w:sz w:val="24"/>
        </w:rPr>
        <w:t xml:space="preserve">=0; </w:t>
      </w:r>
      <w:proofErr w:type="spellStart"/>
      <w:r w:rsidRPr="00593672">
        <w:rPr>
          <w:sz w:val="24"/>
        </w:rPr>
        <w:t>i</w:t>
      </w:r>
      <w:proofErr w:type="spellEnd"/>
      <w:r w:rsidRPr="00593672">
        <w:rPr>
          <w:sz w:val="24"/>
        </w:rPr>
        <w:t xml:space="preserve">&lt;N; </w:t>
      </w:r>
      <w:proofErr w:type="spellStart"/>
      <w:r w:rsidRPr="00593672">
        <w:rPr>
          <w:sz w:val="24"/>
        </w:rPr>
        <w:t>i</w:t>
      </w:r>
      <w:proofErr w:type="spellEnd"/>
      <w:r w:rsidRPr="00593672">
        <w:rPr>
          <w:sz w:val="24"/>
        </w:rPr>
        <w:t>++)</w:t>
      </w:r>
      <w:r w:rsidRPr="00593672">
        <w:rPr>
          <w:sz w:val="24"/>
        </w:rPr>
        <w:tab/>
        <w:t>puts(s[</w:t>
      </w:r>
      <w:proofErr w:type="spellStart"/>
      <w:r w:rsidRPr="00593672">
        <w:rPr>
          <w:sz w:val="24"/>
        </w:rPr>
        <w:t>i</w:t>
      </w:r>
      <w:proofErr w:type="spellEnd"/>
      <w:r w:rsidRPr="00593672">
        <w:rPr>
          <w:sz w:val="24"/>
        </w:rPr>
        <w:t>]);</w:t>
      </w:r>
    </w:p>
    <w:p w14:paraId="7C8A201D" w14:textId="77777777" w:rsidR="00191B7B" w:rsidRPr="00593672" w:rsidRDefault="00191B7B" w:rsidP="00191B7B">
      <w:pPr>
        <w:spacing w:line="360" w:lineRule="auto"/>
        <w:jc w:val="left"/>
        <w:rPr>
          <w:sz w:val="24"/>
        </w:rPr>
      </w:pPr>
      <w:r w:rsidRPr="00593672">
        <w:rPr>
          <w:sz w:val="24"/>
        </w:rPr>
        <w:tab/>
        <w:t>return 0;</w:t>
      </w:r>
    </w:p>
    <w:p w14:paraId="59FEE33B" w14:textId="77777777" w:rsidR="00191B7B" w:rsidRDefault="00191B7B" w:rsidP="00191B7B">
      <w:pPr>
        <w:spacing w:line="360" w:lineRule="auto"/>
        <w:jc w:val="left"/>
        <w:rPr>
          <w:sz w:val="24"/>
        </w:rPr>
      </w:pPr>
      <w:r w:rsidRPr="00593672">
        <w:rPr>
          <w:sz w:val="24"/>
        </w:rPr>
        <w:t>}</w:t>
      </w:r>
    </w:p>
    <w:p w14:paraId="22604173" w14:textId="77777777" w:rsidR="00191B7B" w:rsidRDefault="00191B7B" w:rsidP="00191B7B">
      <w:pPr>
        <w:spacing w:line="360" w:lineRule="auto"/>
        <w:jc w:val="center"/>
      </w:pPr>
      <w:r w:rsidRPr="009847BB">
        <w:rPr>
          <w:noProof/>
        </w:rPr>
        <w:lastRenderedPageBreak/>
        <w:drawing>
          <wp:inline distT="0" distB="0" distL="0" distR="0" wp14:anchorId="28645514" wp14:editId="2C20A0A1">
            <wp:extent cx="4488569" cy="2213802"/>
            <wp:effectExtent l="0" t="0" r="762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8569" cy="2213802"/>
                    </a:xfrm>
                    <a:prstGeom prst="rect">
                      <a:avLst/>
                    </a:prstGeom>
                  </pic:spPr>
                </pic:pic>
              </a:graphicData>
            </a:graphic>
          </wp:inline>
        </w:drawing>
      </w:r>
    </w:p>
    <w:p w14:paraId="61BBABA5"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6</w:t>
      </w:r>
      <w:r w:rsidRPr="00885843">
        <w:rPr>
          <w:rFonts w:eastAsia="黑体"/>
          <w:sz w:val="24"/>
        </w:rPr>
        <w:t>-</w:t>
      </w:r>
      <w:r>
        <w:rPr>
          <w:rFonts w:eastAsia="黑体" w:hint="eastAsia"/>
          <w:sz w:val="24"/>
        </w:rPr>
        <w:t>2</w:t>
      </w:r>
      <w:r w:rsidRPr="00885843">
        <w:rPr>
          <w:rFonts w:eastAsia="黑体"/>
          <w:sz w:val="24"/>
        </w:rPr>
        <w:t xml:space="preserve"> </w:t>
      </w:r>
      <w:r>
        <w:rPr>
          <w:rFonts w:eastAsia="黑体" w:hint="eastAsia"/>
          <w:sz w:val="24"/>
        </w:rPr>
        <w:t>程序替换题</w:t>
      </w:r>
      <w:r w:rsidRPr="00885843">
        <w:rPr>
          <w:rFonts w:eastAsia="黑体"/>
          <w:sz w:val="24"/>
        </w:rPr>
        <w:t>1</w:t>
      </w:r>
      <w:r w:rsidRPr="00885843">
        <w:rPr>
          <w:rFonts w:eastAsia="黑体"/>
          <w:sz w:val="24"/>
        </w:rPr>
        <w:t>的</w:t>
      </w:r>
      <w:r>
        <w:rPr>
          <w:rFonts w:eastAsia="黑体" w:hint="eastAsia"/>
          <w:sz w:val="24"/>
        </w:rPr>
        <w:t>运行结果</w:t>
      </w:r>
    </w:p>
    <w:p w14:paraId="77B4D518" w14:textId="77777777" w:rsidR="00191B7B" w:rsidRDefault="00191B7B" w:rsidP="00191B7B">
      <w:pPr>
        <w:snapToGrid w:val="0"/>
        <w:rPr>
          <w:rFonts w:eastAsia="黑体"/>
          <w:sz w:val="24"/>
        </w:rPr>
      </w:pPr>
    </w:p>
    <w:p w14:paraId="6F5FF918" w14:textId="77777777" w:rsidR="00191B7B" w:rsidRPr="008F633F" w:rsidRDefault="00191B7B" w:rsidP="00191B7B">
      <w:pPr>
        <w:pStyle w:val="af6"/>
        <w:numPr>
          <w:ilvl w:val="0"/>
          <w:numId w:val="7"/>
        </w:numPr>
        <w:snapToGrid w:val="0"/>
        <w:spacing w:line="360" w:lineRule="auto"/>
        <w:ind w:firstLineChars="0"/>
        <w:rPr>
          <w:sz w:val="24"/>
        </w:rPr>
      </w:pPr>
      <w:r w:rsidRPr="00700C94">
        <w:rPr>
          <w:rFonts w:hAnsi="宋体"/>
          <w:sz w:val="24"/>
        </w:rPr>
        <w:t>替换后的程序如下所示：</w:t>
      </w:r>
    </w:p>
    <w:p w14:paraId="4FE405D4" w14:textId="77777777" w:rsidR="00191B7B" w:rsidRPr="00B40064" w:rsidRDefault="00191B7B" w:rsidP="00191B7B">
      <w:pPr>
        <w:snapToGrid w:val="0"/>
        <w:spacing w:line="360" w:lineRule="auto"/>
        <w:rPr>
          <w:sz w:val="24"/>
        </w:rPr>
      </w:pPr>
      <w:r w:rsidRPr="00B40064">
        <w:rPr>
          <w:sz w:val="24"/>
        </w:rPr>
        <w:t>#include&lt;stdio.h&gt;</w:t>
      </w:r>
    </w:p>
    <w:p w14:paraId="79C07672" w14:textId="77777777" w:rsidR="00191B7B" w:rsidRPr="00B40064" w:rsidRDefault="00191B7B" w:rsidP="00191B7B">
      <w:pPr>
        <w:snapToGrid w:val="0"/>
        <w:spacing w:line="360" w:lineRule="auto"/>
        <w:rPr>
          <w:sz w:val="24"/>
        </w:rPr>
      </w:pPr>
      <w:r w:rsidRPr="00B40064">
        <w:rPr>
          <w:rFonts w:hint="eastAsia"/>
          <w:sz w:val="24"/>
        </w:rPr>
        <w:t>#include&lt;stdlib.h&gt;  //malloc</w:t>
      </w:r>
      <w:r w:rsidRPr="00B40064">
        <w:rPr>
          <w:rFonts w:hint="eastAsia"/>
          <w:sz w:val="24"/>
        </w:rPr>
        <w:t>在</w:t>
      </w:r>
      <w:proofErr w:type="spellStart"/>
      <w:r w:rsidRPr="00B40064">
        <w:rPr>
          <w:rFonts w:hint="eastAsia"/>
          <w:sz w:val="24"/>
        </w:rPr>
        <w:t>stdlib</w:t>
      </w:r>
      <w:proofErr w:type="spellEnd"/>
      <w:r w:rsidRPr="00B40064">
        <w:rPr>
          <w:rFonts w:hint="eastAsia"/>
          <w:sz w:val="24"/>
        </w:rPr>
        <w:t>里面</w:t>
      </w:r>
    </w:p>
    <w:p w14:paraId="678CEAD9" w14:textId="77777777" w:rsidR="00191B7B" w:rsidRPr="00B40064" w:rsidRDefault="00191B7B" w:rsidP="00191B7B">
      <w:pPr>
        <w:snapToGrid w:val="0"/>
        <w:spacing w:line="360" w:lineRule="auto"/>
        <w:rPr>
          <w:sz w:val="24"/>
        </w:rPr>
      </w:pPr>
      <w:r w:rsidRPr="00B40064">
        <w:rPr>
          <w:sz w:val="24"/>
        </w:rPr>
        <w:t>#include&lt;string.h&gt;</w:t>
      </w:r>
    </w:p>
    <w:p w14:paraId="241A755A" w14:textId="77777777" w:rsidR="00191B7B" w:rsidRPr="00B40064" w:rsidRDefault="00191B7B" w:rsidP="00191B7B">
      <w:pPr>
        <w:snapToGrid w:val="0"/>
        <w:spacing w:line="360" w:lineRule="auto"/>
        <w:rPr>
          <w:sz w:val="24"/>
        </w:rPr>
      </w:pPr>
      <w:r w:rsidRPr="00B40064">
        <w:rPr>
          <w:sz w:val="24"/>
        </w:rPr>
        <w:t>#define N 4</w:t>
      </w:r>
    </w:p>
    <w:p w14:paraId="2614D477" w14:textId="77777777" w:rsidR="00191B7B" w:rsidRPr="00B40064" w:rsidRDefault="00191B7B" w:rsidP="00191B7B">
      <w:pPr>
        <w:snapToGrid w:val="0"/>
        <w:spacing w:line="360" w:lineRule="auto"/>
        <w:rPr>
          <w:sz w:val="24"/>
        </w:rPr>
      </w:pPr>
      <w:r w:rsidRPr="00B40064">
        <w:rPr>
          <w:rFonts w:hint="eastAsia"/>
          <w:sz w:val="24"/>
        </w:rPr>
        <w:t>/*</w:t>
      </w:r>
      <w:r w:rsidRPr="00B40064">
        <w:rPr>
          <w:rFonts w:hint="eastAsia"/>
          <w:sz w:val="24"/>
        </w:rPr>
        <w:t>对指针数组</w:t>
      </w:r>
      <w:r w:rsidRPr="00B40064">
        <w:rPr>
          <w:rFonts w:hint="eastAsia"/>
          <w:sz w:val="24"/>
        </w:rPr>
        <w:t>s</w:t>
      </w:r>
      <w:r w:rsidRPr="00B40064">
        <w:rPr>
          <w:rFonts w:hint="eastAsia"/>
          <w:sz w:val="24"/>
        </w:rPr>
        <w:t>指向的</w:t>
      </w:r>
      <w:r w:rsidRPr="00B40064">
        <w:rPr>
          <w:rFonts w:hint="eastAsia"/>
          <w:sz w:val="24"/>
        </w:rPr>
        <w:t>size</w:t>
      </w:r>
      <w:r w:rsidRPr="00B40064">
        <w:rPr>
          <w:rFonts w:hint="eastAsia"/>
          <w:sz w:val="24"/>
        </w:rPr>
        <w:t>个字符串进行升序排序</w:t>
      </w:r>
      <w:r w:rsidRPr="00B40064">
        <w:rPr>
          <w:rFonts w:hint="eastAsia"/>
          <w:sz w:val="24"/>
        </w:rPr>
        <w:t>*/</w:t>
      </w:r>
    </w:p>
    <w:p w14:paraId="082799BF" w14:textId="77777777" w:rsidR="00191B7B" w:rsidRPr="00B40064" w:rsidRDefault="00191B7B" w:rsidP="00191B7B">
      <w:pPr>
        <w:snapToGrid w:val="0"/>
        <w:spacing w:line="360" w:lineRule="auto"/>
        <w:rPr>
          <w:sz w:val="24"/>
        </w:rPr>
      </w:pPr>
      <w:r w:rsidRPr="00B40064">
        <w:rPr>
          <w:sz w:val="24"/>
        </w:rPr>
        <w:t xml:space="preserve">void </w:t>
      </w:r>
      <w:proofErr w:type="spellStart"/>
      <w:r w:rsidRPr="00B40064">
        <w:rPr>
          <w:sz w:val="24"/>
        </w:rPr>
        <w:t>strsort</w:t>
      </w:r>
      <w:proofErr w:type="spellEnd"/>
      <w:r w:rsidRPr="00B40064">
        <w:rPr>
          <w:sz w:val="24"/>
        </w:rPr>
        <w:t>(char **s, int size)</w:t>
      </w:r>
    </w:p>
    <w:p w14:paraId="7241F6EC" w14:textId="77777777" w:rsidR="00191B7B" w:rsidRPr="00B40064" w:rsidRDefault="00191B7B" w:rsidP="00191B7B">
      <w:pPr>
        <w:snapToGrid w:val="0"/>
        <w:spacing w:line="360" w:lineRule="auto"/>
        <w:rPr>
          <w:sz w:val="24"/>
        </w:rPr>
      </w:pPr>
      <w:r w:rsidRPr="00B40064">
        <w:rPr>
          <w:sz w:val="24"/>
        </w:rPr>
        <w:t>{</w:t>
      </w:r>
    </w:p>
    <w:p w14:paraId="67AAA0F6" w14:textId="77777777" w:rsidR="00191B7B" w:rsidRPr="00B40064" w:rsidRDefault="00191B7B" w:rsidP="00191B7B">
      <w:pPr>
        <w:snapToGrid w:val="0"/>
        <w:spacing w:line="360" w:lineRule="auto"/>
        <w:rPr>
          <w:sz w:val="24"/>
        </w:rPr>
      </w:pPr>
      <w:r w:rsidRPr="00B40064">
        <w:rPr>
          <w:sz w:val="24"/>
        </w:rPr>
        <w:tab/>
        <w:t>char *temp;</w:t>
      </w:r>
    </w:p>
    <w:p w14:paraId="17EDE67F" w14:textId="77777777" w:rsidR="00191B7B" w:rsidRPr="00B40064" w:rsidRDefault="00191B7B" w:rsidP="00191B7B">
      <w:pPr>
        <w:snapToGrid w:val="0"/>
        <w:spacing w:line="360" w:lineRule="auto"/>
        <w:rPr>
          <w:sz w:val="24"/>
        </w:rPr>
      </w:pPr>
      <w:r w:rsidRPr="00B40064">
        <w:rPr>
          <w:sz w:val="24"/>
        </w:rPr>
        <w:tab/>
        <w:t xml:space="preserve">int </w:t>
      </w:r>
      <w:proofErr w:type="spellStart"/>
      <w:r w:rsidRPr="00B40064">
        <w:rPr>
          <w:sz w:val="24"/>
        </w:rPr>
        <w:t>i</w:t>
      </w:r>
      <w:proofErr w:type="spellEnd"/>
      <w:r w:rsidRPr="00B40064">
        <w:rPr>
          <w:sz w:val="24"/>
        </w:rPr>
        <w:t>, j;</w:t>
      </w:r>
    </w:p>
    <w:p w14:paraId="1CB0438C" w14:textId="77777777" w:rsidR="00191B7B" w:rsidRPr="00B40064" w:rsidRDefault="00191B7B" w:rsidP="00191B7B">
      <w:pPr>
        <w:snapToGrid w:val="0"/>
        <w:spacing w:line="360" w:lineRule="auto"/>
        <w:rPr>
          <w:sz w:val="24"/>
        </w:rPr>
      </w:pPr>
      <w:r w:rsidRPr="00B40064">
        <w:rPr>
          <w:sz w:val="24"/>
        </w:rPr>
        <w:tab/>
        <w:t>for(</w:t>
      </w:r>
      <w:proofErr w:type="spellStart"/>
      <w:r w:rsidRPr="00B40064">
        <w:rPr>
          <w:sz w:val="24"/>
        </w:rPr>
        <w:t>i</w:t>
      </w:r>
      <w:proofErr w:type="spellEnd"/>
      <w:r w:rsidRPr="00B40064">
        <w:rPr>
          <w:sz w:val="24"/>
        </w:rPr>
        <w:t xml:space="preserve">=0; </w:t>
      </w:r>
      <w:proofErr w:type="spellStart"/>
      <w:r w:rsidRPr="00B40064">
        <w:rPr>
          <w:sz w:val="24"/>
        </w:rPr>
        <w:t>i</w:t>
      </w:r>
      <w:proofErr w:type="spellEnd"/>
      <w:r w:rsidRPr="00B40064">
        <w:rPr>
          <w:sz w:val="24"/>
        </w:rPr>
        <w:t xml:space="preserve">&lt;size-1; </w:t>
      </w:r>
      <w:proofErr w:type="spellStart"/>
      <w:r w:rsidRPr="00B40064">
        <w:rPr>
          <w:sz w:val="24"/>
        </w:rPr>
        <w:t>i</w:t>
      </w:r>
      <w:proofErr w:type="spellEnd"/>
      <w:r w:rsidRPr="00B40064">
        <w:rPr>
          <w:sz w:val="24"/>
        </w:rPr>
        <w:t>++)</w:t>
      </w:r>
    </w:p>
    <w:p w14:paraId="311C082F" w14:textId="77777777" w:rsidR="00191B7B" w:rsidRPr="00B40064" w:rsidRDefault="00191B7B" w:rsidP="00191B7B">
      <w:pPr>
        <w:snapToGrid w:val="0"/>
        <w:spacing w:line="360" w:lineRule="auto"/>
        <w:rPr>
          <w:sz w:val="24"/>
        </w:rPr>
      </w:pPr>
      <w:r w:rsidRPr="00B40064">
        <w:rPr>
          <w:sz w:val="24"/>
        </w:rPr>
        <w:tab/>
        <w:t>{</w:t>
      </w:r>
    </w:p>
    <w:p w14:paraId="1B72C101" w14:textId="77777777" w:rsidR="00191B7B" w:rsidRPr="00B40064" w:rsidRDefault="00191B7B" w:rsidP="00191B7B">
      <w:pPr>
        <w:snapToGrid w:val="0"/>
        <w:spacing w:line="360" w:lineRule="auto"/>
        <w:rPr>
          <w:sz w:val="24"/>
        </w:rPr>
      </w:pPr>
      <w:r w:rsidRPr="00B40064">
        <w:rPr>
          <w:sz w:val="24"/>
        </w:rPr>
        <w:tab/>
      </w:r>
      <w:r w:rsidRPr="00B40064">
        <w:rPr>
          <w:sz w:val="24"/>
        </w:rPr>
        <w:tab/>
        <w:t xml:space="preserve">for (j=0; j&lt;size-j-1; </w:t>
      </w:r>
      <w:proofErr w:type="spellStart"/>
      <w:r w:rsidRPr="00B40064">
        <w:rPr>
          <w:sz w:val="24"/>
        </w:rPr>
        <w:t>j++</w:t>
      </w:r>
      <w:proofErr w:type="spellEnd"/>
      <w:r w:rsidRPr="00B40064">
        <w:rPr>
          <w:sz w:val="24"/>
        </w:rPr>
        <w:t>)</w:t>
      </w:r>
    </w:p>
    <w:p w14:paraId="1C62F33F" w14:textId="77777777" w:rsidR="00191B7B" w:rsidRPr="00B40064" w:rsidRDefault="00191B7B" w:rsidP="00191B7B">
      <w:pPr>
        <w:snapToGrid w:val="0"/>
        <w:spacing w:line="360" w:lineRule="auto"/>
        <w:rPr>
          <w:sz w:val="24"/>
        </w:rPr>
      </w:pPr>
      <w:r w:rsidRPr="00B40064">
        <w:rPr>
          <w:sz w:val="24"/>
        </w:rPr>
        <w:tab/>
      </w:r>
      <w:r w:rsidRPr="00B40064">
        <w:rPr>
          <w:sz w:val="24"/>
        </w:rPr>
        <w:tab/>
        <w:t>if (</w:t>
      </w:r>
      <w:proofErr w:type="spellStart"/>
      <w:r w:rsidRPr="00B40064">
        <w:rPr>
          <w:sz w:val="24"/>
        </w:rPr>
        <w:t>strcmp</w:t>
      </w:r>
      <w:proofErr w:type="spellEnd"/>
      <w:r w:rsidRPr="00B40064">
        <w:rPr>
          <w:sz w:val="24"/>
        </w:rPr>
        <w:t>(*(</w:t>
      </w:r>
      <w:proofErr w:type="spellStart"/>
      <w:r w:rsidRPr="00B40064">
        <w:rPr>
          <w:sz w:val="24"/>
        </w:rPr>
        <w:t>s+j</w:t>
      </w:r>
      <w:proofErr w:type="spellEnd"/>
      <w:r w:rsidRPr="00B40064">
        <w:rPr>
          <w:sz w:val="24"/>
        </w:rPr>
        <w:t>),*(s+j+1))&gt;0)</w:t>
      </w:r>
    </w:p>
    <w:p w14:paraId="1B1A6DFD" w14:textId="77777777" w:rsidR="00191B7B" w:rsidRPr="00B40064" w:rsidRDefault="00191B7B" w:rsidP="00191B7B">
      <w:pPr>
        <w:snapToGrid w:val="0"/>
        <w:spacing w:line="360" w:lineRule="auto"/>
        <w:rPr>
          <w:sz w:val="24"/>
        </w:rPr>
      </w:pPr>
      <w:r w:rsidRPr="00B40064">
        <w:rPr>
          <w:sz w:val="24"/>
        </w:rPr>
        <w:tab/>
      </w:r>
      <w:r w:rsidRPr="00B40064">
        <w:rPr>
          <w:sz w:val="24"/>
        </w:rPr>
        <w:tab/>
        <w:t>{</w:t>
      </w:r>
    </w:p>
    <w:p w14:paraId="5FFA3BEE" w14:textId="77777777" w:rsidR="00191B7B" w:rsidRPr="00B40064" w:rsidRDefault="00191B7B" w:rsidP="00191B7B">
      <w:pPr>
        <w:snapToGrid w:val="0"/>
        <w:spacing w:line="360" w:lineRule="auto"/>
        <w:rPr>
          <w:sz w:val="24"/>
        </w:rPr>
      </w:pPr>
      <w:r w:rsidRPr="00B40064">
        <w:rPr>
          <w:sz w:val="24"/>
        </w:rPr>
        <w:tab/>
      </w:r>
      <w:r w:rsidRPr="00B40064">
        <w:rPr>
          <w:sz w:val="24"/>
        </w:rPr>
        <w:tab/>
      </w:r>
      <w:r w:rsidRPr="00B40064">
        <w:rPr>
          <w:sz w:val="24"/>
        </w:rPr>
        <w:tab/>
        <w:t>temp = *(</w:t>
      </w:r>
      <w:proofErr w:type="spellStart"/>
      <w:r w:rsidRPr="00B40064">
        <w:rPr>
          <w:sz w:val="24"/>
        </w:rPr>
        <w:t>s+j</w:t>
      </w:r>
      <w:proofErr w:type="spellEnd"/>
      <w:r w:rsidRPr="00B40064">
        <w:rPr>
          <w:sz w:val="24"/>
        </w:rPr>
        <w:t>);</w:t>
      </w:r>
    </w:p>
    <w:p w14:paraId="1DD9FC12" w14:textId="77777777" w:rsidR="00191B7B" w:rsidRPr="00B40064" w:rsidRDefault="00191B7B" w:rsidP="00191B7B">
      <w:pPr>
        <w:snapToGrid w:val="0"/>
        <w:spacing w:line="360" w:lineRule="auto"/>
        <w:rPr>
          <w:sz w:val="24"/>
        </w:rPr>
      </w:pPr>
      <w:r w:rsidRPr="00B40064">
        <w:rPr>
          <w:sz w:val="24"/>
        </w:rPr>
        <w:t xml:space="preserve">    </w:t>
      </w:r>
      <w:r w:rsidRPr="00B40064">
        <w:rPr>
          <w:sz w:val="24"/>
        </w:rPr>
        <w:tab/>
      </w:r>
      <w:r w:rsidRPr="00B40064">
        <w:rPr>
          <w:sz w:val="24"/>
        </w:rPr>
        <w:tab/>
        <w:t>*(</w:t>
      </w:r>
      <w:proofErr w:type="spellStart"/>
      <w:r w:rsidRPr="00B40064">
        <w:rPr>
          <w:sz w:val="24"/>
        </w:rPr>
        <w:t>s+j</w:t>
      </w:r>
      <w:proofErr w:type="spellEnd"/>
      <w:r w:rsidRPr="00B40064">
        <w:rPr>
          <w:sz w:val="24"/>
        </w:rPr>
        <w:t>) = *(s+j+1);</w:t>
      </w:r>
    </w:p>
    <w:p w14:paraId="4EA7F383" w14:textId="77777777" w:rsidR="00191B7B" w:rsidRPr="00B40064" w:rsidRDefault="00191B7B" w:rsidP="00191B7B">
      <w:pPr>
        <w:snapToGrid w:val="0"/>
        <w:spacing w:line="360" w:lineRule="auto"/>
        <w:rPr>
          <w:sz w:val="24"/>
        </w:rPr>
      </w:pPr>
      <w:r w:rsidRPr="00B40064">
        <w:rPr>
          <w:sz w:val="24"/>
        </w:rPr>
        <w:tab/>
      </w:r>
      <w:r w:rsidRPr="00B40064">
        <w:rPr>
          <w:sz w:val="24"/>
        </w:rPr>
        <w:tab/>
      </w:r>
      <w:r w:rsidRPr="00B40064">
        <w:rPr>
          <w:sz w:val="24"/>
        </w:rPr>
        <w:tab/>
        <w:t>*(s+j+1) = temp;</w:t>
      </w:r>
    </w:p>
    <w:p w14:paraId="1C35D28A" w14:textId="77777777" w:rsidR="00191B7B" w:rsidRPr="00B40064" w:rsidRDefault="00191B7B" w:rsidP="00191B7B">
      <w:pPr>
        <w:snapToGrid w:val="0"/>
        <w:spacing w:line="360" w:lineRule="auto"/>
        <w:rPr>
          <w:sz w:val="24"/>
        </w:rPr>
      </w:pPr>
      <w:r w:rsidRPr="00B40064">
        <w:rPr>
          <w:sz w:val="24"/>
        </w:rPr>
        <w:tab/>
      </w:r>
      <w:r w:rsidRPr="00B40064">
        <w:rPr>
          <w:sz w:val="24"/>
        </w:rPr>
        <w:tab/>
        <w:t>}</w:t>
      </w:r>
    </w:p>
    <w:p w14:paraId="57DACBD4" w14:textId="77777777" w:rsidR="00191B7B" w:rsidRPr="00B40064" w:rsidRDefault="00191B7B" w:rsidP="00191B7B">
      <w:pPr>
        <w:snapToGrid w:val="0"/>
        <w:spacing w:line="360" w:lineRule="auto"/>
        <w:rPr>
          <w:sz w:val="24"/>
        </w:rPr>
      </w:pPr>
      <w:r w:rsidRPr="00B40064">
        <w:rPr>
          <w:sz w:val="24"/>
        </w:rPr>
        <w:tab/>
        <w:t>}</w:t>
      </w:r>
    </w:p>
    <w:p w14:paraId="7FCA59BB" w14:textId="77777777" w:rsidR="00191B7B" w:rsidRPr="00B40064" w:rsidRDefault="00191B7B" w:rsidP="00191B7B">
      <w:pPr>
        <w:snapToGrid w:val="0"/>
        <w:spacing w:line="360" w:lineRule="auto"/>
        <w:rPr>
          <w:sz w:val="24"/>
        </w:rPr>
      </w:pPr>
      <w:r w:rsidRPr="00B40064">
        <w:rPr>
          <w:sz w:val="24"/>
        </w:rPr>
        <w:t>}</w:t>
      </w:r>
    </w:p>
    <w:p w14:paraId="10E15359" w14:textId="77777777" w:rsidR="00191B7B" w:rsidRPr="00B40064" w:rsidRDefault="00191B7B" w:rsidP="00191B7B">
      <w:pPr>
        <w:snapToGrid w:val="0"/>
        <w:spacing w:line="360" w:lineRule="auto"/>
        <w:rPr>
          <w:sz w:val="24"/>
        </w:rPr>
      </w:pPr>
    </w:p>
    <w:p w14:paraId="2F472CEA" w14:textId="77777777" w:rsidR="00191B7B" w:rsidRPr="00B40064" w:rsidRDefault="00191B7B" w:rsidP="00191B7B">
      <w:pPr>
        <w:snapToGrid w:val="0"/>
        <w:spacing w:line="360" w:lineRule="auto"/>
        <w:rPr>
          <w:sz w:val="24"/>
        </w:rPr>
      </w:pPr>
      <w:r w:rsidRPr="00B40064">
        <w:rPr>
          <w:sz w:val="24"/>
        </w:rPr>
        <w:t>int main()</w:t>
      </w:r>
    </w:p>
    <w:p w14:paraId="5892CD98" w14:textId="77777777" w:rsidR="00191B7B" w:rsidRPr="00B40064" w:rsidRDefault="00191B7B" w:rsidP="00191B7B">
      <w:pPr>
        <w:snapToGrid w:val="0"/>
        <w:spacing w:line="360" w:lineRule="auto"/>
        <w:rPr>
          <w:sz w:val="24"/>
        </w:rPr>
      </w:pPr>
      <w:r w:rsidRPr="00B40064">
        <w:rPr>
          <w:sz w:val="24"/>
        </w:rPr>
        <w:lastRenderedPageBreak/>
        <w:t>{</w:t>
      </w:r>
    </w:p>
    <w:p w14:paraId="12E63017" w14:textId="77777777" w:rsidR="00191B7B" w:rsidRPr="00B40064" w:rsidRDefault="00191B7B" w:rsidP="00191B7B">
      <w:pPr>
        <w:snapToGrid w:val="0"/>
        <w:spacing w:line="360" w:lineRule="auto"/>
        <w:rPr>
          <w:sz w:val="24"/>
        </w:rPr>
      </w:pPr>
      <w:r w:rsidRPr="00B40064">
        <w:rPr>
          <w:sz w:val="24"/>
        </w:rPr>
        <w:tab/>
        <w:t xml:space="preserve">int </w:t>
      </w:r>
      <w:proofErr w:type="spellStart"/>
      <w:r w:rsidRPr="00B40064">
        <w:rPr>
          <w:sz w:val="24"/>
        </w:rPr>
        <w:t>i</w:t>
      </w:r>
      <w:proofErr w:type="spellEnd"/>
      <w:r w:rsidRPr="00B40064">
        <w:rPr>
          <w:sz w:val="24"/>
        </w:rPr>
        <w:t>;</w:t>
      </w:r>
    </w:p>
    <w:p w14:paraId="23CF9D1A" w14:textId="77777777" w:rsidR="00191B7B" w:rsidRPr="00B40064" w:rsidRDefault="00191B7B" w:rsidP="00191B7B">
      <w:pPr>
        <w:snapToGrid w:val="0"/>
        <w:spacing w:line="360" w:lineRule="auto"/>
        <w:rPr>
          <w:sz w:val="24"/>
        </w:rPr>
      </w:pPr>
      <w:r w:rsidRPr="00B40064">
        <w:rPr>
          <w:sz w:val="24"/>
        </w:rPr>
        <w:tab/>
        <w:t>char *s[N], t[50];</w:t>
      </w:r>
    </w:p>
    <w:p w14:paraId="6ECAB181" w14:textId="77777777" w:rsidR="00191B7B" w:rsidRPr="00B40064" w:rsidRDefault="00191B7B" w:rsidP="00191B7B">
      <w:pPr>
        <w:snapToGrid w:val="0"/>
        <w:spacing w:line="360" w:lineRule="auto"/>
        <w:rPr>
          <w:sz w:val="24"/>
        </w:rPr>
      </w:pPr>
      <w:r w:rsidRPr="00B40064">
        <w:rPr>
          <w:sz w:val="24"/>
        </w:rPr>
        <w:tab/>
        <w:t>for (</w:t>
      </w:r>
      <w:proofErr w:type="spellStart"/>
      <w:r w:rsidRPr="00B40064">
        <w:rPr>
          <w:sz w:val="24"/>
        </w:rPr>
        <w:t>i</w:t>
      </w:r>
      <w:proofErr w:type="spellEnd"/>
      <w:r w:rsidRPr="00B40064">
        <w:rPr>
          <w:sz w:val="24"/>
        </w:rPr>
        <w:t xml:space="preserve">=0; </w:t>
      </w:r>
      <w:proofErr w:type="spellStart"/>
      <w:r w:rsidRPr="00B40064">
        <w:rPr>
          <w:sz w:val="24"/>
        </w:rPr>
        <w:t>i</w:t>
      </w:r>
      <w:proofErr w:type="spellEnd"/>
      <w:r w:rsidRPr="00B40064">
        <w:rPr>
          <w:sz w:val="24"/>
        </w:rPr>
        <w:t xml:space="preserve">&lt;N; </w:t>
      </w:r>
      <w:proofErr w:type="spellStart"/>
      <w:r w:rsidRPr="00B40064">
        <w:rPr>
          <w:sz w:val="24"/>
        </w:rPr>
        <w:t>i</w:t>
      </w:r>
      <w:proofErr w:type="spellEnd"/>
      <w:r w:rsidRPr="00B40064">
        <w:rPr>
          <w:sz w:val="24"/>
        </w:rPr>
        <w:t>++)</w:t>
      </w:r>
    </w:p>
    <w:p w14:paraId="71089181" w14:textId="77777777" w:rsidR="00191B7B" w:rsidRPr="00B40064" w:rsidRDefault="00191B7B" w:rsidP="00191B7B">
      <w:pPr>
        <w:snapToGrid w:val="0"/>
        <w:spacing w:line="360" w:lineRule="auto"/>
        <w:rPr>
          <w:sz w:val="24"/>
        </w:rPr>
      </w:pPr>
      <w:r w:rsidRPr="00B40064">
        <w:rPr>
          <w:sz w:val="24"/>
        </w:rPr>
        <w:tab/>
        <w:t>{</w:t>
      </w:r>
    </w:p>
    <w:p w14:paraId="70C2F493" w14:textId="77777777" w:rsidR="00191B7B" w:rsidRPr="00B40064" w:rsidRDefault="00191B7B" w:rsidP="00191B7B">
      <w:pPr>
        <w:snapToGrid w:val="0"/>
        <w:spacing w:line="360" w:lineRule="auto"/>
        <w:rPr>
          <w:sz w:val="24"/>
        </w:rPr>
      </w:pPr>
      <w:r w:rsidRPr="00B40064">
        <w:rPr>
          <w:sz w:val="24"/>
        </w:rPr>
        <w:tab/>
      </w:r>
      <w:r w:rsidRPr="00B40064">
        <w:rPr>
          <w:sz w:val="24"/>
        </w:rPr>
        <w:tab/>
        <w:t>gets(t);</w:t>
      </w:r>
    </w:p>
    <w:p w14:paraId="022DAF35" w14:textId="77777777" w:rsidR="00191B7B" w:rsidRPr="00B40064" w:rsidRDefault="00191B7B" w:rsidP="00191B7B">
      <w:pPr>
        <w:snapToGrid w:val="0"/>
        <w:spacing w:line="360" w:lineRule="auto"/>
        <w:rPr>
          <w:sz w:val="24"/>
        </w:rPr>
      </w:pPr>
      <w:r w:rsidRPr="00B40064">
        <w:rPr>
          <w:sz w:val="24"/>
        </w:rPr>
        <w:tab/>
      </w:r>
      <w:r w:rsidRPr="00B40064">
        <w:rPr>
          <w:sz w:val="24"/>
        </w:rPr>
        <w:tab/>
        <w:t>s[</w:t>
      </w:r>
      <w:proofErr w:type="spellStart"/>
      <w:r w:rsidRPr="00B40064">
        <w:rPr>
          <w:sz w:val="24"/>
        </w:rPr>
        <w:t>i</w:t>
      </w:r>
      <w:proofErr w:type="spellEnd"/>
      <w:r w:rsidRPr="00B40064">
        <w:rPr>
          <w:sz w:val="24"/>
        </w:rPr>
        <w:t>] = (char *)malloc(</w:t>
      </w:r>
      <w:proofErr w:type="spellStart"/>
      <w:r w:rsidRPr="00B40064">
        <w:rPr>
          <w:sz w:val="24"/>
        </w:rPr>
        <w:t>strlen</w:t>
      </w:r>
      <w:proofErr w:type="spellEnd"/>
      <w:r w:rsidRPr="00B40064">
        <w:rPr>
          <w:sz w:val="24"/>
        </w:rPr>
        <w:t>(t)+1);</w:t>
      </w:r>
    </w:p>
    <w:p w14:paraId="2DA724D9" w14:textId="77777777" w:rsidR="00191B7B" w:rsidRPr="00B40064" w:rsidRDefault="00191B7B" w:rsidP="00191B7B">
      <w:pPr>
        <w:snapToGrid w:val="0"/>
        <w:spacing w:line="360" w:lineRule="auto"/>
        <w:rPr>
          <w:sz w:val="24"/>
        </w:rPr>
      </w:pPr>
      <w:r w:rsidRPr="00B40064">
        <w:rPr>
          <w:rFonts w:hint="eastAsia"/>
          <w:sz w:val="24"/>
        </w:rPr>
        <w:tab/>
      </w:r>
      <w:r w:rsidRPr="00B40064">
        <w:rPr>
          <w:rFonts w:hint="eastAsia"/>
          <w:sz w:val="24"/>
        </w:rPr>
        <w:tab/>
      </w:r>
      <w:proofErr w:type="spellStart"/>
      <w:r w:rsidRPr="00B40064">
        <w:rPr>
          <w:rFonts w:hint="eastAsia"/>
          <w:sz w:val="24"/>
        </w:rPr>
        <w:t>strcpy</w:t>
      </w:r>
      <w:proofErr w:type="spellEnd"/>
      <w:r w:rsidRPr="00B40064">
        <w:rPr>
          <w:rFonts w:hint="eastAsia"/>
          <w:sz w:val="24"/>
        </w:rPr>
        <w:t>(s[</w:t>
      </w:r>
      <w:proofErr w:type="spellStart"/>
      <w:r w:rsidRPr="00B40064">
        <w:rPr>
          <w:rFonts w:hint="eastAsia"/>
          <w:sz w:val="24"/>
        </w:rPr>
        <w:t>i</w:t>
      </w:r>
      <w:proofErr w:type="spellEnd"/>
      <w:r w:rsidRPr="00B40064">
        <w:rPr>
          <w:rFonts w:hint="eastAsia"/>
          <w:sz w:val="24"/>
        </w:rPr>
        <w:t>],t);  //</w:t>
      </w:r>
      <w:r w:rsidRPr="00B40064">
        <w:rPr>
          <w:rFonts w:hint="eastAsia"/>
          <w:sz w:val="24"/>
        </w:rPr>
        <w:t>此处将</w:t>
      </w:r>
      <w:r w:rsidRPr="00B40064">
        <w:rPr>
          <w:rFonts w:hint="eastAsia"/>
          <w:sz w:val="24"/>
        </w:rPr>
        <w:t>t</w:t>
      </w:r>
      <w:r w:rsidRPr="00B40064">
        <w:rPr>
          <w:rFonts w:hint="eastAsia"/>
          <w:sz w:val="24"/>
        </w:rPr>
        <w:t>存入新开辟的空间</w:t>
      </w:r>
    </w:p>
    <w:p w14:paraId="003D7334" w14:textId="77777777" w:rsidR="00191B7B" w:rsidRPr="00B40064" w:rsidRDefault="00191B7B" w:rsidP="00191B7B">
      <w:pPr>
        <w:snapToGrid w:val="0"/>
        <w:spacing w:line="360" w:lineRule="auto"/>
        <w:rPr>
          <w:sz w:val="24"/>
        </w:rPr>
      </w:pPr>
      <w:r w:rsidRPr="00B40064">
        <w:rPr>
          <w:sz w:val="24"/>
        </w:rPr>
        <w:tab/>
        <w:t>}</w:t>
      </w:r>
    </w:p>
    <w:p w14:paraId="50793841" w14:textId="77777777" w:rsidR="00191B7B" w:rsidRPr="00B40064" w:rsidRDefault="00191B7B" w:rsidP="00191B7B">
      <w:pPr>
        <w:snapToGrid w:val="0"/>
        <w:spacing w:line="360" w:lineRule="auto"/>
        <w:rPr>
          <w:sz w:val="24"/>
        </w:rPr>
      </w:pPr>
      <w:r w:rsidRPr="00B40064">
        <w:rPr>
          <w:rFonts w:hint="eastAsia"/>
          <w:sz w:val="24"/>
        </w:rPr>
        <w:tab/>
      </w:r>
      <w:proofErr w:type="spellStart"/>
      <w:r w:rsidRPr="00B40064">
        <w:rPr>
          <w:rFonts w:hint="eastAsia"/>
          <w:sz w:val="24"/>
        </w:rPr>
        <w:t>strsort</w:t>
      </w:r>
      <w:proofErr w:type="spellEnd"/>
      <w:r w:rsidRPr="00B40064">
        <w:rPr>
          <w:rFonts w:hint="eastAsia"/>
          <w:sz w:val="24"/>
        </w:rPr>
        <w:t>(s,i+2);  //</w:t>
      </w:r>
      <w:r w:rsidRPr="00B40064">
        <w:rPr>
          <w:rFonts w:hint="eastAsia"/>
          <w:sz w:val="24"/>
        </w:rPr>
        <w:t>此处调用排序函数</w:t>
      </w:r>
    </w:p>
    <w:p w14:paraId="556FEF74" w14:textId="77777777" w:rsidR="00191B7B" w:rsidRPr="00B40064" w:rsidRDefault="00191B7B" w:rsidP="00191B7B">
      <w:pPr>
        <w:snapToGrid w:val="0"/>
        <w:spacing w:line="360" w:lineRule="auto"/>
        <w:rPr>
          <w:sz w:val="24"/>
        </w:rPr>
      </w:pPr>
      <w:r w:rsidRPr="00B40064">
        <w:rPr>
          <w:sz w:val="24"/>
        </w:rPr>
        <w:tab/>
        <w:t>for (</w:t>
      </w:r>
      <w:proofErr w:type="spellStart"/>
      <w:r w:rsidRPr="00B40064">
        <w:rPr>
          <w:sz w:val="24"/>
        </w:rPr>
        <w:t>i</w:t>
      </w:r>
      <w:proofErr w:type="spellEnd"/>
      <w:r w:rsidRPr="00B40064">
        <w:rPr>
          <w:sz w:val="24"/>
        </w:rPr>
        <w:t xml:space="preserve">=0; </w:t>
      </w:r>
      <w:proofErr w:type="spellStart"/>
      <w:r w:rsidRPr="00B40064">
        <w:rPr>
          <w:sz w:val="24"/>
        </w:rPr>
        <w:t>i</w:t>
      </w:r>
      <w:proofErr w:type="spellEnd"/>
      <w:r w:rsidRPr="00B40064">
        <w:rPr>
          <w:sz w:val="24"/>
        </w:rPr>
        <w:t xml:space="preserve">&lt;N; </w:t>
      </w:r>
      <w:proofErr w:type="spellStart"/>
      <w:r w:rsidRPr="00B40064">
        <w:rPr>
          <w:sz w:val="24"/>
        </w:rPr>
        <w:t>i</w:t>
      </w:r>
      <w:proofErr w:type="spellEnd"/>
      <w:r w:rsidRPr="00B40064">
        <w:rPr>
          <w:sz w:val="24"/>
        </w:rPr>
        <w:t>++)</w:t>
      </w:r>
      <w:r w:rsidRPr="00B40064">
        <w:rPr>
          <w:sz w:val="24"/>
        </w:rPr>
        <w:tab/>
        <w:t>puts(s[</w:t>
      </w:r>
      <w:proofErr w:type="spellStart"/>
      <w:r w:rsidRPr="00B40064">
        <w:rPr>
          <w:sz w:val="24"/>
        </w:rPr>
        <w:t>i</w:t>
      </w:r>
      <w:proofErr w:type="spellEnd"/>
      <w:r w:rsidRPr="00B40064">
        <w:rPr>
          <w:sz w:val="24"/>
        </w:rPr>
        <w:t>]);</w:t>
      </w:r>
    </w:p>
    <w:p w14:paraId="42421533" w14:textId="77777777" w:rsidR="00191B7B" w:rsidRPr="00B40064" w:rsidRDefault="00191B7B" w:rsidP="00191B7B">
      <w:pPr>
        <w:snapToGrid w:val="0"/>
        <w:spacing w:line="360" w:lineRule="auto"/>
        <w:rPr>
          <w:sz w:val="24"/>
        </w:rPr>
      </w:pPr>
      <w:r w:rsidRPr="00B40064">
        <w:rPr>
          <w:sz w:val="24"/>
        </w:rPr>
        <w:tab/>
        <w:t>return 0;</w:t>
      </w:r>
    </w:p>
    <w:p w14:paraId="7C341A1E" w14:textId="77777777" w:rsidR="00191B7B" w:rsidRDefault="00191B7B" w:rsidP="00191B7B">
      <w:pPr>
        <w:snapToGrid w:val="0"/>
        <w:spacing w:line="360" w:lineRule="auto"/>
        <w:rPr>
          <w:sz w:val="24"/>
        </w:rPr>
      </w:pPr>
      <w:r w:rsidRPr="00B40064">
        <w:rPr>
          <w:sz w:val="24"/>
        </w:rPr>
        <w:t>}</w:t>
      </w:r>
    </w:p>
    <w:p w14:paraId="75DAF3DF" w14:textId="77777777" w:rsidR="00191B7B" w:rsidRDefault="00191B7B" w:rsidP="00191B7B">
      <w:pPr>
        <w:spacing w:line="360" w:lineRule="auto"/>
        <w:jc w:val="center"/>
        <w:rPr>
          <w:sz w:val="24"/>
        </w:rPr>
      </w:pPr>
    </w:p>
    <w:p w14:paraId="6BCA9F54" w14:textId="77777777" w:rsidR="00191B7B" w:rsidRDefault="00191B7B" w:rsidP="00191B7B">
      <w:pPr>
        <w:spacing w:line="360" w:lineRule="auto"/>
        <w:jc w:val="center"/>
      </w:pPr>
      <w:r w:rsidRPr="005A2A9C">
        <w:rPr>
          <w:noProof/>
        </w:rPr>
        <w:drawing>
          <wp:inline distT="0" distB="0" distL="0" distR="0" wp14:anchorId="7ABF1B73" wp14:editId="108CF840">
            <wp:extent cx="4317104" cy="2259526"/>
            <wp:effectExtent l="0" t="0" r="762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7104" cy="2259526"/>
                    </a:xfrm>
                    <a:prstGeom prst="rect">
                      <a:avLst/>
                    </a:prstGeom>
                  </pic:spPr>
                </pic:pic>
              </a:graphicData>
            </a:graphic>
          </wp:inline>
        </w:drawing>
      </w:r>
    </w:p>
    <w:p w14:paraId="574F5A51"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6</w:t>
      </w:r>
      <w:r w:rsidRPr="00885843">
        <w:rPr>
          <w:rFonts w:eastAsia="黑体"/>
          <w:sz w:val="24"/>
        </w:rPr>
        <w:t>-</w:t>
      </w:r>
      <w:r>
        <w:rPr>
          <w:rFonts w:eastAsia="黑体" w:hint="eastAsia"/>
          <w:sz w:val="24"/>
        </w:rPr>
        <w:t>3</w:t>
      </w:r>
      <w:r w:rsidRPr="00885843">
        <w:rPr>
          <w:rFonts w:eastAsia="黑体"/>
          <w:sz w:val="24"/>
        </w:rPr>
        <w:t xml:space="preserve"> </w:t>
      </w:r>
      <w:r>
        <w:rPr>
          <w:rFonts w:eastAsia="黑体" w:hint="eastAsia"/>
          <w:sz w:val="24"/>
        </w:rPr>
        <w:t>程序替换题</w:t>
      </w:r>
      <w:r w:rsidRPr="00885843">
        <w:rPr>
          <w:rFonts w:eastAsia="黑体"/>
          <w:sz w:val="24"/>
        </w:rPr>
        <w:t>1</w:t>
      </w:r>
      <w:r w:rsidRPr="00885843">
        <w:rPr>
          <w:rFonts w:eastAsia="黑体"/>
          <w:sz w:val="24"/>
        </w:rPr>
        <w:t>的</w:t>
      </w:r>
      <w:r>
        <w:rPr>
          <w:rFonts w:eastAsia="黑体" w:hint="eastAsia"/>
          <w:sz w:val="24"/>
        </w:rPr>
        <w:t>运行结果</w:t>
      </w:r>
    </w:p>
    <w:p w14:paraId="1A48B88F" w14:textId="77777777" w:rsidR="00191B7B" w:rsidRPr="00E748A6" w:rsidRDefault="00191B7B" w:rsidP="00191B7B">
      <w:pPr>
        <w:snapToGrid w:val="0"/>
        <w:jc w:val="left"/>
        <w:rPr>
          <w:rFonts w:eastAsia="黑体"/>
          <w:sz w:val="24"/>
        </w:rPr>
      </w:pPr>
      <w:r w:rsidRPr="008B5C53">
        <w:rPr>
          <w:rFonts w:hint="eastAsia"/>
          <w:sz w:val="24"/>
        </w:rPr>
        <w:t>（</w:t>
      </w:r>
      <w:r w:rsidRPr="008B5C53">
        <w:rPr>
          <w:rFonts w:hint="eastAsia"/>
          <w:sz w:val="24"/>
        </w:rPr>
        <w:t>2</w:t>
      </w:r>
      <w:r w:rsidRPr="008B5C53">
        <w:rPr>
          <w:rFonts w:hint="eastAsia"/>
          <w:sz w:val="24"/>
        </w:rPr>
        <w:t>）下面源程序通过函数指针和菜单选择来调用库函数实现字符串操作；串复制</w:t>
      </w:r>
      <w:proofErr w:type="spellStart"/>
      <w:r w:rsidRPr="008B5C53">
        <w:rPr>
          <w:rFonts w:hint="eastAsia"/>
          <w:sz w:val="24"/>
        </w:rPr>
        <w:t>s</w:t>
      </w:r>
      <w:r w:rsidRPr="008B5C53">
        <w:rPr>
          <w:sz w:val="24"/>
        </w:rPr>
        <w:t>trcpy</w:t>
      </w:r>
      <w:proofErr w:type="spellEnd"/>
      <w:r w:rsidRPr="008B5C53">
        <w:rPr>
          <w:rFonts w:hint="eastAsia"/>
          <w:sz w:val="24"/>
        </w:rPr>
        <w:t>、串连接</w:t>
      </w:r>
      <w:proofErr w:type="spellStart"/>
      <w:r w:rsidRPr="008B5C53">
        <w:rPr>
          <w:rFonts w:hint="eastAsia"/>
          <w:sz w:val="24"/>
        </w:rPr>
        <w:t>s</w:t>
      </w:r>
      <w:r w:rsidRPr="008B5C53">
        <w:rPr>
          <w:sz w:val="24"/>
        </w:rPr>
        <w:t>trcat</w:t>
      </w:r>
      <w:proofErr w:type="spellEnd"/>
      <w:r w:rsidRPr="008B5C53">
        <w:rPr>
          <w:rFonts w:hint="eastAsia"/>
          <w:sz w:val="24"/>
        </w:rPr>
        <w:t>或串分解</w:t>
      </w:r>
      <w:proofErr w:type="spellStart"/>
      <w:r w:rsidRPr="008B5C53">
        <w:rPr>
          <w:rFonts w:hint="eastAsia"/>
          <w:sz w:val="24"/>
        </w:rPr>
        <w:t>s</w:t>
      </w:r>
      <w:r w:rsidRPr="008B5C53">
        <w:rPr>
          <w:sz w:val="24"/>
        </w:rPr>
        <w:t>trtok</w:t>
      </w:r>
      <w:proofErr w:type="spellEnd"/>
      <w:r w:rsidRPr="008B5C53">
        <w:rPr>
          <w:rFonts w:hint="eastAsia"/>
          <w:sz w:val="24"/>
        </w:rPr>
        <w:t>。</w:t>
      </w:r>
    </w:p>
    <w:p w14:paraId="72DD0556" w14:textId="77777777" w:rsidR="00191B7B" w:rsidRPr="008B5C53" w:rsidRDefault="00191B7B" w:rsidP="00191B7B">
      <w:pPr>
        <w:spacing w:line="360" w:lineRule="auto"/>
        <w:ind w:firstLineChars="200" w:firstLine="480"/>
        <w:jc w:val="left"/>
        <w:rPr>
          <w:sz w:val="24"/>
        </w:rPr>
      </w:pPr>
      <w:r w:rsidRPr="008B5C53">
        <w:rPr>
          <w:rFonts w:ascii="宋体" w:hAnsi="宋体" w:hint="eastAsia"/>
          <w:sz w:val="24"/>
        </w:rPr>
        <w:t>①</w:t>
      </w:r>
      <w:r w:rsidRPr="008B5C53">
        <w:rPr>
          <w:rFonts w:hint="eastAsia"/>
          <w:sz w:val="24"/>
        </w:rPr>
        <w:t>请在源程序中的下划线处填写合适的代码来完善该程序，使之能按照要求输出下面结果：</w:t>
      </w:r>
    </w:p>
    <w:p w14:paraId="2422A7B5" w14:textId="77777777" w:rsidR="00191B7B" w:rsidRPr="008B5C53" w:rsidRDefault="00191B7B" w:rsidP="00191B7B">
      <w:pPr>
        <w:spacing w:line="360" w:lineRule="auto"/>
        <w:ind w:firstLine="480"/>
        <w:rPr>
          <w:sz w:val="24"/>
        </w:rPr>
      </w:pPr>
      <w:r w:rsidRPr="008B5C53">
        <w:rPr>
          <w:rFonts w:hint="eastAsia"/>
          <w:sz w:val="24"/>
        </w:rPr>
        <w:t>1</w:t>
      </w:r>
      <w:r w:rsidRPr="008B5C53">
        <w:rPr>
          <w:sz w:val="24"/>
        </w:rPr>
        <w:t xml:space="preserve"> copy string.</w:t>
      </w:r>
    </w:p>
    <w:p w14:paraId="6088A125" w14:textId="77777777" w:rsidR="00191B7B" w:rsidRPr="008B5C53" w:rsidRDefault="00191B7B" w:rsidP="00191B7B">
      <w:pPr>
        <w:spacing w:line="360" w:lineRule="auto"/>
        <w:ind w:firstLine="480"/>
        <w:rPr>
          <w:sz w:val="24"/>
        </w:rPr>
      </w:pPr>
      <w:r w:rsidRPr="008B5C53">
        <w:rPr>
          <w:rFonts w:hint="eastAsia"/>
          <w:sz w:val="24"/>
        </w:rPr>
        <w:t>2</w:t>
      </w:r>
      <w:r w:rsidRPr="008B5C53">
        <w:rPr>
          <w:sz w:val="24"/>
        </w:rPr>
        <w:t xml:space="preserve"> connect string</w:t>
      </w:r>
      <w:r w:rsidRPr="008B5C53">
        <w:rPr>
          <w:rFonts w:hint="eastAsia"/>
          <w:sz w:val="24"/>
        </w:rPr>
        <w:t>.</w:t>
      </w:r>
    </w:p>
    <w:p w14:paraId="749AF2D6" w14:textId="77777777" w:rsidR="00191B7B" w:rsidRPr="008B5C53" w:rsidRDefault="00191B7B" w:rsidP="00191B7B">
      <w:pPr>
        <w:spacing w:line="360" w:lineRule="auto"/>
        <w:ind w:firstLine="480"/>
        <w:rPr>
          <w:sz w:val="24"/>
        </w:rPr>
      </w:pPr>
      <w:r w:rsidRPr="008B5C53">
        <w:rPr>
          <w:rFonts w:hint="eastAsia"/>
          <w:sz w:val="24"/>
        </w:rPr>
        <w:t>3</w:t>
      </w:r>
      <w:r w:rsidRPr="008B5C53">
        <w:rPr>
          <w:sz w:val="24"/>
        </w:rPr>
        <w:t xml:space="preserve"> parse string.</w:t>
      </w:r>
    </w:p>
    <w:p w14:paraId="7762F93E" w14:textId="77777777" w:rsidR="00191B7B" w:rsidRPr="008B5C53" w:rsidRDefault="00191B7B" w:rsidP="00191B7B">
      <w:pPr>
        <w:spacing w:line="360" w:lineRule="auto"/>
        <w:ind w:firstLine="480"/>
        <w:rPr>
          <w:sz w:val="24"/>
        </w:rPr>
      </w:pPr>
      <w:r w:rsidRPr="008B5C53">
        <w:rPr>
          <w:rFonts w:hint="eastAsia"/>
          <w:sz w:val="24"/>
        </w:rPr>
        <w:t>4</w:t>
      </w:r>
      <w:r w:rsidRPr="008B5C53">
        <w:rPr>
          <w:sz w:val="24"/>
        </w:rPr>
        <w:t xml:space="preserve"> exit.</w:t>
      </w:r>
    </w:p>
    <w:p w14:paraId="2B00C951" w14:textId="77777777" w:rsidR="00191B7B" w:rsidRPr="008B5C53" w:rsidRDefault="00191B7B" w:rsidP="00191B7B">
      <w:pPr>
        <w:spacing w:line="360" w:lineRule="auto"/>
        <w:ind w:firstLine="480"/>
        <w:rPr>
          <w:sz w:val="24"/>
        </w:rPr>
      </w:pPr>
      <w:r w:rsidRPr="008B5C53">
        <w:rPr>
          <w:sz w:val="24"/>
        </w:rPr>
        <w:t>input a number (1-4) please!</w:t>
      </w:r>
    </w:p>
    <w:p w14:paraId="583803C3" w14:textId="77777777" w:rsidR="00191B7B" w:rsidRPr="008B5C53" w:rsidRDefault="00191B7B" w:rsidP="00191B7B">
      <w:pPr>
        <w:spacing w:line="360" w:lineRule="auto"/>
        <w:ind w:firstLine="480"/>
        <w:rPr>
          <w:sz w:val="24"/>
        </w:rPr>
      </w:pPr>
      <w:r w:rsidRPr="008B5C53">
        <w:rPr>
          <w:rFonts w:ascii="宋体" w:hAnsi="宋体" w:hint="eastAsia"/>
          <w:sz w:val="24"/>
        </w:rPr>
        <w:lastRenderedPageBreak/>
        <w:t>2↙</w:t>
      </w:r>
      <w:r w:rsidRPr="008B5C53">
        <w:rPr>
          <w:sz w:val="24"/>
        </w:rPr>
        <w:t xml:space="preserve"> </w:t>
      </w:r>
      <w:r w:rsidRPr="008B5C53">
        <w:rPr>
          <w:rFonts w:hint="eastAsia"/>
          <w:sz w:val="24"/>
        </w:rPr>
        <w:t>（键盘输入）</w:t>
      </w:r>
    </w:p>
    <w:p w14:paraId="77F539C9" w14:textId="77777777" w:rsidR="00191B7B" w:rsidRPr="008B5C53" w:rsidRDefault="00191B7B" w:rsidP="00191B7B">
      <w:pPr>
        <w:spacing w:line="360" w:lineRule="auto"/>
        <w:ind w:firstLine="480"/>
        <w:rPr>
          <w:sz w:val="24"/>
        </w:rPr>
      </w:pPr>
      <w:r w:rsidRPr="008B5C53">
        <w:rPr>
          <w:sz w:val="24"/>
        </w:rPr>
        <w:t>input the first string please!</w:t>
      </w:r>
    </w:p>
    <w:p w14:paraId="15B6CE15" w14:textId="77777777" w:rsidR="00191B7B" w:rsidRPr="008B5C53" w:rsidRDefault="00191B7B" w:rsidP="00191B7B">
      <w:pPr>
        <w:spacing w:line="360" w:lineRule="auto"/>
        <w:ind w:firstLine="480"/>
        <w:rPr>
          <w:sz w:val="24"/>
        </w:rPr>
      </w:pPr>
      <w:r w:rsidRPr="008B5C53">
        <w:rPr>
          <w:sz w:val="24"/>
        </w:rPr>
        <w:t>the more you learn,</w:t>
      </w:r>
      <w:r w:rsidRPr="008B5C53">
        <w:rPr>
          <w:rFonts w:ascii="宋体" w:hAnsi="宋体" w:hint="eastAsia"/>
          <w:sz w:val="24"/>
        </w:rPr>
        <w:t>↙</w:t>
      </w:r>
      <w:r w:rsidRPr="008B5C53">
        <w:rPr>
          <w:sz w:val="24"/>
        </w:rPr>
        <w:t xml:space="preserve"> </w:t>
      </w:r>
      <w:r w:rsidRPr="008B5C53">
        <w:rPr>
          <w:rFonts w:hint="eastAsia"/>
          <w:sz w:val="24"/>
        </w:rPr>
        <w:t>（键盘输入）</w:t>
      </w:r>
    </w:p>
    <w:p w14:paraId="210CAB10" w14:textId="77777777" w:rsidR="00191B7B" w:rsidRPr="008B5C53" w:rsidRDefault="00191B7B" w:rsidP="00191B7B">
      <w:pPr>
        <w:spacing w:line="360" w:lineRule="auto"/>
        <w:ind w:firstLine="480"/>
        <w:rPr>
          <w:sz w:val="24"/>
        </w:rPr>
      </w:pPr>
      <w:r w:rsidRPr="008B5C53">
        <w:rPr>
          <w:rFonts w:hint="eastAsia"/>
          <w:sz w:val="24"/>
        </w:rPr>
        <w:t>input</w:t>
      </w:r>
      <w:r w:rsidRPr="008B5C53">
        <w:rPr>
          <w:sz w:val="24"/>
        </w:rPr>
        <w:t xml:space="preserve"> </w:t>
      </w:r>
      <w:r w:rsidRPr="008B5C53">
        <w:rPr>
          <w:rFonts w:hint="eastAsia"/>
          <w:sz w:val="24"/>
        </w:rPr>
        <w:t>t</w:t>
      </w:r>
      <w:r w:rsidRPr="008B5C53">
        <w:rPr>
          <w:sz w:val="24"/>
        </w:rPr>
        <w:t>he second string please!</w:t>
      </w:r>
    </w:p>
    <w:p w14:paraId="7E0B3776" w14:textId="77777777" w:rsidR="00191B7B" w:rsidRPr="008B5C53" w:rsidRDefault="00191B7B" w:rsidP="00191B7B">
      <w:pPr>
        <w:spacing w:line="360" w:lineRule="auto"/>
        <w:ind w:firstLine="480"/>
        <w:rPr>
          <w:sz w:val="24"/>
        </w:rPr>
      </w:pPr>
      <w:r w:rsidRPr="008B5C53">
        <w:rPr>
          <w:sz w:val="24"/>
        </w:rPr>
        <w:t>the more you get.</w:t>
      </w:r>
      <w:r w:rsidRPr="008B5C53">
        <w:rPr>
          <w:rFonts w:ascii="宋体" w:hAnsi="宋体" w:hint="eastAsia"/>
          <w:sz w:val="24"/>
        </w:rPr>
        <w:t xml:space="preserve"> ↙</w:t>
      </w:r>
      <w:r w:rsidRPr="008B5C53">
        <w:rPr>
          <w:sz w:val="24"/>
        </w:rPr>
        <w:t xml:space="preserve"> </w:t>
      </w:r>
      <w:r w:rsidRPr="008B5C53">
        <w:rPr>
          <w:rFonts w:hint="eastAsia"/>
          <w:sz w:val="24"/>
        </w:rPr>
        <w:t>（键盘输入）</w:t>
      </w:r>
    </w:p>
    <w:p w14:paraId="0F5BA1FB" w14:textId="77777777" w:rsidR="00191B7B" w:rsidRPr="008B5C53" w:rsidRDefault="00191B7B" w:rsidP="00191B7B">
      <w:pPr>
        <w:spacing w:line="360" w:lineRule="auto"/>
        <w:ind w:firstLine="480"/>
        <w:rPr>
          <w:sz w:val="24"/>
        </w:rPr>
      </w:pPr>
      <w:r w:rsidRPr="008B5C53">
        <w:rPr>
          <w:rFonts w:hint="eastAsia"/>
          <w:sz w:val="24"/>
        </w:rPr>
        <w:t>the</w:t>
      </w:r>
      <w:r w:rsidRPr="008B5C53">
        <w:rPr>
          <w:sz w:val="24"/>
        </w:rPr>
        <w:t xml:space="preserve"> result is the more you learn, the more you get.</w:t>
      </w:r>
    </w:p>
    <w:p w14:paraId="4961D441" w14:textId="77777777" w:rsidR="00191B7B" w:rsidRPr="008B5C53" w:rsidRDefault="00191B7B" w:rsidP="00191B7B">
      <w:pPr>
        <w:spacing w:line="360" w:lineRule="auto"/>
        <w:ind w:firstLine="480"/>
        <w:rPr>
          <w:sz w:val="24"/>
        </w:rPr>
      </w:pPr>
    </w:p>
    <w:p w14:paraId="491892AF" w14:textId="77777777" w:rsidR="00191B7B" w:rsidRPr="008B5C53" w:rsidRDefault="00191B7B" w:rsidP="00191B7B">
      <w:pPr>
        <w:spacing w:line="360" w:lineRule="auto"/>
        <w:ind w:firstLine="480"/>
        <w:rPr>
          <w:sz w:val="24"/>
        </w:rPr>
      </w:pPr>
      <w:r w:rsidRPr="008B5C53">
        <w:rPr>
          <w:rFonts w:hint="eastAsia"/>
          <w:sz w:val="24"/>
        </w:rPr>
        <w:t>#</w:t>
      </w:r>
      <w:r w:rsidRPr="008B5C53">
        <w:rPr>
          <w:sz w:val="24"/>
        </w:rPr>
        <w:t xml:space="preserve"> include&lt;</w:t>
      </w:r>
      <w:proofErr w:type="spellStart"/>
      <w:r w:rsidRPr="008B5C53">
        <w:rPr>
          <w:sz w:val="24"/>
        </w:rPr>
        <w:t>stdio.h</w:t>
      </w:r>
      <w:proofErr w:type="spellEnd"/>
      <w:r w:rsidRPr="008B5C53">
        <w:rPr>
          <w:sz w:val="24"/>
        </w:rPr>
        <w:t>&gt;</w:t>
      </w:r>
    </w:p>
    <w:p w14:paraId="4EC031F1" w14:textId="77777777" w:rsidR="00191B7B" w:rsidRPr="008B5C53" w:rsidRDefault="00191B7B" w:rsidP="00191B7B">
      <w:pPr>
        <w:spacing w:line="360" w:lineRule="auto"/>
        <w:ind w:firstLine="480"/>
        <w:rPr>
          <w:sz w:val="24"/>
        </w:rPr>
      </w:pPr>
      <w:r w:rsidRPr="008B5C53">
        <w:rPr>
          <w:rFonts w:hint="eastAsia"/>
          <w:sz w:val="24"/>
        </w:rPr>
        <w:t>#</w:t>
      </w:r>
      <w:r w:rsidRPr="008B5C53">
        <w:rPr>
          <w:sz w:val="24"/>
        </w:rPr>
        <w:t xml:space="preserve"> include&lt;</w:t>
      </w:r>
      <w:proofErr w:type="spellStart"/>
      <w:r w:rsidRPr="008B5C53">
        <w:rPr>
          <w:sz w:val="24"/>
        </w:rPr>
        <w:t>string.h</w:t>
      </w:r>
      <w:proofErr w:type="spellEnd"/>
      <w:r w:rsidRPr="008B5C53">
        <w:rPr>
          <w:sz w:val="24"/>
        </w:rPr>
        <w:t>&gt;</w:t>
      </w:r>
    </w:p>
    <w:p w14:paraId="3E48D9BF" w14:textId="77777777" w:rsidR="00191B7B" w:rsidRPr="008B5C53" w:rsidRDefault="00191B7B" w:rsidP="00191B7B">
      <w:pPr>
        <w:spacing w:line="360" w:lineRule="auto"/>
        <w:ind w:firstLine="480"/>
        <w:rPr>
          <w:sz w:val="24"/>
        </w:rPr>
      </w:pPr>
      <w:r w:rsidRPr="008B5C53">
        <w:rPr>
          <w:sz w:val="24"/>
        </w:rPr>
        <w:t>int main (void)</w:t>
      </w:r>
    </w:p>
    <w:p w14:paraId="0BD63D25" w14:textId="77777777" w:rsidR="00191B7B" w:rsidRPr="008B5C53" w:rsidRDefault="00191B7B" w:rsidP="00191B7B">
      <w:pPr>
        <w:spacing w:line="360" w:lineRule="auto"/>
        <w:ind w:firstLine="480"/>
        <w:rPr>
          <w:sz w:val="24"/>
        </w:rPr>
      </w:pPr>
      <w:r w:rsidRPr="008B5C53">
        <w:rPr>
          <w:rFonts w:hint="eastAsia"/>
          <w:sz w:val="24"/>
        </w:rPr>
        <w:t>{</w:t>
      </w:r>
    </w:p>
    <w:p w14:paraId="34F4763B" w14:textId="77777777" w:rsidR="00191B7B" w:rsidRPr="008B5C53" w:rsidRDefault="00191B7B" w:rsidP="00191B7B">
      <w:pPr>
        <w:spacing w:line="360" w:lineRule="auto"/>
        <w:ind w:firstLine="480"/>
        <w:rPr>
          <w:sz w:val="24"/>
        </w:rPr>
      </w:pPr>
      <w:r w:rsidRPr="008B5C53">
        <w:rPr>
          <w:sz w:val="24"/>
        </w:rPr>
        <w:tab/>
        <w:t>____________________;</w:t>
      </w:r>
    </w:p>
    <w:p w14:paraId="21687B58" w14:textId="77777777" w:rsidR="00191B7B" w:rsidRPr="008B5C53" w:rsidRDefault="00191B7B" w:rsidP="00191B7B">
      <w:pPr>
        <w:spacing w:line="360" w:lineRule="auto"/>
        <w:ind w:left="360" w:firstLine="480"/>
        <w:rPr>
          <w:sz w:val="24"/>
        </w:rPr>
      </w:pPr>
      <w:r w:rsidRPr="008B5C53">
        <w:rPr>
          <w:sz w:val="24"/>
        </w:rPr>
        <w:t>char a[80], b[80], *result;</w:t>
      </w:r>
    </w:p>
    <w:p w14:paraId="4050A481" w14:textId="77777777" w:rsidR="00191B7B" w:rsidRPr="008B5C53" w:rsidRDefault="00191B7B" w:rsidP="00191B7B">
      <w:pPr>
        <w:spacing w:line="360" w:lineRule="auto"/>
        <w:ind w:left="360" w:firstLine="480"/>
        <w:rPr>
          <w:sz w:val="24"/>
        </w:rPr>
      </w:pPr>
      <w:r w:rsidRPr="008B5C53">
        <w:rPr>
          <w:rFonts w:hint="eastAsia"/>
          <w:sz w:val="24"/>
        </w:rPr>
        <w:t>i</w:t>
      </w:r>
      <w:r w:rsidRPr="008B5C53">
        <w:rPr>
          <w:sz w:val="24"/>
        </w:rPr>
        <w:t>nt choice;</w:t>
      </w:r>
    </w:p>
    <w:p w14:paraId="70C3B1EA" w14:textId="77777777" w:rsidR="00191B7B" w:rsidRPr="008B5C53" w:rsidRDefault="00191B7B" w:rsidP="00191B7B">
      <w:pPr>
        <w:spacing w:line="360" w:lineRule="auto"/>
        <w:ind w:left="360" w:firstLine="480"/>
        <w:rPr>
          <w:sz w:val="24"/>
        </w:rPr>
      </w:pPr>
      <w:r w:rsidRPr="008B5C53">
        <w:rPr>
          <w:rFonts w:hint="eastAsia"/>
          <w:sz w:val="24"/>
        </w:rPr>
        <w:t>w</w:t>
      </w:r>
      <w:r w:rsidRPr="008B5C53">
        <w:rPr>
          <w:sz w:val="24"/>
        </w:rPr>
        <w:t>hile(1)</w:t>
      </w:r>
    </w:p>
    <w:p w14:paraId="1E8D6209" w14:textId="77777777" w:rsidR="00191B7B" w:rsidRPr="008B5C53" w:rsidRDefault="00191B7B" w:rsidP="00191B7B">
      <w:pPr>
        <w:spacing w:line="360" w:lineRule="auto"/>
        <w:ind w:left="360" w:firstLine="480"/>
        <w:rPr>
          <w:sz w:val="24"/>
        </w:rPr>
      </w:pPr>
      <w:r w:rsidRPr="008B5C53">
        <w:rPr>
          <w:rFonts w:hint="eastAsia"/>
          <w:sz w:val="24"/>
        </w:rPr>
        <w:t>{</w:t>
      </w:r>
    </w:p>
    <w:p w14:paraId="30F6A8D8" w14:textId="77777777" w:rsidR="00191B7B" w:rsidRPr="008B5C53" w:rsidRDefault="00191B7B" w:rsidP="00191B7B">
      <w:pPr>
        <w:spacing w:line="360" w:lineRule="auto"/>
        <w:ind w:left="360" w:firstLine="480"/>
        <w:rPr>
          <w:sz w:val="24"/>
        </w:rPr>
      </w:pPr>
      <w:r w:rsidRPr="008B5C53">
        <w:rPr>
          <w:sz w:val="24"/>
        </w:rPr>
        <w:tab/>
        <w:t>do</w:t>
      </w:r>
    </w:p>
    <w:p w14:paraId="01B83B71" w14:textId="77777777" w:rsidR="00191B7B" w:rsidRPr="008B5C53" w:rsidRDefault="00191B7B" w:rsidP="00191B7B">
      <w:pPr>
        <w:spacing w:line="360" w:lineRule="auto"/>
        <w:ind w:left="360" w:firstLine="480"/>
        <w:rPr>
          <w:sz w:val="24"/>
        </w:rPr>
      </w:pPr>
      <w:r w:rsidRPr="008B5C53">
        <w:rPr>
          <w:sz w:val="24"/>
        </w:rPr>
        <w:tab/>
        <w:t>{</w:t>
      </w:r>
    </w:p>
    <w:p w14:paraId="13CD10C8" w14:textId="77777777" w:rsidR="00191B7B" w:rsidRPr="008B5C53" w:rsidRDefault="00191B7B" w:rsidP="00191B7B">
      <w:pPr>
        <w:spacing w:line="360" w:lineRule="auto"/>
        <w:ind w:left="360" w:firstLine="480"/>
        <w:rPr>
          <w:sz w:val="24"/>
        </w:rPr>
      </w:pPr>
      <w:r w:rsidRPr="008B5C53">
        <w:rPr>
          <w:sz w:val="24"/>
        </w:rPr>
        <w:tab/>
      </w:r>
      <w:r w:rsidRPr="008B5C53">
        <w:rPr>
          <w:sz w:val="24"/>
        </w:rPr>
        <w:tab/>
      </w:r>
      <w:proofErr w:type="spellStart"/>
      <w:r w:rsidRPr="008B5C53">
        <w:rPr>
          <w:sz w:val="24"/>
        </w:rPr>
        <w:t>printf</w:t>
      </w:r>
      <w:proofErr w:type="spellEnd"/>
      <w:r w:rsidRPr="008B5C53">
        <w:rPr>
          <w:sz w:val="24"/>
        </w:rPr>
        <w:t>("\t\t1 copy string.\n");</w:t>
      </w:r>
    </w:p>
    <w:p w14:paraId="3D097B03" w14:textId="77777777" w:rsidR="00191B7B" w:rsidRPr="008B5C53" w:rsidRDefault="00191B7B" w:rsidP="00191B7B">
      <w:pPr>
        <w:spacing w:line="360" w:lineRule="auto"/>
        <w:ind w:left="360" w:firstLine="480"/>
        <w:rPr>
          <w:sz w:val="24"/>
        </w:rPr>
      </w:pPr>
      <w:r w:rsidRPr="008B5C53">
        <w:rPr>
          <w:sz w:val="24"/>
        </w:rPr>
        <w:tab/>
      </w:r>
      <w:r w:rsidRPr="008B5C53">
        <w:rPr>
          <w:sz w:val="24"/>
        </w:rPr>
        <w:tab/>
      </w:r>
      <w:proofErr w:type="spellStart"/>
      <w:r w:rsidRPr="008B5C53">
        <w:rPr>
          <w:sz w:val="24"/>
        </w:rPr>
        <w:t>printf</w:t>
      </w:r>
      <w:proofErr w:type="spellEnd"/>
      <w:r w:rsidRPr="008B5C53">
        <w:rPr>
          <w:sz w:val="24"/>
        </w:rPr>
        <w:t>("\t\t2 connect string.\n");</w:t>
      </w:r>
    </w:p>
    <w:p w14:paraId="2FC0EEF8" w14:textId="77777777" w:rsidR="00191B7B" w:rsidRPr="008B5C53" w:rsidRDefault="00191B7B" w:rsidP="00191B7B">
      <w:pPr>
        <w:spacing w:line="360" w:lineRule="auto"/>
        <w:ind w:left="360" w:firstLine="480"/>
        <w:rPr>
          <w:sz w:val="24"/>
        </w:rPr>
      </w:pPr>
      <w:r w:rsidRPr="008B5C53">
        <w:rPr>
          <w:sz w:val="24"/>
        </w:rPr>
        <w:tab/>
      </w:r>
      <w:r w:rsidRPr="008B5C53">
        <w:rPr>
          <w:sz w:val="24"/>
        </w:rPr>
        <w:tab/>
      </w:r>
      <w:proofErr w:type="spellStart"/>
      <w:r w:rsidRPr="008B5C53">
        <w:rPr>
          <w:sz w:val="24"/>
        </w:rPr>
        <w:t>printf</w:t>
      </w:r>
      <w:proofErr w:type="spellEnd"/>
      <w:r w:rsidRPr="008B5C53">
        <w:rPr>
          <w:sz w:val="24"/>
        </w:rPr>
        <w:t>("\t\t3 parse string.\n");</w:t>
      </w:r>
    </w:p>
    <w:p w14:paraId="179C6182" w14:textId="77777777" w:rsidR="00191B7B" w:rsidRPr="008B5C53" w:rsidRDefault="00191B7B" w:rsidP="00191B7B">
      <w:pPr>
        <w:spacing w:line="360" w:lineRule="auto"/>
        <w:ind w:left="1200" w:firstLine="480"/>
        <w:rPr>
          <w:sz w:val="24"/>
        </w:rPr>
      </w:pPr>
      <w:proofErr w:type="spellStart"/>
      <w:r w:rsidRPr="008B5C53">
        <w:rPr>
          <w:rFonts w:hint="eastAsia"/>
          <w:sz w:val="24"/>
        </w:rPr>
        <w:t>p</w:t>
      </w:r>
      <w:r w:rsidRPr="008B5C53">
        <w:rPr>
          <w:sz w:val="24"/>
        </w:rPr>
        <w:t>rintf</w:t>
      </w:r>
      <w:proofErr w:type="spellEnd"/>
      <w:r w:rsidRPr="008B5C53">
        <w:rPr>
          <w:sz w:val="24"/>
        </w:rPr>
        <w:t>("\t\t4 exit.\n");</w:t>
      </w:r>
    </w:p>
    <w:p w14:paraId="655581A8" w14:textId="77777777" w:rsidR="00191B7B" w:rsidRPr="008B5C53" w:rsidRDefault="00191B7B" w:rsidP="00191B7B">
      <w:pPr>
        <w:spacing w:line="360" w:lineRule="auto"/>
        <w:ind w:firstLineChars="83" w:firstLine="199"/>
        <w:rPr>
          <w:sz w:val="24"/>
        </w:rPr>
      </w:pPr>
      <w:r w:rsidRPr="008B5C53">
        <w:rPr>
          <w:sz w:val="24"/>
        </w:rPr>
        <w:tab/>
      </w:r>
      <w:r w:rsidRPr="008B5C53">
        <w:rPr>
          <w:sz w:val="24"/>
        </w:rPr>
        <w:tab/>
      </w:r>
      <w:r w:rsidRPr="008B5C53">
        <w:rPr>
          <w:sz w:val="24"/>
        </w:rPr>
        <w:tab/>
      </w:r>
      <w:r w:rsidRPr="008B5C53">
        <w:rPr>
          <w:sz w:val="24"/>
        </w:rPr>
        <w:tab/>
      </w:r>
      <w:proofErr w:type="spellStart"/>
      <w:r w:rsidRPr="008B5C53">
        <w:rPr>
          <w:sz w:val="24"/>
        </w:rPr>
        <w:t>printf</w:t>
      </w:r>
      <w:proofErr w:type="spellEnd"/>
      <w:r w:rsidRPr="008B5C53">
        <w:rPr>
          <w:sz w:val="24"/>
        </w:rPr>
        <w:t>("\t\</w:t>
      </w:r>
      <w:proofErr w:type="spellStart"/>
      <w:r w:rsidRPr="008B5C53">
        <w:rPr>
          <w:sz w:val="24"/>
        </w:rPr>
        <w:t>tinput</w:t>
      </w:r>
      <w:proofErr w:type="spellEnd"/>
      <w:r w:rsidRPr="008B5C53">
        <w:rPr>
          <w:sz w:val="24"/>
        </w:rPr>
        <w:t xml:space="preserve"> a number (1-4) please.\n");</w:t>
      </w:r>
    </w:p>
    <w:p w14:paraId="1C5BE42C" w14:textId="77777777" w:rsidR="00191B7B" w:rsidRPr="008B5C53" w:rsidRDefault="00191B7B" w:rsidP="00191B7B">
      <w:pPr>
        <w:spacing w:line="360" w:lineRule="auto"/>
        <w:ind w:firstLineChars="83" w:firstLine="199"/>
        <w:rPr>
          <w:sz w:val="24"/>
        </w:rPr>
      </w:pPr>
      <w:r w:rsidRPr="008B5C53">
        <w:rPr>
          <w:sz w:val="24"/>
        </w:rPr>
        <w:tab/>
      </w:r>
      <w:r w:rsidRPr="008B5C53">
        <w:rPr>
          <w:sz w:val="24"/>
        </w:rPr>
        <w:tab/>
      </w:r>
      <w:r w:rsidRPr="008B5C53">
        <w:rPr>
          <w:sz w:val="24"/>
        </w:rPr>
        <w:tab/>
      </w:r>
      <w:r w:rsidRPr="008B5C53">
        <w:rPr>
          <w:sz w:val="24"/>
        </w:rPr>
        <w:tab/>
      </w:r>
      <w:proofErr w:type="spellStart"/>
      <w:r w:rsidRPr="008B5C53">
        <w:rPr>
          <w:sz w:val="24"/>
        </w:rPr>
        <w:t>scanf</w:t>
      </w:r>
      <w:proofErr w:type="spellEnd"/>
      <w:r w:rsidRPr="008B5C53">
        <w:rPr>
          <w:sz w:val="24"/>
        </w:rPr>
        <w:t>("%d", &amp;choice);</w:t>
      </w:r>
    </w:p>
    <w:p w14:paraId="0C4D332B" w14:textId="77777777" w:rsidR="00191B7B" w:rsidRPr="008B5C53" w:rsidRDefault="00191B7B" w:rsidP="00191B7B">
      <w:pPr>
        <w:spacing w:line="360" w:lineRule="auto"/>
        <w:ind w:left="780" w:firstLine="480"/>
        <w:rPr>
          <w:sz w:val="24"/>
        </w:rPr>
      </w:pPr>
      <w:r w:rsidRPr="008B5C53">
        <w:rPr>
          <w:sz w:val="24"/>
        </w:rPr>
        <w:t>}while(choice&lt;1 || choice&gt;4);</w:t>
      </w:r>
    </w:p>
    <w:p w14:paraId="08B0C188" w14:textId="77777777" w:rsidR="00191B7B" w:rsidRPr="008B5C53" w:rsidRDefault="00191B7B" w:rsidP="00191B7B">
      <w:pPr>
        <w:spacing w:line="360" w:lineRule="auto"/>
        <w:ind w:left="780" w:firstLine="480"/>
        <w:rPr>
          <w:sz w:val="24"/>
        </w:rPr>
      </w:pPr>
      <w:r w:rsidRPr="008B5C53">
        <w:rPr>
          <w:sz w:val="24"/>
        </w:rPr>
        <w:t>switch(choice)</w:t>
      </w:r>
    </w:p>
    <w:p w14:paraId="7FFD27C3" w14:textId="77777777" w:rsidR="00191B7B" w:rsidRPr="008B5C53" w:rsidRDefault="00191B7B" w:rsidP="00191B7B">
      <w:pPr>
        <w:spacing w:line="360" w:lineRule="auto"/>
        <w:ind w:left="780" w:firstLine="480"/>
        <w:rPr>
          <w:sz w:val="24"/>
        </w:rPr>
      </w:pPr>
      <w:r w:rsidRPr="008B5C53">
        <w:rPr>
          <w:rFonts w:hint="eastAsia"/>
          <w:sz w:val="24"/>
        </w:rPr>
        <w:t>{</w:t>
      </w:r>
    </w:p>
    <w:p w14:paraId="2DEB6E3C" w14:textId="77777777" w:rsidR="00191B7B" w:rsidRPr="008B5C53" w:rsidRDefault="00191B7B" w:rsidP="00191B7B">
      <w:pPr>
        <w:spacing w:line="360" w:lineRule="auto"/>
        <w:ind w:left="780" w:firstLine="480"/>
        <w:rPr>
          <w:sz w:val="24"/>
        </w:rPr>
      </w:pPr>
      <w:r w:rsidRPr="008B5C53">
        <w:rPr>
          <w:sz w:val="24"/>
        </w:rPr>
        <w:tab/>
        <w:t>case 1:</w:t>
      </w:r>
      <w:r w:rsidRPr="008B5C53">
        <w:rPr>
          <w:sz w:val="24"/>
        </w:rPr>
        <w:tab/>
        <w:t xml:space="preserve">p = </w:t>
      </w:r>
      <w:proofErr w:type="spellStart"/>
      <w:r w:rsidRPr="008B5C53">
        <w:rPr>
          <w:sz w:val="24"/>
        </w:rPr>
        <w:t>strcpy</w:t>
      </w:r>
      <w:proofErr w:type="spellEnd"/>
      <w:r w:rsidRPr="008B5C53">
        <w:rPr>
          <w:sz w:val="24"/>
        </w:rPr>
        <w:t>;</w:t>
      </w:r>
      <w:r w:rsidRPr="008B5C53">
        <w:rPr>
          <w:sz w:val="24"/>
        </w:rPr>
        <w:tab/>
        <w:t>break;</w:t>
      </w:r>
    </w:p>
    <w:p w14:paraId="3BF0BA28" w14:textId="77777777" w:rsidR="00191B7B" w:rsidRPr="008B5C53" w:rsidRDefault="00191B7B" w:rsidP="00191B7B">
      <w:pPr>
        <w:spacing w:line="360" w:lineRule="auto"/>
        <w:ind w:left="780" w:firstLine="480"/>
        <w:rPr>
          <w:sz w:val="24"/>
        </w:rPr>
      </w:pPr>
      <w:r w:rsidRPr="008B5C53">
        <w:rPr>
          <w:sz w:val="24"/>
        </w:rPr>
        <w:tab/>
        <w:t>case 2:</w:t>
      </w:r>
      <w:r w:rsidRPr="008B5C53">
        <w:rPr>
          <w:sz w:val="24"/>
        </w:rPr>
        <w:tab/>
        <w:t xml:space="preserve">p = </w:t>
      </w:r>
      <w:proofErr w:type="spellStart"/>
      <w:r w:rsidRPr="008B5C53">
        <w:rPr>
          <w:sz w:val="24"/>
        </w:rPr>
        <w:t>strcat</w:t>
      </w:r>
      <w:proofErr w:type="spellEnd"/>
      <w:r w:rsidRPr="008B5C53">
        <w:rPr>
          <w:sz w:val="24"/>
        </w:rPr>
        <w:t>;</w:t>
      </w:r>
      <w:r w:rsidRPr="008B5C53">
        <w:rPr>
          <w:sz w:val="24"/>
        </w:rPr>
        <w:tab/>
        <w:t>break;</w:t>
      </w:r>
    </w:p>
    <w:p w14:paraId="1D225984" w14:textId="77777777" w:rsidR="00191B7B" w:rsidRPr="008B5C53" w:rsidRDefault="00191B7B" w:rsidP="00191B7B">
      <w:pPr>
        <w:spacing w:line="360" w:lineRule="auto"/>
        <w:ind w:left="780" w:firstLine="480"/>
        <w:rPr>
          <w:sz w:val="24"/>
        </w:rPr>
      </w:pPr>
      <w:r w:rsidRPr="008B5C53">
        <w:rPr>
          <w:sz w:val="24"/>
        </w:rPr>
        <w:tab/>
        <w:t>case 3:</w:t>
      </w:r>
      <w:r w:rsidRPr="008B5C53">
        <w:rPr>
          <w:sz w:val="24"/>
        </w:rPr>
        <w:tab/>
        <w:t xml:space="preserve">p = </w:t>
      </w:r>
      <w:proofErr w:type="spellStart"/>
      <w:r w:rsidRPr="008B5C53">
        <w:rPr>
          <w:sz w:val="24"/>
        </w:rPr>
        <w:t>strok</w:t>
      </w:r>
      <w:proofErr w:type="spellEnd"/>
      <w:r w:rsidRPr="008B5C53">
        <w:rPr>
          <w:sz w:val="24"/>
        </w:rPr>
        <w:t>;</w:t>
      </w:r>
      <w:r w:rsidRPr="008B5C53">
        <w:rPr>
          <w:sz w:val="24"/>
        </w:rPr>
        <w:tab/>
        <w:t>break;</w:t>
      </w:r>
    </w:p>
    <w:p w14:paraId="49D0CD48" w14:textId="77777777" w:rsidR="00191B7B" w:rsidRPr="008B5C53" w:rsidRDefault="00191B7B" w:rsidP="00191B7B">
      <w:pPr>
        <w:spacing w:line="360" w:lineRule="auto"/>
        <w:ind w:left="780" w:firstLine="480"/>
        <w:rPr>
          <w:sz w:val="24"/>
        </w:rPr>
      </w:pPr>
      <w:r w:rsidRPr="008B5C53">
        <w:rPr>
          <w:sz w:val="24"/>
        </w:rPr>
        <w:lastRenderedPageBreak/>
        <w:tab/>
        <w:t>case 4:</w:t>
      </w:r>
      <w:r w:rsidRPr="008B5C53">
        <w:rPr>
          <w:sz w:val="24"/>
        </w:rPr>
        <w:tab/>
        <w:t xml:space="preserve">p = </w:t>
      </w:r>
      <w:proofErr w:type="spellStart"/>
      <w:r w:rsidRPr="008B5C53">
        <w:rPr>
          <w:sz w:val="24"/>
        </w:rPr>
        <w:t>goto</w:t>
      </w:r>
      <w:proofErr w:type="spellEnd"/>
      <w:r w:rsidRPr="008B5C53">
        <w:rPr>
          <w:sz w:val="24"/>
        </w:rPr>
        <w:t xml:space="preserve"> down;</w:t>
      </w:r>
    </w:p>
    <w:p w14:paraId="6A602310" w14:textId="77777777" w:rsidR="00191B7B" w:rsidRPr="008B5C53" w:rsidRDefault="00191B7B" w:rsidP="00191B7B">
      <w:pPr>
        <w:spacing w:line="360" w:lineRule="auto"/>
        <w:ind w:left="780" w:firstLine="480"/>
        <w:rPr>
          <w:sz w:val="24"/>
        </w:rPr>
      </w:pPr>
      <w:r w:rsidRPr="008B5C53">
        <w:rPr>
          <w:rFonts w:hint="eastAsia"/>
          <w:sz w:val="24"/>
        </w:rPr>
        <w:t>}</w:t>
      </w:r>
    </w:p>
    <w:p w14:paraId="052E09D6" w14:textId="77777777" w:rsidR="00191B7B" w:rsidRPr="008B5C53" w:rsidRDefault="00191B7B" w:rsidP="00191B7B">
      <w:pPr>
        <w:spacing w:line="360" w:lineRule="auto"/>
        <w:ind w:left="780" w:firstLine="480"/>
        <w:rPr>
          <w:sz w:val="24"/>
        </w:rPr>
      </w:pPr>
      <w:proofErr w:type="spellStart"/>
      <w:r w:rsidRPr="008B5C53">
        <w:rPr>
          <w:sz w:val="24"/>
        </w:rPr>
        <w:t>getchar</w:t>
      </w:r>
      <w:proofErr w:type="spellEnd"/>
      <w:r w:rsidRPr="008B5C53">
        <w:rPr>
          <w:sz w:val="24"/>
        </w:rPr>
        <w:t>();</w:t>
      </w:r>
    </w:p>
    <w:p w14:paraId="523C153B" w14:textId="77777777" w:rsidR="00191B7B" w:rsidRPr="008B5C53" w:rsidRDefault="00191B7B" w:rsidP="00191B7B">
      <w:pPr>
        <w:spacing w:line="360" w:lineRule="auto"/>
        <w:ind w:left="780" w:firstLine="480"/>
        <w:rPr>
          <w:sz w:val="24"/>
        </w:rPr>
      </w:pPr>
      <w:proofErr w:type="spellStart"/>
      <w:r w:rsidRPr="008B5C53">
        <w:rPr>
          <w:rFonts w:hint="eastAsia"/>
          <w:sz w:val="24"/>
        </w:rPr>
        <w:t>p</w:t>
      </w:r>
      <w:r w:rsidRPr="008B5C53">
        <w:rPr>
          <w:sz w:val="24"/>
        </w:rPr>
        <w:t>rintf</w:t>
      </w:r>
      <w:proofErr w:type="spellEnd"/>
      <w:r w:rsidRPr="008B5C53">
        <w:rPr>
          <w:sz w:val="24"/>
        </w:rPr>
        <w:t>("input the first string please!\n");</w:t>
      </w:r>
    </w:p>
    <w:p w14:paraId="66076501" w14:textId="77777777" w:rsidR="00191B7B" w:rsidRPr="008B5C53" w:rsidRDefault="00191B7B" w:rsidP="00191B7B">
      <w:pPr>
        <w:spacing w:line="360" w:lineRule="auto"/>
        <w:ind w:left="780" w:firstLine="480"/>
        <w:rPr>
          <w:sz w:val="24"/>
        </w:rPr>
      </w:pPr>
      <w:r w:rsidRPr="008B5C53">
        <w:rPr>
          <w:rFonts w:hint="eastAsia"/>
          <w:sz w:val="24"/>
        </w:rPr>
        <w:t>_</w:t>
      </w:r>
      <w:r w:rsidRPr="008B5C53">
        <w:rPr>
          <w:sz w:val="24"/>
        </w:rPr>
        <w:t>_____________________;</w:t>
      </w:r>
    </w:p>
    <w:p w14:paraId="44BAB8C5" w14:textId="77777777" w:rsidR="00191B7B" w:rsidRPr="008B5C53" w:rsidRDefault="00191B7B" w:rsidP="00191B7B">
      <w:pPr>
        <w:spacing w:line="360" w:lineRule="auto"/>
        <w:ind w:left="780" w:firstLine="480"/>
        <w:rPr>
          <w:sz w:val="24"/>
        </w:rPr>
      </w:pPr>
      <w:proofErr w:type="spellStart"/>
      <w:r w:rsidRPr="008B5C53">
        <w:rPr>
          <w:sz w:val="24"/>
        </w:rPr>
        <w:t>printf</w:t>
      </w:r>
      <w:proofErr w:type="spellEnd"/>
      <w:r w:rsidRPr="008B5C53">
        <w:rPr>
          <w:sz w:val="24"/>
        </w:rPr>
        <w:t>("input the second string please!\n");</w:t>
      </w:r>
    </w:p>
    <w:p w14:paraId="4A4F3C80" w14:textId="77777777" w:rsidR="00191B7B" w:rsidRPr="008B5C53" w:rsidRDefault="00191B7B" w:rsidP="00191B7B">
      <w:pPr>
        <w:spacing w:line="360" w:lineRule="auto"/>
        <w:ind w:left="780" w:firstLine="480"/>
        <w:rPr>
          <w:sz w:val="24"/>
        </w:rPr>
      </w:pPr>
      <w:r w:rsidRPr="008B5C53">
        <w:rPr>
          <w:sz w:val="24"/>
        </w:rPr>
        <w:t>______________________;</w:t>
      </w:r>
    </w:p>
    <w:p w14:paraId="5CD0D9A8" w14:textId="77777777" w:rsidR="00191B7B" w:rsidRPr="008B5C53" w:rsidRDefault="00191B7B" w:rsidP="00191B7B">
      <w:pPr>
        <w:spacing w:line="360" w:lineRule="auto"/>
        <w:ind w:left="780" w:firstLine="480"/>
        <w:rPr>
          <w:sz w:val="24"/>
        </w:rPr>
      </w:pPr>
      <w:r w:rsidRPr="008B5C53">
        <w:rPr>
          <w:sz w:val="24"/>
        </w:rPr>
        <w:t>result = ___________(a, b);</w:t>
      </w:r>
    </w:p>
    <w:p w14:paraId="533AF618" w14:textId="77777777" w:rsidR="00191B7B" w:rsidRPr="008B5C53" w:rsidRDefault="00191B7B" w:rsidP="00191B7B">
      <w:pPr>
        <w:spacing w:line="360" w:lineRule="auto"/>
        <w:ind w:left="780" w:firstLine="480"/>
        <w:rPr>
          <w:sz w:val="24"/>
        </w:rPr>
      </w:pPr>
      <w:proofErr w:type="spellStart"/>
      <w:r w:rsidRPr="008B5C53">
        <w:rPr>
          <w:sz w:val="24"/>
        </w:rPr>
        <w:t>printf</w:t>
      </w:r>
      <w:proofErr w:type="spellEnd"/>
      <w:r w:rsidRPr="008B5C53">
        <w:rPr>
          <w:sz w:val="24"/>
        </w:rPr>
        <w:t>("the result is %s\n", result);</w:t>
      </w:r>
    </w:p>
    <w:p w14:paraId="17FFDE6C" w14:textId="77777777" w:rsidR="00191B7B" w:rsidRPr="008B5C53" w:rsidRDefault="00191B7B" w:rsidP="00191B7B">
      <w:pPr>
        <w:spacing w:line="360" w:lineRule="auto"/>
        <w:ind w:left="780" w:firstLineChars="25" w:firstLine="60"/>
        <w:rPr>
          <w:sz w:val="24"/>
        </w:rPr>
      </w:pPr>
      <w:r w:rsidRPr="008B5C53">
        <w:rPr>
          <w:rFonts w:hint="eastAsia"/>
          <w:sz w:val="24"/>
        </w:rPr>
        <w:t>}</w:t>
      </w:r>
    </w:p>
    <w:p w14:paraId="4E0497B2" w14:textId="77777777" w:rsidR="00191B7B" w:rsidRPr="008B5C53" w:rsidRDefault="00191B7B" w:rsidP="00191B7B">
      <w:pPr>
        <w:spacing w:line="360" w:lineRule="auto"/>
        <w:ind w:firstLineChars="83" w:firstLine="199"/>
        <w:rPr>
          <w:sz w:val="24"/>
        </w:rPr>
      </w:pPr>
      <w:r w:rsidRPr="008B5C53">
        <w:rPr>
          <w:sz w:val="24"/>
        </w:rPr>
        <w:tab/>
        <w:t>down:</w:t>
      </w:r>
    </w:p>
    <w:p w14:paraId="213C65ED" w14:textId="77777777" w:rsidR="00191B7B" w:rsidRPr="008B5C53" w:rsidRDefault="00191B7B" w:rsidP="00191B7B">
      <w:pPr>
        <w:spacing w:line="360" w:lineRule="auto"/>
        <w:ind w:firstLineChars="83" w:firstLine="199"/>
        <w:rPr>
          <w:sz w:val="24"/>
        </w:rPr>
      </w:pPr>
      <w:r w:rsidRPr="008B5C53">
        <w:rPr>
          <w:sz w:val="24"/>
        </w:rPr>
        <w:tab/>
        <w:t>return 0;</w:t>
      </w:r>
    </w:p>
    <w:p w14:paraId="251EFBE8" w14:textId="77777777" w:rsidR="00191B7B" w:rsidRPr="008B5C53" w:rsidRDefault="00191B7B" w:rsidP="00191B7B">
      <w:pPr>
        <w:spacing w:line="360" w:lineRule="auto"/>
        <w:ind w:firstLine="480"/>
        <w:rPr>
          <w:sz w:val="24"/>
        </w:rPr>
      </w:pPr>
      <w:r w:rsidRPr="008B5C53">
        <w:rPr>
          <w:sz w:val="24"/>
        </w:rPr>
        <w:t>}</w:t>
      </w:r>
    </w:p>
    <w:p w14:paraId="30B2BFB6" w14:textId="77777777" w:rsidR="00191B7B" w:rsidRPr="008B5C53" w:rsidRDefault="00191B7B" w:rsidP="00191B7B">
      <w:pPr>
        <w:spacing w:line="360" w:lineRule="auto"/>
        <w:ind w:firstLine="480"/>
        <w:rPr>
          <w:sz w:val="24"/>
        </w:rPr>
      </w:pPr>
      <w:r w:rsidRPr="008B5C53">
        <w:rPr>
          <w:rFonts w:ascii="宋体" w:hAnsi="宋体" w:hint="eastAsia"/>
          <w:sz w:val="24"/>
        </w:rPr>
        <w:t>②</w:t>
      </w:r>
      <w:r w:rsidRPr="008B5C53">
        <w:rPr>
          <w:rFonts w:hint="eastAsia"/>
          <w:sz w:val="24"/>
        </w:rPr>
        <w:t>函数指针的一个用途是用户散转程序，即通过一个转移表（函数指针数组）来实现多分枝函数处理，从而省去了大量的</w:t>
      </w:r>
      <w:r w:rsidRPr="008B5C53">
        <w:rPr>
          <w:rFonts w:hint="eastAsia"/>
          <w:sz w:val="24"/>
        </w:rPr>
        <w:t>i</w:t>
      </w:r>
      <w:r w:rsidRPr="008B5C53">
        <w:rPr>
          <w:sz w:val="24"/>
        </w:rPr>
        <w:t>f</w:t>
      </w:r>
      <w:r w:rsidRPr="008B5C53">
        <w:rPr>
          <w:rFonts w:hint="eastAsia"/>
          <w:sz w:val="24"/>
        </w:rPr>
        <w:t>语句或者</w:t>
      </w:r>
      <w:r w:rsidRPr="008B5C53">
        <w:rPr>
          <w:rFonts w:hint="eastAsia"/>
          <w:sz w:val="24"/>
        </w:rPr>
        <w:t>s</w:t>
      </w:r>
      <w:r w:rsidRPr="008B5C53">
        <w:rPr>
          <w:sz w:val="24"/>
        </w:rPr>
        <w:t>witch</w:t>
      </w:r>
      <w:r w:rsidRPr="008B5C53">
        <w:rPr>
          <w:rFonts w:hint="eastAsia"/>
          <w:sz w:val="24"/>
        </w:rPr>
        <w:t>语句。转移表中存放了各个函数的入口地址（函数名），根据条件的设定来查表选择执行相应的函数。请使用转移表而不是</w:t>
      </w:r>
      <w:r w:rsidRPr="008B5C53">
        <w:rPr>
          <w:rFonts w:hint="eastAsia"/>
          <w:sz w:val="24"/>
        </w:rPr>
        <w:t>s</w:t>
      </w:r>
      <w:r w:rsidRPr="008B5C53">
        <w:rPr>
          <w:sz w:val="24"/>
        </w:rPr>
        <w:t>witch</w:t>
      </w:r>
      <w:r w:rsidRPr="008B5C53">
        <w:rPr>
          <w:rFonts w:hint="eastAsia"/>
          <w:sz w:val="24"/>
        </w:rPr>
        <w:t>语句重写以上程序。</w:t>
      </w:r>
    </w:p>
    <w:p w14:paraId="54716715" w14:textId="77777777" w:rsidR="00191B7B" w:rsidRPr="00593672" w:rsidRDefault="00191B7B" w:rsidP="00191B7B">
      <w:pPr>
        <w:spacing w:line="360" w:lineRule="auto"/>
        <w:rPr>
          <w:sz w:val="24"/>
        </w:rPr>
      </w:pPr>
      <w:r w:rsidRPr="00885843">
        <w:rPr>
          <w:rFonts w:hAnsi="宋体"/>
          <w:b/>
          <w:sz w:val="24"/>
        </w:rPr>
        <w:t>解答：</w:t>
      </w:r>
    </w:p>
    <w:p w14:paraId="1D8C72CA" w14:textId="77777777" w:rsidR="00191B7B" w:rsidRPr="00505F1F" w:rsidRDefault="00191B7B" w:rsidP="00191B7B">
      <w:pPr>
        <w:pStyle w:val="af6"/>
        <w:numPr>
          <w:ilvl w:val="0"/>
          <w:numId w:val="11"/>
        </w:numPr>
        <w:snapToGrid w:val="0"/>
        <w:spacing w:line="360" w:lineRule="auto"/>
        <w:ind w:firstLineChars="0"/>
        <w:rPr>
          <w:sz w:val="24"/>
        </w:rPr>
      </w:pPr>
      <w:r w:rsidRPr="00505F1F">
        <w:rPr>
          <w:rFonts w:hAnsi="宋体"/>
          <w:sz w:val="24"/>
        </w:rPr>
        <w:t>替换后的程序如下所示：</w:t>
      </w:r>
    </w:p>
    <w:p w14:paraId="301C60E9" w14:textId="77777777" w:rsidR="00191B7B" w:rsidRPr="0023514B" w:rsidRDefault="00191B7B" w:rsidP="00191B7B">
      <w:pPr>
        <w:spacing w:line="360" w:lineRule="auto"/>
        <w:jc w:val="left"/>
        <w:rPr>
          <w:sz w:val="24"/>
        </w:rPr>
      </w:pPr>
      <w:r w:rsidRPr="0023514B">
        <w:rPr>
          <w:sz w:val="24"/>
        </w:rPr>
        <w:t># include&lt;</w:t>
      </w:r>
      <w:proofErr w:type="spellStart"/>
      <w:r w:rsidRPr="0023514B">
        <w:rPr>
          <w:sz w:val="24"/>
        </w:rPr>
        <w:t>stdio.h</w:t>
      </w:r>
      <w:proofErr w:type="spellEnd"/>
      <w:r w:rsidRPr="0023514B">
        <w:rPr>
          <w:sz w:val="24"/>
        </w:rPr>
        <w:t>&gt;</w:t>
      </w:r>
    </w:p>
    <w:p w14:paraId="4BBEA6F5" w14:textId="77777777" w:rsidR="00191B7B" w:rsidRPr="0023514B" w:rsidRDefault="00191B7B" w:rsidP="00191B7B">
      <w:pPr>
        <w:spacing w:line="360" w:lineRule="auto"/>
        <w:jc w:val="left"/>
        <w:rPr>
          <w:sz w:val="24"/>
        </w:rPr>
      </w:pPr>
      <w:r w:rsidRPr="0023514B">
        <w:rPr>
          <w:sz w:val="24"/>
        </w:rPr>
        <w:t># include&lt;</w:t>
      </w:r>
      <w:proofErr w:type="spellStart"/>
      <w:r w:rsidRPr="0023514B">
        <w:rPr>
          <w:sz w:val="24"/>
        </w:rPr>
        <w:t>string.h</w:t>
      </w:r>
      <w:proofErr w:type="spellEnd"/>
      <w:r w:rsidRPr="0023514B">
        <w:rPr>
          <w:sz w:val="24"/>
        </w:rPr>
        <w:t>&gt;</w:t>
      </w:r>
    </w:p>
    <w:p w14:paraId="6C17D673" w14:textId="77777777" w:rsidR="00191B7B" w:rsidRPr="0023514B" w:rsidRDefault="00191B7B" w:rsidP="00191B7B">
      <w:pPr>
        <w:spacing w:line="360" w:lineRule="auto"/>
        <w:jc w:val="left"/>
        <w:rPr>
          <w:sz w:val="24"/>
        </w:rPr>
      </w:pPr>
      <w:r w:rsidRPr="0023514B">
        <w:rPr>
          <w:sz w:val="24"/>
        </w:rPr>
        <w:t>int main (void)</w:t>
      </w:r>
    </w:p>
    <w:p w14:paraId="698AE49F" w14:textId="77777777" w:rsidR="00191B7B" w:rsidRPr="0023514B" w:rsidRDefault="00191B7B" w:rsidP="00191B7B">
      <w:pPr>
        <w:spacing w:line="360" w:lineRule="auto"/>
        <w:jc w:val="left"/>
        <w:rPr>
          <w:sz w:val="24"/>
        </w:rPr>
      </w:pPr>
      <w:r w:rsidRPr="0023514B">
        <w:rPr>
          <w:sz w:val="24"/>
        </w:rPr>
        <w:t>{</w:t>
      </w:r>
    </w:p>
    <w:p w14:paraId="1071A8DE" w14:textId="77777777" w:rsidR="00191B7B" w:rsidRPr="0023514B" w:rsidRDefault="00191B7B" w:rsidP="00191B7B">
      <w:pPr>
        <w:spacing w:line="360" w:lineRule="auto"/>
        <w:jc w:val="left"/>
        <w:rPr>
          <w:sz w:val="24"/>
        </w:rPr>
      </w:pPr>
      <w:r w:rsidRPr="0023514B">
        <w:rPr>
          <w:sz w:val="24"/>
        </w:rPr>
        <w:tab/>
        <w:t>char *(*p)(char *</w:t>
      </w:r>
      <w:proofErr w:type="spellStart"/>
      <w:r w:rsidRPr="0023514B">
        <w:rPr>
          <w:sz w:val="24"/>
        </w:rPr>
        <w:t>a,char</w:t>
      </w:r>
      <w:proofErr w:type="spellEnd"/>
      <w:r w:rsidRPr="0023514B">
        <w:rPr>
          <w:sz w:val="24"/>
        </w:rPr>
        <w:t xml:space="preserve"> *b);</w:t>
      </w:r>
    </w:p>
    <w:p w14:paraId="7367FED9" w14:textId="77777777" w:rsidR="00191B7B" w:rsidRPr="0023514B" w:rsidRDefault="00191B7B" w:rsidP="00191B7B">
      <w:pPr>
        <w:spacing w:line="360" w:lineRule="auto"/>
        <w:jc w:val="left"/>
        <w:rPr>
          <w:sz w:val="24"/>
        </w:rPr>
      </w:pPr>
      <w:r w:rsidRPr="0023514B">
        <w:rPr>
          <w:sz w:val="24"/>
        </w:rPr>
        <w:tab/>
        <w:t>char a[80], b[80], *result;</w:t>
      </w:r>
    </w:p>
    <w:p w14:paraId="77A8BF7E" w14:textId="77777777" w:rsidR="00191B7B" w:rsidRPr="0023514B" w:rsidRDefault="00191B7B" w:rsidP="00191B7B">
      <w:pPr>
        <w:spacing w:line="360" w:lineRule="auto"/>
        <w:jc w:val="left"/>
        <w:rPr>
          <w:sz w:val="24"/>
        </w:rPr>
      </w:pPr>
      <w:r w:rsidRPr="0023514B">
        <w:rPr>
          <w:sz w:val="24"/>
        </w:rPr>
        <w:tab/>
        <w:t>int choice;</w:t>
      </w:r>
    </w:p>
    <w:p w14:paraId="1FC73DEF" w14:textId="77777777" w:rsidR="00191B7B" w:rsidRPr="0023514B" w:rsidRDefault="00191B7B" w:rsidP="00191B7B">
      <w:pPr>
        <w:spacing w:line="360" w:lineRule="auto"/>
        <w:jc w:val="left"/>
        <w:rPr>
          <w:sz w:val="24"/>
        </w:rPr>
      </w:pPr>
      <w:r w:rsidRPr="0023514B">
        <w:rPr>
          <w:sz w:val="24"/>
        </w:rPr>
        <w:tab/>
        <w:t>while(1)</w:t>
      </w:r>
    </w:p>
    <w:p w14:paraId="399FC8B9" w14:textId="77777777" w:rsidR="00191B7B" w:rsidRPr="0023514B" w:rsidRDefault="00191B7B" w:rsidP="00191B7B">
      <w:pPr>
        <w:spacing w:line="360" w:lineRule="auto"/>
        <w:jc w:val="left"/>
        <w:rPr>
          <w:sz w:val="24"/>
        </w:rPr>
      </w:pPr>
      <w:r w:rsidRPr="0023514B">
        <w:rPr>
          <w:sz w:val="24"/>
        </w:rPr>
        <w:tab/>
        <w:t>{</w:t>
      </w:r>
    </w:p>
    <w:p w14:paraId="41E44550" w14:textId="77777777" w:rsidR="00191B7B" w:rsidRPr="0023514B" w:rsidRDefault="00191B7B" w:rsidP="00191B7B">
      <w:pPr>
        <w:spacing w:line="360" w:lineRule="auto"/>
        <w:jc w:val="left"/>
        <w:rPr>
          <w:sz w:val="24"/>
        </w:rPr>
      </w:pPr>
      <w:r w:rsidRPr="0023514B">
        <w:rPr>
          <w:sz w:val="24"/>
        </w:rPr>
        <w:tab/>
      </w:r>
      <w:r w:rsidRPr="0023514B">
        <w:rPr>
          <w:sz w:val="24"/>
        </w:rPr>
        <w:tab/>
        <w:t>do</w:t>
      </w:r>
    </w:p>
    <w:p w14:paraId="6D43DB50" w14:textId="77777777" w:rsidR="00191B7B" w:rsidRPr="0023514B" w:rsidRDefault="00191B7B" w:rsidP="00191B7B">
      <w:pPr>
        <w:spacing w:line="360" w:lineRule="auto"/>
        <w:jc w:val="left"/>
        <w:rPr>
          <w:sz w:val="24"/>
        </w:rPr>
      </w:pPr>
      <w:r w:rsidRPr="0023514B">
        <w:rPr>
          <w:sz w:val="24"/>
        </w:rPr>
        <w:tab/>
      </w:r>
      <w:r w:rsidRPr="0023514B">
        <w:rPr>
          <w:sz w:val="24"/>
        </w:rPr>
        <w:tab/>
        <w:t>{</w:t>
      </w:r>
    </w:p>
    <w:p w14:paraId="5F417051" w14:textId="77777777" w:rsidR="00191B7B" w:rsidRPr="0023514B" w:rsidRDefault="00191B7B" w:rsidP="00191B7B">
      <w:pPr>
        <w:spacing w:line="360" w:lineRule="auto"/>
        <w:jc w:val="left"/>
        <w:rPr>
          <w:sz w:val="24"/>
        </w:rPr>
      </w:pPr>
      <w:r w:rsidRPr="0023514B">
        <w:rPr>
          <w:sz w:val="24"/>
        </w:rPr>
        <w:lastRenderedPageBreak/>
        <w:tab/>
      </w:r>
      <w:r w:rsidRPr="0023514B">
        <w:rPr>
          <w:sz w:val="24"/>
        </w:rPr>
        <w:tab/>
      </w:r>
      <w:r w:rsidRPr="0023514B">
        <w:rPr>
          <w:sz w:val="24"/>
        </w:rPr>
        <w:tab/>
      </w:r>
      <w:proofErr w:type="spellStart"/>
      <w:r w:rsidRPr="0023514B">
        <w:rPr>
          <w:sz w:val="24"/>
        </w:rPr>
        <w:t>printf</w:t>
      </w:r>
      <w:proofErr w:type="spellEnd"/>
      <w:r w:rsidRPr="0023514B">
        <w:rPr>
          <w:sz w:val="24"/>
        </w:rPr>
        <w:t>("\t\t1 copy string.\n");</w:t>
      </w:r>
    </w:p>
    <w:p w14:paraId="6C7EAEC3" w14:textId="77777777" w:rsidR="00191B7B" w:rsidRPr="0023514B" w:rsidRDefault="00191B7B" w:rsidP="00191B7B">
      <w:pPr>
        <w:spacing w:line="360" w:lineRule="auto"/>
        <w:jc w:val="left"/>
        <w:rPr>
          <w:sz w:val="24"/>
        </w:rPr>
      </w:pPr>
      <w:r w:rsidRPr="0023514B">
        <w:rPr>
          <w:sz w:val="24"/>
        </w:rPr>
        <w:tab/>
      </w:r>
      <w:r w:rsidRPr="0023514B">
        <w:rPr>
          <w:sz w:val="24"/>
        </w:rPr>
        <w:tab/>
      </w:r>
      <w:r w:rsidRPr="0023514B">
        <w:rPr>
          <w:sz w:val="24"/>
        </w:rPr>
        <w:tab/>
      </w:r>
      <w:proofErr w:type="spellStart"/>
      <w:r w:rsidRPr="0023514B">
        <w:rPr>
          <w:sz w:val="24"/>
        </w:rPr>
        <w:t>printf</w:t>
      </w:r>
      <w:proofErr w:type="spellEnd"/>
      <w:r w:rsidRPr="0023514B">
        <w:rPr>
          <w:sz w:val="24"/>
        </w:rPr>
        <w:t>("\t\t2 connect string.\n");</w:t>
      </w:r>
    </w:p>
    <w:p w14:paraId="530358CA" w14:textId="77777777" w:rsidR="00191B7B" w:rsidRPr="0023514B" w:rsidRDefault="00191B7B" w:rsidP="00191B7B">
      <w:pPr>
        <w:spacing w:line="360" w:lineRule="auto"/>
        <w:jc w:val="left"/>
        <w:rPr>
          <w:sz w:val="24"/>
        </w:rPr>
      </w:pPr>
      <w:r w:rsidRPr="0023514B">
        <w:rPr>
          <w:sz w:val="24"/>
        </w:rPr>
        <w:tab/>
      </w:r>
      <w:r w:rsidRPr="0023514B">
        <w:rPr>
          <w:sz w:val="24"/>
        </w:rPr>
        <w:tab/>
      </w:r>
      <w:r w:rsidRPr="0023514B">
        <w:rPr>
          <w:sz w:val="24"/>
        </w:rPr>
        <w:tab/>
      </w:r>
      <w:proofErr w:type="spellStart"/>
      <w:r w:rsidRPr="0023514B">
        <w:rPr>
          <w:sz w:val="24"/>
        </w:rPr>
        <w:t>printf</w:t>
      </w:r>
      <w:proofErr w:type="spellEnd"/>
      <w:r w:rsidRPr="0023514B">
        <w:rPr>
          <w:sz w:val="24"/>
        </w:rPr>
        <w:t>("\t\t3 parse string.\n");</w:t>
      </w:r>
    </w:p>
    <w:p w14:paraId="4272113A" w14:textId="77777777" w:rsidR="00191B7B" w:rsidRPr="0023514B" w:rsidRDefault="00191B7B" w:rsidP="00191B7B">
      <w:pPr>
        <w:spacing w:line="360" w:lineRule="auto"/>
        <w:jc w:val="left"/>
        <w:rPr>
          <w:sz w:val="24"/>
        </w:rPr>
      </w:pPr>
      <w:r w:rsidRPr="0023514B">
        <w:rPr>
          <w:sz w:val="24"/>
        </w:rPr>
        <w:tab/>
      </w:r>
      <w:r w:rsidRPr="0023514B">
        <w:rPr>
          <w:sz w:val="24"/>
        </w:rPr>
        <w:tab/>
      </w:r>
      <w:r w:rsidRPr="0023514B">
        <w:rPr>
          <w:sz w:val="24"/>
        </w:rPr>
        <w:tab/>
      </w:r>
      <w:proofErr w:type="spellStart"/>
      <w:r w:rsidRPr="0023514B">
        <w:rPr>
          <w:sz w:val="24"/>
        </w:rPr>
        <w:t>printf</w:t>
      </w:r>
      <w:proofErr w:type="spellEnd"/>
      <w:r w:rsidRPr="0023514B">
        <w:rPr>
          <w:sz w:val="24"/>
        </w:rPr>
        <w:t>("\t\t4 exit.\n");</w:t>
      </w:r>
    </w:p>
    <w:p w14:paraId="2D0BC1BA" w14:textId="77777777" w:rsidR="00191B7B" w:rsidRPr="0023514B" w:rsidRDefault="00191B7B" w:rsidP="00191B7B">
      <w:pPr>
        <w:spacing w:line="360" w:lineRule="auto"/>
        <w:jc w:val="left"/>
        <w:rPr>
          <w:sz w:val="24"/>
        </w:rPr>
      </w:pPr>
      <w:r w:rsidRPr="0023514B">
        <w:rPr>
          <w:sz w:val="24"/>
        </w:rPr>
        <w:tab/>
      </w:r>
      <w:r w:rsidRPr="0023514B">
        <w:rPr>
          <w:sz w:val="24"/>
        </w:rPr>
        <w:tab/>
      </w:r>
      <w:r w:rsidRPr="0023514B">
        <w:rPr>
          <w:sz w:val="24"/>
        </w:rPr>
        <w:tab/>
      </w:r>
      <w:proofErr w:type="spellStart"/>
      <w:r w:rsidRPr="0023514B">
        <w:rPr>
          <w:sz w:val="24"/>
        </w:rPr>
        <w:t>printf</w:t>
      </w:r>
      <w:proofErr w:type="spellEnd"/>
      <w:r w:rsidRPr="0023514B">
        <w:rPr>
          <w:sz w:val="24"/>
        </w:rPr>
        <w:t>("\t\</w:t>
      </w:r>
      <w:proofErr w:type="spellStart"/>
      <w:r w:rsidRPr="0023514B">
        <w:rPr>
          <w:sz w:val="24"/>
        </w:rPr>
        <w:t>tinput</w:t>
      </w:r>
      <w:proofErr w:type="spellEnd"/>
      <w:r w:rsidRPr="0023514B">
        <w:rPr>
          <w:sz w:val="24"/>
        </w:rPr>
        <w:t xml:space="preserve"> a number (1-4) please.\n");</w:t>
      </w:r>
    </w:p>
    <w:p w14:paraId="3713C660" w14:textId="77777777" w:rsidR="00191B7B" w:rsidRPr="0023514B" w:rsidRDefault="00191B7B" w:rsidP="00191B7B">
      <w:pPr>
        <w:spacing w:line="360" w:lineRule="auto"/>
        <w:jc w:val="left"/>
        <w:rPr>
          <w:sz w:val="24"/>
        </w:rPr>
      </w:pPr>
      <w:r w:rsidRPr="0023514B">
        <w:rPr>
          <w:sz w:val="24"/>
        </w:rPr>
        <w:tab/>
      </w:r>
      <w:r w:rsidRPr="0023514B">
        <w:rPr>
          <w:sz w:val="24"/>
        </w:rPr>
        <w:tab/>
      </w:r>
      <w:r w:rsidRPr="0023514B">
        <w:rPr>
          <w:sz w:val="24"/>
        </w:rPr>
        <w:tab/>
      </w:r>
      <w:proofErr w:type="spellStart"/>
      <w:r w:rsidRPr="0023514B">
        <w:rPr>
          <w:sz w:val="24"/>
        </w:rPr>
        <w:t>scanf</w:t>
      </w:r>
      <w:proofErr w:type="spellEnd"/>
      <w:r w:rsidRPr="0023514B">
        <w:rPr>
          <w:sz w:val="24"/>
        </w:rPr>
        <w:t>("%d", &amp;choice);</w:t>
      </w:r>
    </w:p>
    <w:p w14:paraId="0CAE277F" w14:textId="77777777" w:rsidR="00191B7B" w:rsidRPr="0023514B" w:rsidRDefault="00191B7B" w:rsidP="00191B7B">
      <w:pPr>
        <w:spacing w:line="360" w:lineRule="auto"/>
        <w:jc w:val="left"/>
        <w:rPr>
          <w:sz w:val="24"/>
        </w:rPr>
      </w:pPr>
      <w:r w:rsidRPr="0023514B">
        <w:rPr>
          <w:sz w:val="24"/>
        </w:rPr>
        <w:tab/>
      </w:r>
      <w:r w:rsidRPr="0023514B">
        <w:rPr>
          <w:sz w:val="24"/>
        </w:rPr>
        <w:tab/>
        <w:t>}while(choice&lt;1 || choice&gt;4);</w:t>
      </w:r>
    </w:p>
    <w:p w14:paraId="102DE5B7" w14:textId="77777777" w:rsidR="00191B7B" w:rsidRPr="0023514B" w:rsidRDefault="00191B7B" w:rsidP="00191B7B">
      <w:pPr>
        <w:spacing w:line="360" w:lineRule="auto"/>
        <w:jc w:val="left"/>
        <w:rPr>
          <w:sz w:val="24"/>
        </w:rPr>
      </w:pPr>
      <w:r w:rsidRPr="0023514B">
        <w:rPr>
          <w:sz w:val="24"/>
        </w:rPr>
        <w:tab/>
      </w:r>
      <w:r w:rsidRPr="0023514B">
        <w:rPr>
          <w:sz w:val="24"/>
        </w:rPr>
        <w:tab/>
        <w:t>switch(choice)</w:t>
      </w:r>
    </w:p>
    <w:p w14:paraId="4BD26842" w14:textId="77777777" w:rsidR="00191B7B" w:rsidRPr="0023514B" w:rsidRDefault="00191B7B" w:rsidP="00191B7B">
      <w:pPr>
        <w:spacing w:line="360" w:lineRule="auto"/>
        <w:jc w:val="left"/>
        <w:rPr>
          <w:sz w:val="24"/>
        </w:rPr>
      </w:pPr>
      <w:r w:rsidRPr="0023514B">
        <w:rPr>
          <w:sz w:val="24"/>
        </w:rPr>
        <w:tab/>
      </w:r>
      <w:r w:rsidRPr="0023514B">
        <w:rPr>
          <w:sz w:val="24"/>
        </w:rPr>
        <w:tab/>
        <w:t>{</w:t>
      </w:r>
    </w:p>
    <w:p w14:paraId="61F69074" w14:textId="77777777" w:rsidR="00191B7B" w:rsidRPr="0023514B" w:rsidRDefault="00191B7B" w:rsidP="00191B7B">
      <w:pPr>
        <w:spacing w:line="360" w:lineRule="auto"/>
        <w:jc w:val="left"/>
        <w:rPr>
          <w:sz w:val="24"/>
        </w:rPr>
      </w:pPr>
      <w:r w:rsidRPr="0023514B">
        <w:rPr>
          <w:sz w:val="24"/>
        </w:rPr>
        <w:tab/>
      </w:r>
      <w:r w:rsidRPr="0023514B">
        <w:rPr>
          <w:sz w:val="24"/>
        </w:rPr>
        <w:tab/>
      </w:r>
      <w:r w:rsidRPr="0023514B">
        <w:rPr>
          <w:sz w:val="24"/>
        </w:rPr>
        <w:tab/>
        <w:t>case 1:</w:t>
      </w:r>
      <w:r w:rsidRPr="0023514B">
        <w:rPr>
          <w:sz w:val="24"/>
        </w:rPr>
        <w:tab/>
        <w:t xml:space="preserve">p = </w:t>
      </w:r>
      <w:proofErr w:type="spellStart"/>
      <w:r w:rsidRPr="0023514B">
        <w:rPr>
          <w:sz w:val="24"/>
        </w:rPr>
        <w:t>strcpy</w:t>
      </w:r>
      <w:proofErr w:type="spellEnd"/>
      <w:r w:rsidRPr="0023514B">
        <w:rPr>
          <w:sz w:val="24"/>
        </w:rPr>
        <w:t>;</w:t>
      </w:r>
      <w:r w:rsidRPr="0023514B">
        <w:rPr>
          <w:sz w:val="24"/>
        </w:rPr>
        <w:tab/>
        <w:t>break;</w:t>
      </w:r>
    </w:p>
    <w:p w14:paraId="4B10A23C" w14:textId="77777777" w:rsidR="00191B7B" w:rsidRPr="0023514B" w:rsidRDefault="00191B7B" w:rsidP="00191B7B">
      <w:pPr>
        <w:spacing w:line="360" w:lineRule="auto"/>
        <w:jc w:val="left"/>
        <w:rPr>
          <w:sz w:val="24"/>
        </w:rPr>
      </w:pPr>
      <w:r w:rsidRPr="0023514B">
        <w:rPr>
          <w:sz w:val="24"/>
        </w:rPr>
        <w:tab/>
      </w:r>
      <w:r w:rsidRPr="0023514B">
        <w:rPr>
          <w:sz w:val="24"/>
        </w:rPr>
        <w:tab/>
      </w:r>
      <w:r w:rsidRPr="0023514B">
        <w:rPr>
          <w:sz w:val="24"/>
        </w:rPr>
        <w:tab/>
        <w:t>case 2:</w:t>
      </w:r>
      <w:r w:rsidRPr="0023514B">
        <w:rPr>
          <w:sz w:val="24"/>
        </w:rPr>
        <w:tab/>
        <w:t xml:space="preserve">p = </w:t>
      </w:r>
      <w:proofErr w:type="spellStart"/>
      <w:r w:rsidRPr="0023514B">
        <w:rPr>
          <w:sz w:val="24"/>
        </w:rPr>
        <w:t>strcat</w:t>
      </w:r>
      <w:proofErr w:type="spellEnd"/>
      <w:r w:rsidRPr="0023514B">
        <w:rPr>
          <w:sz w:val="24"/>
        </w:rPr>
        <w:t>;</w:t>
      </w:r>
      <w:r w:rsidRPr="0023514B">
        <w:rPr>
          <w:sz w:val="24"/>
        </w:rPr>
        <w:tab/>
        <w:t>break;</w:t>
      </w:r>
    </w:p>
    <w:p w14:paraId="582CA772" w14:textId="77777777" w:rsidR="00191B7B" w:rsidRPr="0023514B" w:rsidRDefault="00191B7B" w:rsidP="00191B7B">
      <w:pPr>
        <w:spacing w:line="360" w:lineRule="auto"/>
        <w:jc w:val="left"/>
        <w:rPr>
          <w:sz w:val="24"/>
        </w:rPr>
      </w:pPr>
      <w:r w:rsidRPr="0023514B">
        <w:rPr>
          <w:sz w:val="24"/>
        </w:rPr>
        <w:tab/>
      </w:r>
      <w:r w:rsidRPr="0023514B">
        <w:rPr>
          <w:sz w:val="24"/>
        </w:rPr>
        <w:tab/>
      </w:r>
      <w:r w:rsidRPr="0023514B">
        <w:rPr>
          <w:sz w:val="24"/>
        </w:rPr>
        <w:tab/>
        <w:t>case 3:</w:t>
      </w:r>
      <w:r w:rsidRPr="0023514B">
        <w:rPr>
          <w:sz w:val="24"/>
        </w:rPr>
        <w:tab/>
        <w:t xml:space="preserve">p = </w:t>
      </w:r>
      <w:proofErr w:type="spellStart"/>
      <w:r w:rsidRPr="0023514B">
        <w:rPr>
          <w:sz w:val="24"/>
        </w:rPr>
        <w:t>strtok</w:t>
      </w:r>
      <w:proofErr w:type="spellEnd"/>
      <w:r w:rsidRPr="0023514B">
        <w:rPr>
          <w:sz w:val="24"/>
        </w:rPr>
        <w:t>;</w:t>
      </w:r>
      <w:r w:rsidRPr="0023514B">
        <w:rPr>
          <w:sz w:val="24"/>
        </w:rPr>
        <w:tab/>
        <w:t>break;</w:t>
      </w:r>
    </w:p>
    <w:p w14:paraId="44209D7A" w14:textId="77777777" w:rsidR="00191B7B" w:rsidRPr="0023514B" w:rsidRDefault="00191B7B" w:rsidP="00191B7B">
      <w:pPr>
        <w:spacing w:line="360" w:lineRule="auto"/>
        <w:jc w:val="left"/>
        <w:rPr>
          <w:sz w:val="24"/>
        </w:rPr>
      </w:pPr>
      <w:r w:rsidRPr="0023514B">
        <w:rPr>
          <w:sz w:val="24"/>
        </w:rPr>
        <w:tab/>
      </w:r>
      <w:r w:rsidRPr="0023514B">
        <w:rPr>
          <w:sz w:val="24"/>
        </w:rPr>
        <w:tab/>
      </w:r>
      <w:r w:rsidRPr="0023514B">
        <w:rPr>
          <w:sz w:val="24"/>
        </w:rPr>
        <w:tab/>
        <w:t>case 4:</w:t>
      </w:r>
      <w:r w:rsidRPr="0023514B">
        <w:rPr>
          <w:sz w:val="24"/>
        </w:rPr>
        <w:tab/>
      </w:r>
      <w:proofErr w:type="spellStart"/>
      <w:r w:rsidRPr="0023514B">
        <w:rPr>
          <w:sz w:val="24"/>
        </w:rPr>
        <w:t>goto</w:t>
      </w:r>
      <w:proofErr w:type="spellEnd"/>
      <w:r w:rsidRPr="0023514B">
        <w:rPr>
          <w:sz w:val="24"/>
        </w:rPr>
        <w:t xml:space="preserve"> down;</w:t>
      </w:r>
    </w:p>
    <w:p w14:paraId="32461BBA" w14:textId="77777777" w:rsidR="00191B7B" w:rsidRPr="0023514B" w:rsidRDefault="00191B7B" w:rsidP="00191B7B">
      <w:pPr>
        <w:spacing w:line="360" w:lineRule="auto"/>
        <w:jc w:val="left"/>
        <w:rPr>
          <w:sz w:val="24"/>
        </w:rPr>
      </w:pPr>
      <w:r w:rsidRPr="0023514B">
        <w:rPr>
          <w:sz w:val="24"/>
        </w:rPr>
        <w:tab/>
      </w:r>
      <w:r w:rsidRPr="0023514B">
        <w:rPr>
          <w:sz w:val="24"/>
        </w:rPr>
        <w:tab/>
        <w:t>}</w:t>
      </w:r>
    </w:p>
    <w:p w14:paraId="46A27035" w14:textId="77777777" w:rsidR="00191B7B" w:rsidRPr="0023514B" w:rsidRDefault="00191B7B" w:rsidP="00191B7B">
      <w:pPr>
        <w:spacing w:line="360" w:lineRule="auto"/>
        <w:jc w:val="left"/>
        <w:rPr>
          <w:sz w:val="24"/>
        </w:rPr>
      </w:pPr>
      <w:r w:rsidRPr="0023514B">
        <w:rPr>
          <w:sz w:val="24"/>
        </w:rPr>
        <w:tab/>
      </w:r>
      <w:r w:rsidRPr="0023514B">
        <w:rPr>
          <w:sz w:val="24"/>
        </w:rPr>
        <w:tab/>
      </w:r>
      <w:proofErr w:type="spellStart"/>
      <w:r w:rsidRPr="0023514B">
        <w:rPr>
          <w:sz w:val="24"/>
        </w:rPr>
        <w:t>getchar</w:t>
      </w:r>
      <w:proofErr w:type="spellEnd"/>
      <w:r w:rsidRPr="0023514B">
        <w:rPr>
          <w:sz w:val="24"/>
        </w:rPr>
        <w:t>();</w:t>
      </w:r>
    </w:p>
    <w:p w14:paraId="60B77F96" w14:textId="77777777" w:rsidR="00191B7B" w:rsidRPr="0023514B" w:rsidRDefault="00191B7B" w:rsidP="00191B7B">
      <w:pPr>
        <w:spacing w:line="360" w:lineRule="auto"/>
        <w:jc w:val="left"/>
        <w:rPr>
          <w:sz w:val="24"/>
        </w:rPr>
      </w:pPr>
      <w:r w:rsidRPr="0023514B">
        <w:rPr>
          <w:sz w:val="24"/>
        </w:rPr>
        <w:tab/>
      </w:r>
      <w:r w:rsidRPr="0023514B">
        <w:rPr>
          <w:sz w:val="24"/>
        </w:rPr>
        <w:tab/>
      </w:r>
      <w:proofErr w:type="spellStart"/>
      <w:r w:rsidRPr="0023514B">
        <w:rPr>
          <w:sz w:val="24"/>
        </w:rPr>
        <w:t>printf</w:t>
      </w:r>
      <w:proofErr w:type="spellEnd"/>
      <w:r w:rsidRPr="0023514B">
        <w:rPr>
          <w:sz w:val="24"/>
        </w:rPr>
        <w:t>("input the first string please!\n");</w:t>
      </w:r>
    </w:p>
    <w:p w14:paraId="7AA691A1" w14:textId="77777777" w:rsidR="00191B7B" w:rsidRPr="0023514B" w:rsidRDefault="00191B7B" w:rsidP="00191B7B">
      <w:pPr>
        <w:spacing w:line="360" w:lineRule="auto"/>
        <w:jc w:val="left"/>
        <w:rPr>
          <w:sz w:val="24"/>
        </w:rPr>
      </w:pPr>
      <w:r w:rsidRPr="0023514B">
        <w:rPr>
          <w:rFonts w:hint="eastAsia"/>
          <w:sz w:val="24"/>
        </w:rPr>
        <w:tab/>
      </w:r>
      <w:r w:rsidRPr="0023514B">
        <w:rPr>
          <w:rFonts w:hint="eastAsia"/>
          <w:sz w:val="24"/>
        </w:rPr>
        <w:tab/>
        <w:t>gets(a);  //</w:t>
      </w:r>
      <w:r w:rsidRPr="0023514B">
        <w:rPr>
          <w:rFonts w:hint="eastAsia"/>
          <w:sz w:val="24"/>
        </w:rPr>
        <w:t>读</w:t>
      </w:r>
      <w:r w:rsidRPr="0023514B">
        <w:rPr>
          <w:rFonts w:hint="eastAsia"/>
          <w:sz w:val="24"/>
        </w:rPr>
        <w:t>a</w:t>
      </w:r>
    </w:p>
    <w:p w14:paraId="632DBC28" w14:textId="77777777" w:rsidR="00191B7B" w:rsidRPr="0023514B" w:rsidRDefault="00191B7B" w:rsidP="00191B7B">
      <w:pPr>
        <w:spacing w:line="360" w:lineRule="auto"/>
        <w:jc w:val="left"/>
        <w:rPr>
          <w:sz w:val="24"/>
        </w:rPr>
      </w:pPr>
      <w:r w:rsidRPr="0023514B">
        <w:rPr>
          <w:sz w:val="24"/>
        </w:rPr>
        <w:tab/>
      </w:r>
      <w:r w:rsidRPr="0023514B">
        <w:rPr>
          <w:sz w:val="24"/>
        </w:rPr>
        <w:tab/>
      </w:r>
      <w:proofErr w:type="spellStart"/>
      <w:r w:rsidRPr="0023514B">
        <w:rPr>
          <w:sz w:val="24"/>
        </w:rPr>
        <w:t>printf</w:t>
      </w:r>
      <w:proofErr w:type="spellEnd"/>
      <w:r w:rsidRPr="0023514B">
        <w:rPr>
          <w:sz w:val="24"/>
        </w:rPr>
        <w:t>("input the second string please!\n");</w:t>
      </w:r>
    </w:p>
    <w:p w14:paraId="6C982F4F" w14:textId="77777777" w:rsidR="00191B7B" w:rsidRPr="0023514B" w:rsidRDefault="00191B7B" w:rsidP="00191B7B">
      <w:pPr>
        <w:spacing w:line="360" w:lineRule="auto"/>
        <w:jc w:val="left"/>
        <w:rPr>
          <w:sz w:val="24"/>
        </w:rPr>
      </w:pPr>
      <w:r w:rsidRPr="0023514B">
        <w:rPr>
          <w:rFonts w:hint="eastAsia"/>
          <w:sz w:val="24"/>
        </w:rPr>
        <w:tab/>
      </w:r>
      <w:r w:rsidRPr="0023514B">
        <w:rPr>
          <w:rFonts w:hint="eastAsia"/>
          <w:sz w:val="24"/>
        </w:rPr>
        <w:tab/>
        <w:t>gets(b);  //</w:t>
      </w:r>
      <w:r w:rsidRPr="0023514B">
        <w:rPr>
          <w:rFonts w:hint="eastAsia"/>
          <w:sz w:val="24"/>
        </w:rPr>
        <w:t>读</w:t>
      </w:r>
      <w:r w:rsidRPr="0023514B">
        <w:rPr>
          <w:rFonts w:hint="eastAsia"/>
          <w:sz w:val="24"/>
        </w:rPr>
        <w:t>b</w:t>
      </w:r>
    </w:p>
    <w:p w14:paraId="255BCF4E" w14:textId="77777777" w:rsidR="00191B7B" w:rsidRPr="0023514B" w:rsidRDefault="00191B7B" w:rsidP="00191B7B">
      <w:pPr>
        <w:spacing w:line="360" w:lineRule="auto"/>
        <w:jc w:val="left"/>
        <w:rPr>
          <w:sz w:val="24"/>
        </w:rPr>
      </w:pPr>
      <w:r w:rsidRPr="0023514B">
        <w:rPr>
          <w:rFonts w:hint="eastAsia"/>
          <w:sz w:val="24"/>
        </w:rPr>
        <w:tab/>
      </w:r>
      <w:r w:rsidRPr="0023514B">
        <w:rPr>
          <w:rFonts w:hint="eastAsia"/>
          <w:sz w:val="24"/>
        </w:rPr>
        <w:tab/>
        <w:t>result = p(a, b);  //</w:t>
      </w:r>
      <w:r w:rsidRPr="0023514B">
        <w:rPr>
          <w:rFonts w:hint="eastAsia"/>
          <w:sz w:val="24"/>
        </w:rPr>
        <w:t>干活</w:t>
      </w:r>
    </w:p>
    <w:p w14:paraId="4E2CA280" w14:textId="77777777" w:rsidR="00191B7B" w:rsidRPr="0023514B" w:rsidRDefault="00191B7B" w:rsidP="00191B7B">
      <w:pPr>
        <w:spacing w:line="360" w:lineRule="auto"/>
        <w:jc w:val="left"/>
        <w:rPr>
          <w:sz w:val="24"/>
        </w:rPr>
      </w:pPr>
      <w:r w:rsidRPr="0023514B">
        <w:rPr>
          <w:sz w:val="24"/>
        </w:rPr>
        <w:tab/>
      </w:r>
      <w:r w:rsidRPr="0023514B">
        <w:rPr>
          <w:sz w:val="24"/>
        </w:rPr>
        <w:tab/>
      </w:r>
      <w:proofErr w:type="spellStart"/>
      <w:r w:rsidRPr="0023514B">
        <w:rPr>
          <w:sz w:val="24"/>
        </w:rPr>
        <w:t>printf</w:t>
      </w:r>
      <w:proofErr w:type="spellEnd"/>
      <w:r w:rsidRPr="0023514B">
        <w:rPr>
          <w:sz w:val="24"/>
        </w:rPr>
        <w:t>("the result is %s\n", result);</w:t>
      </w:r>
    </w:p>
    <w:p w14:paraId="2162E710" w14:textId="77777777" w:rsidR="00191B7B" w:rsidRPr="0023514B" w:rsidRDefault="00191B7B" w:rsidP="00191B7B">
      <w:pPr>
        <w:spacing w:line="360" w:lineRule="auto"/>
        <w:jc w:val="left"/>
        <w:rPr>
          <w:sz w:val="24"/>
        </w:rPr>
      </w:pPr>
      <w:r w:rsidRPr="0023514B">
        <w:rPr>
          <w:sz w:val="24"/>
        </w:rPr>
        <w:tab/>
        <w:t>}</w:t>
      </w:r>
    </w:p>
    <w:p w14:paraId="6A470D21" w14:textId="77777777" w:rsidR="00191B7B" w:rsidRPr="0023514B" w:rsidRDefault="00191B7B" w:rsidP="00191B7B">
      <w:pPr>
        <w:spacing w:line="360" w:lineRule="auto"/>
        <w:jc w:val="left"/>
        <w:rPr>
          <w:sz w:val="24"/>
        </w:rPr>
      </w:pPr>
      <w:r w:rsidRPr="0023514B">
        <w:rPr>
          <w:sz w:val="24"/>
        </w:rPr>
        <w:tab/>
        <w:t>down:</w:t>
      </w:r>
    </w:p>
    <w:p w14:paraId="42CF8D4B" w14:textId="77777777" w:rsidR="00191B7B" w:rsidRPr="0023514B" w:rsidRDefault="00191B7B" w:rsidP="00191B7B">
      <w:pPr>
        <w:spacing w:line="360" w:lineRule="auto"/>
        <w:jc w:val="left"/>
        <w:rPr>
          <w:sz w:val="24"/>
        </w:rPr>
      </w:pPr>
      <w:r w:rsidRPr="0023514B">
        <w:rPr>
          <w:sz w:val="24"/>
        </w:rPr>
        <w:tab/>
        <w:t>return 0;</w:t>
      </w:r>
    </w:p>
    <w:p w14:paraId="2F6C5C13" w14:textId="77777777" w:rsidR="00191B7B" w:rsidRDefault="00191B7B" w:rsidP="00191B7B">
      <w:pPr>
        <w:spacing w:line="360" w:lineRule="auto"/>
        <w:jc w:val="center"/>
      </w:pPr>
      <w:r w:rsidRPr="0023514B">
        <w:rPr>
          <w:sz w:val="24"/>
        </w:rPr>
        <w:lastRenderedPageBreak/>
        <w:t>}</w:t>
      </w:r>
      <w:r w:rsidRPr="00A86278">
        <w:rPr>
          <w:noProof/>
        </w:rPr>
        <w:t xml:space="preserve"> </w:t>
      </w:r>
      <w:r w:rsidRPr="00A86278">
        <w:rPr>
          <w:noProof/>
          <w:sz w:val="24"/>
        </w:rPr>
        <w:drawing>
          <wp:inline distT="0" distB="0" distL="0" distR="0" wp14:anchorId="0B1C7144" wp14:editId="5D31F227">
            <wp:extent cx="3981795" cy="1996613"/>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81795" cy="1996613"/>
                    </a:xfrm>
                    <a:prstGeom prst="rect">
                      <a:avLst/>
                    </a:prstGeom>
                  </pic:spPr>
                </pic:pic>
              </a:graphicData>
            </a:graphic>
          </wp:inline>
        </w:drawing>
      </w:r>
    </w:p>
    <w:p w14:paraId="6B1518F8"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6</w:t>
      </w:r>
      <w:r w:rsidRPr="00885843">
        <w:rPr>
          <w:rFonts w:eastAsia="黑体"/>
          <w:sz w:val="24"/>
        </w:rPr>
        <w:t>-</w:t>
      </w:r>
      <w:r>
        <w:rPr>
          <w:rFonts w:eastAsia="黑体" w:hint="eastAsia"/>
          <w:sz w:val="24"/>
        </w:rPr>
        <w:t>4</w:t>
      </w:r>
      <w:r w:rsidRPr="00885843">
        <w:rPr>
          <w:rFonts w:eastAsia="黑体"/>
          <w:sz w:val="24"/>
        </w:rPr>
        <w:t xml:space="preserve"> </w:t>
      </w:r>
      <w:r>
        <w:rPr>
          <w:rFonts w:eastAsia="黑体" w:hint="eastAsia"/>
          <w:sz w:val="24"/>
        </w:rPr>
        <w:t>程序替换题</w:t>
      </w:r>
      <w:r>
        <w:rPr>
          <w:rFonts w:eastAsia="黑体" w:hint="eastAsia"/>
          <w:sz w:val="24"/>
        </w:rPr>
        <w:t>2</w:t>
      </w:r>
      <w:r w:rsidRPr="00885843">
        <w:rPr>
          <w:rFonts w:eastAsia="黑体"/>
          <w:sz w:val="24"/>
        </w:rPr>
        <w:t>的</w:t>
      </w:r>
      <w:r>
        <w:rPr>
          <w:rFonts w:eastAsia="黑体" w:hint="eastAsia"/>
          <w:sz w:val="24"/>
        </w:rPr>
        <w:t>运行结果</w:t>
      </w:r>
    </w:p>
    <w:p w14:paraId="236BDAA8" w14:textId="77777777" w:rsidR="00191B7B" w:rsidRDefault="00191B7B" w:rsidP="00191B7B">
      <w:pPr>
        <w:snapToGrid w:val="0"/>
        <w:rPr>
          <w:rFonts w:eastAsia="黑体"/>
          <w:sz w:val="24"/>
        </w:rPr>
      </w:pPr>
    </w:p>
    <w:p w14:paraId="7BB01C8B" w14:textId="77777777" w:rsidR="00191B7B" w:rsidRPr="008F633F" w:rsidRDefault="00191B7B" w:rsidP="00191B7B">
      <w:pPr>
        <w:pStyle w:val="af6"/>
        <w:numPr>
          <w:ilvl w:val="0"/>
          <w:numId w:val="11"/>
        </w:numPr>
        <w:snapToGrid w:val="0"/>
        <w:spacing w:line="360" w:lineRule="auto"/>
        <w:ind w:firstLineChars="0"/>
        <w:rPr>
          <w:sz w:val="24"/>
        </w:rPr>
      </w:pPr>
      <w:r w:rsidRPr="00700C94">
        <w:rPr>
          <w:rFonts w:hAnsi="宋体"/>
          <w:sz w:val="24"/>
        </w:rPr>
        <w:t>替换后的程序如下所示：</w:t>
      </w:r>
    </w:p>
    <w:p w14:paraId="2E440592" w14:textId="77777777" w:rsidR="00191B7B" w:rsidRPr="008710F4" w:rsidRDefault="00191B7B" w:rsidP="00191B7B">
      <w:pPr>
        <w:spacing w:line="360" w:lineRule="auto"/>
        <w:jc w:val="left"/>
        <w:rPr>
          <w:sz w:val="24"/>
        </w:rPr>
      </w:pPr>
      <w:r w:rsidRPr="008710F4">
        <w:rPr>
          <w:sz w:val="24"/>
        </w:rPr>
        <w:t># include&lt;</w:t>
      </w:r>
      <w:proofErr w:type="spellStart"/>
      <w:r w:rsidRPr="008710F4">
        <w:rPr>
          <w:sz w:val="24"/>
        </w:rPr>
        <w:t>stdio.h</w:t>
      </w:r>
      <w:proofErr w:type="spellEnd"/>
      <w:r w:rsidRPr="008710F4">
        <w:rPr>
          <w:sz w:val="24"/>
        </w:rPr>
        <w:t>&gt;</w:t>
      </w:r>
    </w:p>
    <w:p w14:paraId="02967C4C" w14:textId="77777777" w:rsidR="00191B7B" w:rsidRPr="008710F4" w:rsidRDefault="00191B7B" w:rsidP="00191B7B">
      <w:pPr>
        <w:spacing w:line="360" w:lineRule="auto"/>
        <w:jc w:val="left"/>
        <w:rPr>
          <w:sz w:val="24"/>
        </w:rPr>
      </w:pPr>
      <w:r w:rsidRPr="008710F4">
        <w:rPr>
          <w:sz w:val="24"/>
        </w:rPr>
        <w:t># include&lt;</w:t>
      </w:r>
      <w:proofErr w:type="spellStart"/>
      <w:r w:rsidRPr="008710F4">
        <w:rPr>
          <w:sz w:val="24"/>
        </w:rPr>
        <w:t>string.h</w:t>
      </w:r>
      <w:proofErr w:type="spellEnd"/>
      <w:r w:rsidRPr="008710F4">
        <w:rPr>
          <w:sz w:val="24"/>
        </w:rPr>
        <w:t>&gt;</w:t>
      </w:r>
    </w:p>
    <w:p w14:paraId="622B234F" w14:textId="77777777" w:rsidR="00191B7B" w:rsidRPr="008710F4" w:rsidRDefault="00191B7B" w:rsidP="00191B7B">
      <w:pPr>
        <w:spacing w:line="360" w:lineRule="auto"/>
        <w:jc w:val="left"/>
        <w:rPr>
          <w:sz w:val="24"/>
        </w:rPr>
      </w:pPr>
      <w:r w:rsidRPr="008710F4">
        <w:rPr>
          <w:sz w:val="24"/>
        </w:rPr>
        <w:t>int main (void)</w:t>
      </w:r>
    </w:p>
    <w:p w14:paraId="2BF67448" w14:textId="77777777" w:rsidR="00191B7B" w:rsidRPr="008710F4" w:rsidRDefault="00191B7B" w:rsidP="00191B7B">
      <w:pPr>
        <w:spacing w:line="360" w:lineRule="auto"/>
        <w:jc w:val="left"/>
        <w:rPr>
          <w:sz w:val="24"/>
        </w:rPr>
      </w:pPr>
      <w:r w:rsidRPr="008710F4">
        <w:rPr>
          <w:sz w:val="24"/>
        </w:rPr>
        <w:t>{</w:t>
      </w:r>
    </w:p>
    <w:p w14:paraId="28D7ABD3" w14:textId="77777777" w:rsidR="00191B7B" w:rsidRPr="008710F4" w:rsidRDefault="00191B7B" w:rsidP="00191B7B">
      <w:pPr>
        <w:spacing w:line="360" w:lineRule="auto"/>
        <w:jc w:val="left"/>
        <w:rPr>
          <w:sz w:val="24"/>
        </w:rPr>
      </w:pPr>
      <w:r w:rsidRPr="008710F4">
        <w:rPr>
          <w:sz w:val="24"/>
        </w:rPr>
        <w:tab/>
        <w:t>char *(*p[4])(char *</w:t>
      </w:r>
      <w:proofErr w:type="spellStart"/>
      <w:r w:rsidRPr="008710F4">
        <w:rPr>
          <w:sz w:val="24"/>
        </w:rPr>
        <w:t>a,char</w:t>
      </w:r>
      <w:proofErr w:type="spellEnd"/>
      <w:r w:rsidRPr="008710F4">
        <w:rPr>
          <w:sz w:val="24"/>
        </w:rPr>
        <w:t xml:space="preserve"> *b);</w:t>
      </w:r>
    </w:p>
    <w:p w14:paraId="74E783EF" w14:textId="77777777" w:rsidR="00191B7B" w:rsidRPr="008710F4" w:rsidRDefault="00191B7B" w:rsidP="00191B7B">
      <w:pPr>
        <w:spacing w:line="360" w:lineRule="auto"/>
        <w:jc w:val="left"/>
        <w:rPr>
          <w:sz w:val="24"/>
        </w:rPr>
      </w:pPr>
      <w:r w:rsidRPr="008710F4">
        <w:rPr>
          <w:sz w:val="24"/>
        </w:rPr>
        <w:tab/>
        <w:t>p[1]=</w:t>
      </w:r>
      <w:proofErr w:type="spellStart"/>
      <w:r w:rsidRPr="008710F4">
        <w:rPr>
          <w:sz w:val="24"/>
        </w:rPr>
        <w:t>strcpy</w:t>
      </w:r>
      <w:proofErr w:type="spellEnd"/>
      <w:r w:rsidRPr="008710F4">
        <w:rPr>
          <w:sz w:val="24"/>
        </w:rPr>
        <w:t>;</w:t>
      </w:r>
    </w:p>
    <w:p w14:paraId="70BD5032" w14:textId="77777777" w:rsidR="00191B7B" w:rsidRPr="008710F4" w:rsidRDefault="00191B7B" w:rsidP="00191B7B">
      <w:pPr>
        <w:spacing w:line="360" w:lineRule="auto"/>
        <w:jc w:val="left"/>
        <w:rPr>
          <w:sz w:val="24"/>
        </w:rPr>
      </w:pPr>
      <w:r w:rsidRPr="008710F4">
        <w:rPr>
          <w:sz w:val="24"/>
        </w:rPr>
        <w:tab/>
        <w:t>p[2]=</w:t>
      </w:r>
      <w:proofErr w:type="spellStart"/>
      <w:r w:rsidRPr="008710F4">
        <w:rPr>
          <w:sz w:val="24"/>
        </w:rPr>
        <w:t>strcat</w:t>
      </w:r>
      <w:proofErr w:type="spellEnd"/>
      <w:r w:rsidRPr="008710F4">
        <w:rPr>
          <w:sz w:val="24"/>
        </w:rPr>
        <w:t>;</w:t>
      </w:r>
    </w:p>
    <w:p w14:paraId="29BA8F6B" w14:textId="77777777" w:rsidR="00191B7B" w:rsidRPr="008710F4" w:rsidRDefault="00191B7B" w:rsidP="00191B7B">
      <w:pPr>
        <w:spacing w:line="360" w:lineRule="auto"/>
        <w:jc w:val="left"/>
        <w:rPr>
          <w:sz w:val="24"/>
        </w:rPr>
      </w:pPr>
      <w:r w:rsidRPr="008710F4">
        <w:rPr>
          <w:sz w:val="24"/>
        </w:rPr>
        <w:tab/>
        <w:t>p[3]=</w:t>
      </w:r>
      <w:proofErr w:type="spellStart"/>
      <w:r w:rsidRPr="008710F4">
        <w:rPr>
          <w:sz w:val="24"/>
        </w:rPr>
        <w:t>strtok</w:t>
      </w:r>
      <w:proofErr w:type="spellEnd"/>
      <w:r w:rsidRPr="008710F4">
        <w:rPr>
          <w:sz w:val="24"/>
        </w:rPr>
        <w:t>;</w:t>
      </w:r>
    </w:p>
    <w:p w14:paraId="751CBC15" w14:textId="77777777" w:rsidR="00191B7B" w:rsidRPr="008710F4" w:rsidRDefault="00191B7B" w:rsidP="00191B7B">
      <w:pPr>
        <w:spacing w:line="360" w:lineRule="auto"/>
        <w:jc w:val="left"/>
        <w:rPr>
          <w:sz w:val="24"/>
        </w:rPr>
      </w:pPr>
      <w:r w:rsidRPr="008710F4">
        <w:rPr>
          <w:sz w:val="24"/>
        </w:rPr>
        <w:tab/>
        <w:t>char a[80], b[80], *result;</w:t>
      </w:r>
    </w:p>
    <w:p w14:paraId="6A686504" w14:textId="77777777" w:rsidR="00191B7B" w:rsidRPr="008710F4" w:rsidRDefault="00191B7B" w:rsidP="00191B7B">
      <w:pPr>
        <w:spacing w:line="360" w:lineRule="auto"/>
        <w:jc w:val="left"/>
        <w:rPr>
          <w:sz w:val="24"/>
        </w:rPr>
      </w:pPr>
      <w:r w:rsidRPr="008710F4">
        <w:rPr>
          <w:sz w:val="24"/>
        </w:rPr>
        <w:tab/>
        <w:t>int choice;</w:t>
      </w:r>
    </w:p>
    <w:p w14:paraId="41F8402A" w14:textId="77777777" w:rsidR="00191B7B" w:rsidRPr="008710F4" w:rsidRDefault="00191B7B" w:rsidP="00191B7B">
      <w:pPr>
        <w:spacing w:line="360" w:lineRule="auto"/>
        <w:jc w:val="left"/>
        <w:rPr>
          <w:sz w:val="24"/>
        </w:rPr>
      </w:pPr>
      <w:r w:rsidRPr="008710F4">
        <w:rPr>
          <w:sz w:val="24"/>
        </w:rPr>
        <w:tab/>
        <w:t>while(1)</w:t>
      </w:r>
    </w:p>
    <w:p w14:paraId="6BC272CE" w14:textId="77777777" w:rsidR="00191B7B" w:rsidRPr="008710F4" w:rsidRDefault="00191B7B" w:rsidP="00191B7B">
      <w:pPr>
        <w:spacing w:line="360" w:lineRule="auto"/>
        <w:jc w:val="left"/>
        <w:rPr>
          <w:sz w:val="24"/>
        </w:rPr>
      </w:pPr>
      <w:r w:rsidRPr="008710F4">
        <w:rPr>
          <w:sz w:val="24"/>
        </w:rPr>
        <w:tab/>
        <w:t>{</w:t>
      </w:r>
    </w:p>
    <w:p w14:paraId="1DBB4A17" w14:textId="77777777" w:rsidR="00191B7B" w:rsidRPr="008710F4" w:rsidRDefault="00191B7B" w:rsidP="00191B7B">
      <w:pPr>
        <w:spacing w:line="360" w:lineRule="auto"/>
        <w:jc w:val="left"/>
        <w:rPr>
          <w:sz w:val="24"/>
        </w:rPr>
      </w:pPr>
      <w:r w:rsidRPr="008710F4">
        <w:rPr>
          <w:sz w:val="24"/>
        </w:rPr>
        <w:tab/>
      </w:r>
      <w:r w:rsidRPr="008710F4">
        <w:rPr>
          <w:sz w:val="24"/>
        </w:rPr>
        <w:tab/>
        <w:t>do</w:t>
      </w:r>
    </w:p>
    <w:p w14:paraId="35161492" w14:textId="77777777" w:rsidR="00191B7B" w:rsidRPr="008710F4" w:rsidRDefault="00191B7B" w:rsidP="00191B7B">
      <w:pPr>
        <w:spacing w:line="360" w:lineRule="auto"/>
        <w:jc w:val="left"/>
        <w:rPr>
          <w:sz w:val="24"/>
        </w:rPr>
      </w:pPr>
      <w:r w:rsidRPr="008710F4">
        <w:rPr>
          <w:sz w:val="24"/>
        </w:rPr>
        <w:tab/>
      </w:r>
      <w:r w:rsidRPr="008710F4">
        <w:rPr>
          <w:sz w:val="24"/>
        </w:rPr>
        <w:tab/>
        <w:t>{</w:t>
      </w:r>
    </w:p>
    <w:p w14:paraId="2B1FF211" w14:textId="77777777" w:rsidR="00191B7B" w:rsidRPr="008710F4" w:rsidRDefault="00191B7B" w:rsidP="00191B7B">
      <w:pPr>
        <w:spacing w:line="360" w:lineRule="auto"/>
        <w:jc w:val="left"/>
        <w:rPr>
          <w:sz w:val="24"/>
        </w:rPr>
      </w:pPr>
      <w:r w:rsidRPr="008710F4">
        <w:rPr>
          <w:sz w:val="24"/>
        </w:rPr>
        <w:tab/>
      </w:r>
      <w:r w:rsidRPr="008710F4">
        <w:rPr>
          <w:sz w:val="24"/>
        </w:rPr>
        <w:tab/>
      </w:r>
      <w:r w:rsidRPr="008710F4">
        <w:rPr>
          <w:sz w:val="24"/>
        </w:rPr>
        <w:tab/>
      </w:r>
      <w:proofErr w:type="spellStart"/>
      <w:r w:rsidRPr="008710F4">
        <w:rPr>
          <w:sz w:val="24"/>
        </w:rPr>
        <w:t>printf</w:t>
      </w:r>
      <w:proofErr w:type="spellEnd"/>
      <w:r w:rsidRPr="008710F4">
        <w:rPr>
          <w:sz w:val="24"/>
        </w:rPr>
        <w:t>("\t\t1 copy string.\n");</w:t>
      </w:r>
    </w:p>
    <w:p w14:paraId="03964587" w14:textId="77777777" w:rsidR="00191B7B" w:rsidRPr="008710F4" w:rsidRDefault="00191B7B" w:rsidP="00191B7B">
      <w:pPr>
        <w:spacing w:line="360" w:lineRule="auto"/>
        <w:jc w:val="left"/>
        <w:rPr>
          <w:sz w:val="24"/>
        </w:rPr>
      </w:pPr>
      <w:r w:rsidRPr="008710F4">
        <w:rPr>
          <w:sz w:val="24"/>
        </w:rPr>
        <w:tab/>
      </w:r>
      <w:r w:rsidRPr="008710F4">
        <w:rPr>
          <w:sz w:val="24"/>
        </w:rPr>
        <w:tab/>
      </w:r>
      <w:r w:rsidRPr="008710F4">
        <w:rPr>
          <w:sz w:val="24"/>
        </w:rPr>
        <w:tab/>
      </w:r>
      <w:proofErr w:type="spellStart"/>
      <w:r w:rsidRPr="008710F4">
        <w:rPr>
          <w:sz w:val="24"/>
        </w:rPr>
        <w:t>printf</w:t>
      </w:r>
      <w:proofErr w:type="spellEnd"/>
      <w:r w:rsidRPr="008710F4">
        <w:rPr>
          <w:sz w:val="24"/>
        </w:rPr>
        <w:t>("\t\t2 connect string.\n");</w:t>
      </w:r>
    </w:p>
    <w:p w14:paraId="36F60D3B" w14:textId="77777777" w:rsidR="00191B7B" w:rsidRPr="008710F4" w:rsidRDefault="00191B7B" w:rsidP="00191B7B">
      <w:pPr>
        <w:spacing w:line="360" w:lineRule="auto"/>
        <w:jc w:val="left"/>
        <w:rPr>
          <w:sz w:val="24"/>
        </w:rPr>
      </w:pPr>
      <w:r w:rsidRPr="008710F4">
        <w:rPr>
          <w:sz w:val="24"/>
        </w:rPr>
        <w:tab/>
      </w:r>
      <w:r w:rsidRPr="008710F4">
        <w:rPr>
          <w:sz w:val="24"/>
        </w:rPr>
        <w:tab/>
      </w:r>
      <w:r w:rsidRPr="008710F4">
        <w:rPr>
          <w:sz w:val="24"/>
        </w:rPr>
        <w:tab/>
      </w:r>
      <w:proofErr w:type="spellStart"/>
      <w:r w:rsidRPr="008710F4">
        <w:rPr>
          <w:sz w:val="24"/>
        </w:rPr>
        <w:t>printf</w:t>
      </w:r>
      <w:proofErr w:type="spellEnd"/>
      <w:r w:rsidRPr="008710F4">
        <w:rPr>
          <w:sz w:val="24"/>
        </w:rPr>
        <w:t>("\t\t3 parse string.\n");</w:t>
      </w:r>
    </w:p>
    <w:p w14:paraId="18666B53" w14:textId="77777777" w:rsidR="00191B7B" w:rsidRPr="008710F4" w:rsidRDefault="00191B7B" w:rsidP="00191B7B">
      <w:pPr>
        <w:spacing w:line="360" w:lineRule="auto"/>
        <w:jc w:val="left"/>
        <w:rPr>
          <w:sz w:val="24"/>
        </w:rPr>
      </w:pPr>
      <w:r w:rsidRPr="008710F4">
        <w:rPr>
          <w:sz w:val="24"/>
        </w:rPr>
        <w:tab/>
      </w:r>
      <w:r w:rsidRPr="008710F4">
        <w:rPr>
          <w:sz w:val="24"/>
        </w:rPr>
        <w:tab/>
      </w:r>
      <w:r w:rsidRPr="008710F4">
        <w:rPr>
          <w:sz w:val="24"/>
        </w:rPr>
        <w:tab/>
      </w:r>
      <w:proofErr w:type="spellStart"/>
      <w:r w:rsidRPr="008710F4">
        <w:rPr>
          <w:sz w:val="24"/>
        </w:rPr>
        <w:t>printf</w:t>
      </w:r>
      <w:proofErr w:type="spellEnd"/>
      <w:r w:rsidRPr="008710F4">
        <w:rPr>
          <w:sz w:val="24"/>
        </w:rPr>
        <w:t>("\t\t4 exit.\n");</w:t>
      </w:r>
    </w:p>
    <w:p w14:paraId="2C300F4B" w14:textId="77777777" w:rsidR="00191B7B" w:rsidRPr="008710F4" w:rsidRDefault="00191B7B" w:rsidP="00191B7B">
      <w:pPr>
        <w:spacing w:line="360" w:lineRule="auto"/>
        <w:jc w:val="left"/>
        <w:rPr>
          <w:sz w:val="24"/>
        </w:rPr>
      </w:pPr>
      <w:r w:rsidRPr="008710F4">
        <w:rPr>
          <w:sz w:val="24"/>
        </w:rPr>
        <w:tab/>
      </w:r>
      <w:r w:rsidRPr="008710F4">
        <w:rPr>
          <w:sz w:val="24"/>
        </w:rPr>
        <w:tab/>
      </w:r>
      <w:r w:rsidRPr="008710F4">
        <w:rPr>
          <w:sz w:val="24"/>
        </w:rPr>
        <w:tab/>
      </w:r>
      <w:proofErr w:type="spellStart"/>
      <w:r w:rsidRPr="008710F4">
        <w:rPr>
          <w:sz w:val="24"/>
        </w:rPr>
        <w:t>printf</w:t>
      </w:r>
      <w:proofErr w:type="spellEnd"/>
      <w:r w:rsidRPr="008710F4">
        <w:rPr>
          <w:sz w:val="24"/>
        </w:rPr>
        <w:t>("\t\</w:t>
      </w:r>
      <w:proofErr w:type="spellStart"/>
      <w:r w:rsidRPr="008710F4">
        <w:rPr>
          <w:sz w:val="24"/>
        </w:rPr>
        <w:t>tinput</w:t>
      </w:r>
      <w:proofErr w:type="spellEnd"/>
      <w:r w:rsidRPr="008710F4">
        <w:rPr>
          <w:sz w:val="24"/>
        </w:rPr>
        <w:t xml:space="preserve"> a number (1-4) please.\n");</w:t>
      </w:r>
    </w:p>
    <w:p w14:paraId="4AC7764E" w14:textId="77777777" w:rsidR="00191B7B" w:rsidRPr="008710F4" w:rsidRDefault="00191B7B" w:rsidP="00191B7B">
      <w:pPr>
        <w:spacing w:line="360" w:lineRule="auto"/>
        <w:jc w:val="left"/>
        <w:rPr>
          <w:sz w:val="24"/>
        </w:rPr>
      </w:pPr>
      <w:r w:rsidRPr="008710F4">
        <w:rPr>
          <w:sz w:val="24"/>
        </w:rPr>
        <w:tab/>
      </w:r>
      <w:r w:rsidRPr="008710F4">
        <w:rPr>
          <w:sz w:val="24"/>
        </w:rPr>
        <w:tab/>
      </w:r>
      <w:r w:rsidRPr="008710F4">
        <w:rPr>
          <w:sz w:val="24"/>
        </w:rPr>
        <w:tab/>
      </w:r>
      <w:proofErr w:type="spellStart"/>
      <w:r w:rsidRPr="008710F4">
        <w:rPr>
          <w:sz w:val="24"/>
        </w:rPr>
        <w:t>scanf</w:t>
      </w:r>
      <w:proofErr w:type="spellEnd"/>
      <w:r w:rsidRPr="008710F4">
        <w:rPr>
          <w:sz w:val="24"/>
        </w:rPr>
        <w:t>("%d", &amp;choice);</w:t>
      </w:r>
    </w:p>
    <w:p w14:paraId="611261CE" w14:textId="77777777" w:rsidR="00191B7B" w:rsidRPr="008710F4" w:rsidRDefault="00191B7B" w:rsidP="00191B7B">
      <w:pPr>
        <w:spacing w:line="360" w:lineRule="auto"/>
        <w:jc w:val="left"/>
        <w:rPr>
          <w:sz w:val="24"/>
        </w:rPr>
      </w:pPr>
      <w:r w:rsidRPr="008710F4">
        <w:rPr>
          <w:sz w:val="24"/>
        </w:rPr>
        <w:lastRenderedPageBreak/>
        <w:tab/>
      </w:r>
      <w:r w:rsidRPr="008710F4">
        <w:rPr>
          <w:sz w:val="24"/>
        </w:rPr>
        <w:tab/>
        <w:t>}while(choice&lt;1 || choice&gt;4);</w:t>
      </w:r>
    </w:p>
    <w:p w14:paraId="193F0304" w14:textId="77777777" w:rsidR="00191B7B" w:rsidRPr="008710F4" w:rsidRDefault="00191B7B" w:rsidP="00191B7B">
      <w:pPr>
        <w:spacing w:line="360" w:lineRule="auto"/>
        <w:jc w:val="left"/>
        <w:rPr>
          <w:sz w:val="24"/>
        </w:rPr>
      </w:pPr>
      <w:r w:rsidRPr="008710F4">
        <w:rPr>
          <w:sz w:val="24"/>
        </w:rPr>
        <w:tab/>
      </w:r>
      <w:r w:rsidRPr="008710F4">
        <w:rPr>
          <w:sz w:val="24"/>
        </w:rPr>
        <w:tab/>
        <w:t xml:space="preserve">if(choice==4) </w:t>
      </w:r>
      <w:proofErr w:type="spellStart"/>
      <w:r w:rsidRPr="008710F4">
        <w:rPr>
          <w:sz w:val="24"/>
        </w:rPr>
        <w:t>goto</w:t>
      </w:r>
      <w:proofErr w:type="spellEnd"/>
      <w:r w:rsidRPr="008710F4">
        <w:rPr>
          <w:sz w:val="24"/>
        </w:rPr>
        <w:t xml:space="preserve"> down;</w:t>
      </w:r>
    </w:p>
    <w:p w14:paraId="21636880" w14:textId="77777777" w:rsidR="00191B7B" w:rsidRPr="008710F4" w:rsidRDefault="00191B7B" w:rsidP="00191B7B">
      <w:pPr>
        <w:spacing w:line="360" w:lineRule="auto"/>
        <w:jc w:val="left"/>
        <w:rPr>
          <w:sz w:val="24"/>
        </w:rPr>
      </w:pPr>
      <w:r w:rsidRPr="008710F4">
        <w:rPr>
          <w:sz w:val="24"/>
        </w:rPr>
        <w:tab/>
      </w:r>
      <w:r w:rsidRPr="008710F4">
        <w:rPr>
          <w:sz w:val="24"/>
        </w:rPr>
        <w:tab/>
      </w:r>
      <w:proofErr w:type="spellStart"/>
      <w:r w:rsidRPr="008710F4">
        <w:rPr>
          <w:sz w:val="24"/>
        </w:rPr>
        <w:t>getchar</w:t>
      </w:r>
      <w:proofErr w:type="spellEnd"/>
      <w:r w:rsidRPr="008710F4">
        <w:rPr>
          <w:sz w:val="24"/>
        </w:rPr>
        <w:t>();</w:t>
      </w:r>
    </w:p>
    <w:p w14:paraId="7DACCB3E" w14:textId="77777777" w:rsidR="00191B7B" w:rsidRPr="008710F4" w:rsidRDefault="00191B7B" w:rsidP="00191B7B">
      <w:pPr>
        <w:spacing w:line="360" w:lineRule="auto"/>
        <w:jc w:val="left"/>
        <w:rPr>
          <w:sz w:val="24"/>
        </w:rPr>
      </w:pPr>
      <w:r w:rsidRPr="008710F4">
        <w:rPr>
          <w:sz w:val="24"/>
        </w:rPr>
        <w:tab/>
      </w:r>
      <w:r w:rsidRPr="008710F4">
        <w:rPr>
          <w:sz w:val="24"/>
        </w:rPr>
        <w:tab/>
      </w:r>
      <w:proofErr w:type="spellStart"/>
      <w:r w:rsidRPr="008710F4">
        <w:rPr>
          <w:sz w:val="24"/>
        </w:rPr>
        <w:t>printf</w:t>
      </w:r>
      <w:proofErr w:type="spellEnd"/>
      <w:r w:rsidRPr="008710F4">
        <w:rPr>
          <w:sz w:val="24"/>
        </w:rPr>
        <w:t>("input the first string please!\n");</w:t>
      </w:r>
    </w:p>
    <w:p w14:paraId="68FDF412" w14:textId="77777777" w:rsidR="00191B7B" w:rsidRPr="008710F4" w:rsidRDefault="00191B7B" w:rsidP="00191B7B">
      <w:pPr>
        <w:spacing w:line="360" w:lineRule="auto"/>
        <w:jc w:val="left"/>
        <w:rPr>
          <w:sz w:val="24"/>
        </w:rPr>
      </w:pPr>
      <w:r w:rsidRPr="008710F4">
        <w:rPr>
          <w:rFonts w:hint="eastAsia"/>
          <w:sz w:val="24"/>
        </w:rPr>
        <w:tab/>
      </w:r>
      <w:r w:rsidRPr="008710F4">
        <w:rPr>
          <w:rFonts w:hint="eastAsia"/>
          <w:sz w:val="24"/>
        </w:rPr>
        <w:tab/>
        <w:t>gets(a);  //</w:t>
      </w:r>
      <w:r w:rsidRPr="008710F4">
        <w:rPr>
          <w:rFonts w:hint="eastAsia"/>
          <w:sz w:val="24"/>
        </w:rPr>
        <w:t>读</w:t>
      </w:r>
      <w:r w:rsidRPr="008710F4">
        <w:rPr>
          <w:rFonts w:hint="eastAsia"/>
          <w:sz w:val="24"/>
        </w:rPr>
        <w:t>a</w:t>
      </w:r>
    </w:p>
    <w:p w14:paraId="71893BC4" w14:textId="77777777" w:rsidR="00191B7B" w:rsidRPr="008710F4" w:rsidRDefault="00191B7B" w:rsidP="00191B7B">
      <w:pPr>
        <w:spacing w:line="360" w:lineRule="auto"/>
        <w:jc w:val="left"/>
        <w:rPr>
          <w:sz w:val="24"/>
        </w:rPr>
      </w:pPr>
      <w:r w:rsidRPr="008710F4">
        <w:rPr>
          <w:sz w:val="24"/>
        </w:rPr>
        <w:tab/>
      </w:r>
      <w:r w:rsidRPr="008710F4">
        <w:rPr>
          <w:sz w:val="24"/>
        </w:rPr>
        <w:tab/>
      </w:r>
      <w:proofErr w:type="spellStart"/>
      <w:r w:rsidRPr="008710F4">
        <w:rPr>
          <w:sz w:val="24"/>
        </w:rPr>
        <w:t>printf</w:t>
      </w:r>
      <w:proofErr w:type="spellEnd"/>
      <w:r w:rsidRPr="008710F4">
        <w:rPr>
          <w:sz w:val="24"/>
        </w:rPr>
        <w:t>("input the second string please!\n");</w:t>
      </w:r>
    </w:p>
    <w:p w14:paraId="38C6B741" w14:textId="77777777" w:rsidR="00191B7B" w:rsidRPr="008710F4" w:rsidRDefault="00191B7B" w:rsidP="00191B7B">
      <w:pPr>
        <w:spacing w:line="360" w:lineRule="auto"/>
        <w:jc w:val="left"/>
        <w:rPr>
          <w:sz w:val="24"/>
        </w:rPr>
      </w:pPr>
      <w:r w:rsidRPr="008710F4">
        <w:rPr>
          <w:rFonts w:hint="eastAsia"/>
          <w:sz w:val="24"/>
        </w:rPr>
        <w:tab/>
      </w:r>
      <w:r w:rsidRPr="008710F4">
        <w:rPr>
          <w:rFonts w:hint="eastAsia"/>
          <w:sz w:val="24"/>
        </w:rPr>
        <w:tab/>
        <w:t>gets(b);  //</w:t>
      </w:r>
      <w:r w:rsidRPr="008710F4">
        <w:rPr>
          <w:rFonts w:hint="eastAsia"/>
          <w:sz w:val="24"/>
        </w:rPr>
        <w:t>读</w:t>
      </w:r>
      <w:r w:rsidRPr="008710F4">
        <w:rPr>
          <w:rFonts w:hint="eastAsia"/>
          <w:sz w:val="24"/>
        </w:rPr>
        <w:t>b</w:t>
      </w:r>
    </w:p>
    <w:p w14:paraId="3A710591" w14:textId="77777777" w:rsidR="00191B7B" w:rsidRPr="008710F4" w:rsidRDefault="00191B7B" w:rsidP="00191B7B">
      <w:pPr>
        <w:spacing w:line="360" w:lineRule="auto"/>
        <w:jc w:val="left"/>
        <w:rPr>
          <w:sz w:val="24"/>
        </w:rPr>
      </w:pPr>
      <w:r w:rsidRPr="008710F4">
        <w:rPr>
          <w:rFonts w:hint="eastAsia"/>
          <w:sz w:val="24"/>
        </w:rPr>
        <w:tab/>
      </w:r>
      <w:r w:rsidRPr="008710F4">
        <w:rPr>
          <w:rFonts w:hint="eastAsia"/>
          <w:sz w:val="24"/>
        </w:rPr>
        <w:tab/>
        <w:t>result = p[choice](a, b);  //</w:t>
      </w:r>
      <w:r w:rsidRPr="008710F4">
        <w:rPr>
          <w:rFonts w:hint="eastAsia"/>
          <w:sz w:val="24"/>
        </w:rPr>
        <w:t>干活</w:t>
      </w:r>
    </w:p>
    <w:p w14:paraId="1CEF540F" w14:textId="77777777" w:rsidR="00191B7B" w:rsidRPr="008710F4" w:rsidRDefault="00191B7B" w:rsidP="00191B7B">
      <w:pPr>
        <w:spacing w:line="360" w:lineRule="auto"/>
        <w:jc w:val="left"/>
        <w:rPr>
          <w:sz w:val="24"/>
        </w:rPr>
      </w:pPr>
      <w:r w:rsidRPr="008710F4">
        <w:rPr>
          <w:sz w:val="24"/>
        </w:rPr>
        <w:tab/>
      </w:r>
      <w:r w:rsidRPr="008710F4">
        <w:rPr>
          <w:sz w:val="24"/>
        </w:rPr>
        <w:tab/>
      </w:r>
      <w:proofErr w:type="spellStart"/>
      <w:r w:rsidRPr="008710F4">
        <w:rPr>
          <w:sz w:val="24"/>
        </w:rPr>
        <w:t>printf</w:t>
      </w:r>
      <w:proofErr w:type="spellEnd"/>
      <w:r w:rsidRPr="008710F4">
        <w:rPr>
          <w:sz w:val="24"/>
        </w:rPr>
        <w:t>("the result is %s\n", result);</w:t>
      </w:r>
    </w:p>
    <w:p w14:paraId="247888C3" w14:textId="77777777" w:rsidR="00191B7B" w:rsidRPr="008710F4" w:rsidRDefault="00191B7B" w:rsidP="00191B7B">
      <w:pPr>
        <w:spacing w:line="360" w:lineRule="auto"/>
        <w:jc w:val="left"/>
        <w:rPr>
          <w:sz w:val="24"/>
        </w:rPr>
      </w:pPr>
      <w:r w:rsidRPr="008710F4">
        <w:rPr>
          <w:sz w:val="24"/>
        </w:rPr>
        <w:tab/>
        <w:t>}</w:t>
      </w:r>
    </w:p>
    <w:p w14:paraId="3F2354FE" w14:textId="77777777" w:rsidR="00191B7B" w:rsidRPr="008710F4" w:rsidRDefault="00191B7B" w:rsidP="00191B7B">
      <w:pPr>
        <w:spacing w:line="360" w:lineRule="auto"/>
        <w:jc w:val="left"/>
        <w:rPr>
          <w:sz w:val="24"/>
        </w:rPr>
      </w:pPr>
      <w:r w:rsidRPr="008710F4">
        <w:rPr>
          <w:sz w:val="24"/>
        </w:rPr>
        <w:tab/>
        <w:t>down:</w:t>
      </w:r>
    </w:p>
    <w:p w14:paraId="498057EF" w14:textId="77777777" w:rsidR="00191B7B" w:rsidRPr="008710F4" w:rsidRDefault="00191B7B" w:rsidP="00191B7B">
      <w:pPr>
        <w:spacing w:line="360" w:lineRule="auto"/>
        <w:jc w:val="left"/>
        <w:rPr>
          <w:sz w:val="24"/>
        </w:rPr>
      </w:pPr>
      <w:r w:rsidRPr="008710F4">
        <w:rPr>
          <w:sz w:val="24"/>
        </w:rPr>
        <w:tab/>
        <w:t>return 0;</w:t>
      </w:r>
    </w:p>
    <w:p w14:paraId="5BBA467C" w14:textId="77777777" w:rsidR="00191B7B" w:rsidRDefault="00191B7B" w:rsidP="00191B7B">
      <w:pPr>
        <w:spacing w:line="360" w:lineRule="auto"/>
        <w:jc w:val="left"/>
        <w:rPr>
          <w:sz w:val="24"/>
        </w:rPr>
      </w:pPr>
      <w:r w:rsidRPr="008710F4">
        <w:rPr>
          <w:sz w:val="24"/>
        </w:rPr>
        <w:t>}</w:t>
      </w:r>
    </w:p>
    <w:p w14:paraId="142EFB03" w14:textId="77777777" w:rsidR="00191B7B" w:rsidRDefault="00191B7B" w:rsidP="00191B7B">
      <w:pPr>
        <w:spacing w:line="360" w:lineRule="auto"/>
        <w:jc w:val="center"/>
      </w:pPr>
      <w:r w:rsidRPr="008710F4">
        <w:rPr>
          <w:noProof/>
        </w:rPr>
        <w:drawing>
          <wp:inline distT="0" distB="0" distL="0" distR="0" wp14:anchorId="6023A1B3" wp14:editId="51FF4092">
            <wp:extent cx="4374259" cy="3711262"/>
            <wp:effectExtent l="0" t="0" r="762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4259" cy="3711262"/>
                    </a:xfrm>
                    <a:prstGeom prst="rect">
                      <a:avLst/>
                    </a:prstGeom>
                  </pic:spPr>
                </pic:pic>
              </a:graphicData>
            </a:graphic>
          </wp:inline>
        </w:drawing>
      </w:r>
    </w:p>
    <w:p w14:paraId="69604E25"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6</w:t>
      </w:r>
      <w:r w:rsidRPr="00885843">
        <w:rPr>
          <w:rFonts w:eastAsia="黑体"/>
          <w:sz w:val="24"/>
        </w:rPr>
        <w:t>-</w:t>
      </w:r>
      <w:r>
        <w:rPr>
          <w:rFonts w:eastAsia="黑体" w:hint="eastAsia"/>
          <w:sz w:val="24"/>
        </w:rPr>
        <w:t>5</w:t>
      </w:r>
      <w:r w:rsidRPr="00885843">
        <w:rPr>
          <w:rFonts w:eastAsia="黑体"/>
          <w:sz w:val="24"/>
        </w:rPr>
        <w:t xml:space="preserve"> </w:t>
      </w:r>
      <w:r>
        <w:rPr>
          <w:rFonts w:eastAsia="黑体" w:hint="eastAsia"/>
          <w:sz w:val="24"/>
        </w:rPr>
        <w:t>程序替换题</w:t>
      </w:r>
      <w:r w:rsidRPr="00885843">
        <w:rPr>
          <w:rFonts w:eastAsia="黑体"/>
          <w:sz w:val="24"/>
        </w:rPr>
        <w:t>1</w:t>
      </w:r>
      <w:r w:rsidRPr="00885843">
        <w:rPr>
          <w:rFonts w:eastAsia="黑体"/>
          <w:sz w:val="24"/>
        </w:rPr>
        <w:t>的</w:t>
      </w:r>
      <w:r>
        <w:rPr>
          <w:rFonts w:eastAsia="黑体" w:hint="eastAsia"/>
          <w:sz w:val="24"/>
        </w:rPr>
        <w:t>运行结果</w:t>
      </w:r>
    </w:p>
    <w:p w14:paraId="2EA2DA27" w14:textId="77777777" w:rsidR="00191B7B" w:rsidRPr="008F633F" w:rsidRDefault="00191B7B" w:rsidP="00191B7B">
      <w:pPr>
        <w:snapToGrid w:val="0"/>
        <w:jc w:val="center"/>
        <w:rPr>
          <w:rFonts w:eastAsia="黑体"/>
          <w:sz w:val="24"/>
        </w:rPr>
      </w:pPr>
    </w:p>
    <w:p w14:paraId="3897D58C" w14:textId="77777777" w:rsidR="00191B7B" w:rsidRDefault="00191B7B" w:rsidP="00191B7B">
      <w:pPr>
        <w:snapToGrid w:val="0"/>
        <w:spacing w:afterLines="25" w:after="78" w:line="360" w:lineRule="auto"/>
        <w:rPr>
          <w:rFonts w:hAnsi="宋体"/>
          <w:b/>
          <w:sz w:val="24"/>
        </w:rPr>
      </w:pPr>
      <w:r>
        <w:rPr>
          <w:rFonts w:hint="eastAsia"/>
          <w:b/>
          <w:sz w:val="24"/>
        </w:rPr>
        <w:t>6</w:t>
      </w:r>
      <w:r w:rsidRPr="00885843">
        <w:rPr>
          <w:b/>
          <w:sz w:val="24"/>
        </w:rPr>
        <w:t>.2.</w:t>
      </w:r>
      <w:r>
        <w:rPr>
          <w:rFonts w:hint="eastAsia"/>
          <w:b/>
          <w:sz w:val="24"/>
        </w:rPr>
        <w:t>3</w:t>
      </w:r>
      <w:r w:rsidRPr="00885843">
        <w:rPr>
          <w:b/>
          <w:sz w:val="24"/>
        </w:rPr>
        <w:t xml:space="preserve"> </w:t>
      </w:r>
      <w:r>
        <w:rPr>
          <w:rFonts w:hAnsi="宋体" w:hint="eastAsia"/>
          <w:b/>
          <w:sz w:val="24"/>
        </w:rPr>
        <w:t>跟踪调试题</w:t>
      </w:r>
    </w:p>
    <w:p w14:paraId="33E82B5C" w14:textId="77777777" w:rsidR="00191B7B" w:rsidRPr="00D47928" w:rsidRDefault="00191B7B" w:rsidP="00191B7B">
      <w:pPr>
        <w:spacing w:line="360" w:lineRule="auto"/>
        <w:rPr>
          <w:rFonts w:ascii="宋体" w:cs="宋体"/>
          <w:sz w:val="24"/>
          <w:szCs w:val="21"/>
        </w:rPr>
      </w:pPr>
      <w:r w:rsidRPr="00D47928">
        <w:rPr>
          <w:rFonts w:ascii="宋体" w:cs="宋体" w:hint="eastAsia"/>
          <w:sz w:val="24"/>
          <w:szCs w:val="21"/>
        </w:rPr>
        <w:t>请按下面的要求对源程序进行操作，并回答问题和排除错误。</w:t>
      </w:r>
    </w:p>
    <w:p w14:paraId="6CD4378B" w14:textId="77777777" w:rsidR="00191B7B" w:rsidRPr="00D47928" w:rsidRDefault="00191B7B" w:rsidP="00191B7B">
      <w:pPr>
        <w:spacing w:line="360" w:lineRule="auto"/>
        <w:rPr>
          <w:rFonts w:ascii="宋体" w:cs="宋体"/>
          <w:sz w:val="24"/>
          <w:szCs w:val="21"/>
        </w:rPr>
      </w:pPr>
      <w:r w:rsidRPr="00D47928">
        <w:rPr>
          <w:rFonts w:ascii="宋体" w:cs="宋体" w:hint="eastAsia"/>
          <w:sz w:val="24"/>
          <w:szCs w:val="21"/>
        </w:rPr>
        <w:lastRenderedPageBreak/>
        <w:tab/>
        <w:t>（1）单步执行。进入</w:t>
      </w:r>
      <w:proofErr w:type="spellStart"/>
      <w:r w:rsidRPr="00D47928">
        <w:rPr>
          <w:rFonts w:ascii="宋体" w:cs="宋体"/>
          <w:sz w:val="24"/>
          <w:szCs w:val="21"/>
        </w:rPr>
        <w:t>strcpy</w:t>
      </w:r>
      <w:proofErr w:type="spellEnd"/>
      <w:r w:rsidRPr="00D47928">
        <w:rPr>
          <w:rFonts w:ascii="宋体" w:cs="宋体" w:hint="eastAsia"/>
          <w:sz w:val="24"/>
          <w:szCs w:val="21"/>
        </w:rPr>
        <w:t>时watch窗口中s为何值？返回main时, watch窗口中s为何值？</w:t>
      </w:r>
    </w:p>
    <w:p w14:paraId="2463C882" w14:textId="77777777" w:rsidR="00191B7B" w:rsidRPr="00D47928" w:rsidRDefault="00191B7B" w:rsidP="00191B7B">
      <w:pPr>
        <w:spacing w:line="360" w:lineRule="auto"/>
        <w:rPr>
          <w:rFonts w:ascii="宋体" w:cs="宋体"/>
          <w:sz w:val="24"/>
          <w:szCs w:val="21"/>
        </w:rPr>
      </w:pPr>
      <w:r w:rsidRPr="00D47928">
        <w:rPr>
          <w:rFonts w:ascii="宋体" w:cs="宋体" w:hint="eastAsia"/>
          <w:sz w:val="24"/>
          <w:szCs w:val="21"/>
        </w:rPr>
        <w:tab/>
        <w:t>（2）排除错误，使程序输出结果为：</w:t>
      </w:r>
      <w:r w:rsidRPr="00D47928">
        <w:rPr>
          <w:rFonts w:ascii="宋体" w:cs="宋体"/>
          <w:sz w:val="24"/>
          <w:szCs w:val="21"/>
        </w:rPr>
        <w:t>there is a boat on the lake.</w:t>
      </w:r>
    </w:p>
    <w:p w14:paraId="230FE431"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#include "</w:t>
      </w:r>
      <w:proofErr w:type="spellStart"/>
      <w:r w:rsidRPr="00D47928">
        <w:rPr>
          <w:rFonts w:ascii="宋体" w:cs="宋体"/>
          <w:sz w:val="24"/>
          <w:szCs w:val="21"/>
        </w:rPr>
        <w:t>stdio.h</w:t>
      </w:r>
      <w:proofErr w:type="spellEnd"/>
      <w:r w:rsidRPr="00D47928">
        <w:rPr>
          <w:rFonts w:ascii="宋体" w:cs="宋体"/>
          <w:sz w:val="24"/>
          <w:szCs w:val="21"/>
        </w:rPr>
        <w:t>"</w:t>
      </w:r>
    </w:p>
    <w:p w14:paraId="33B1F1C9"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char *</w:t>
      </w:r>
      <w:proofErr w:type="spellStart"/>
      <w:r w:rsidRPr="00D47928">
        <w:rPr>
          <w:rFonts w:ascii="宋体" w:cs="宋体"/>
          <w:sz w:val="24"/>
          <w:szCs w:val="21"/>
        </w:rPr>
        <w:t>strcpy</w:t>
      </w:r>
      <w:proofErr w:type="spellEnd"/>
      <w:r w:rsidRPr="00D47928">
        <w:rPr>
          <w:rFonts w:ascii="宋体" w:cs="宋体"/>
          <w:sz w:val="24"/>
          <w:szCs w:val="21"/>
        </w:rPr>
        <w:t>(char *,char *);</w:t>
      </w:r>
    </w:p>
    <w:p w14:paraId="4C957885"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void main(void)</w:t>
      </w:r>
    </w:p>
    <w:p w14:paraId="1D3D719E"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w:t>
      </w:r>
    </w:p>
    <w:p w14:paraId="593C7212"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 xml:space="preserve">    char a[20],b[60]="there is a boat on the lake.";</w:t>
      </w:r>
    </w:p>
    <w:p w14:paraId="7EF0F4CD"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 xml:space="preserve">    </w:t>
      </w:r>
      <w:proofErr w:type="spellStart"/>
      <w:r w:rsidRPr="00D47928">
        <w:rPr>
          <w:rFonts w:ascii="宋体" w:cs="宋体"/>
          <w:sz w:val="24"/>
          <w:szCs w:val="21"/>
        </w:rPr>
        <w:t>printf</w:t>
      </w:r>
      <w:proofErr w:type="spellEnd"/>
      <w:r w:rsidRPr="00D47928">
        <w:rPr>
          <w:rFonts w:ascii="宋体" w:cs="宋体"/>
          <w:sz w:val="24"/>
          <w:szCs w:val="21"/>
        </w:rPr>
        <w:t>("%s\n",</w:t>
      </w:r>
      <w:proofErr w:type="spellStart"/>
      <w:r w:rsidRPr="00D47928">
        <w:rPr>
          <w:rFonts w:ascii="宋体" w:cs="宋体"/>
          <w:sz w:val="24"/>
          <w:szCs w:val="21"/>
        </w:rPr>
        <w:t>strcpy</w:t>
      </w:r>
      <w:proofErr w:type="spellEnd"/>
      <w:r w:rsidRPr="00D47928">
        <w:rPr>
          <w:rFonts w:ascii="宋体" w:cs="宋体"/>
          <w:sz w:val="24"/>
          <w:szCs w:val="21"/>
        </w:rPr>
        <w:t>(</w:t>
      </w:r>
      <w:proofErr w:type="spellStart"/>
      <w:r w:rsidRPr="00D47928">
        <w:rPr>
          <w:rFonts w:ascii="宋体" w:cs="宋体"/>
          <w:sz w:val="24"/>
          <w:szCs w:val="21"/>
        </w:rPr>
        <w:t>a,b</w:t>
      </w:r>
      <w:proofErr w:type="spellEnd"/>
      <w:r w:rsidRPr="00D47928">
        <w:rPr>
          <w:rFonts w:ascii="宋体" w:cs="宋体"/>
          <w:sz w:val="24"/>
          <w:szCs w:val="21"/>
        </w:rPr>
        <w:t>));</w:t>
      </w:r>
    </w:p>
    <w:p w14:paraId="7CEC5B9F" w14:textId="77777777" w:rsidR="00191B7B" w:rsidRPr="00D47928" w:rsidRDefault="00191B7B" w:rsidP="00191B7B">
      <w:pPr>
        <w:spacing w:line="360" w:lineRule="auto"/>
        <w:rPr>
          <w:rFonts w:ascii="宋体" w:cs="宋体"/>
          <w:sz w:val="24"/>
          <w:szCs w:val="21"/>
        </w:rPr>
      </w:pPr>
    </w:p>
    <w:p w14:paraId="1283EC68"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w:t>
      </w:r>
    </w:p>
    <w:p w14:paraId="6A111F2E"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char *</w:t>
      </w:r>
      <w:proofErr w:type="spellStart"/>
      <w:r w:rsidRPr="00D47928">
        <w:rPr>
          <w:rFonts w:ascii="宋体" w:cs="宋体"/>
          <w:sz w:val="24"/>
          <w:szCs w:val="21"/>
        </w:rPr>
        <w:t>strcpy</w:t>
      </w:r>
      <w:proofErr w:type="spellEnd"/>
      <w:r w:rsidRPr="00D47928">
        <w:rPr>
          <w:rFonts w:ascii="宋体" w:cs="宋体"/>
          <w:sz w:val="24"/>
          <w:szCs w:val="21"/>
        </w:rPr>
        <w:t>(char *</w:t>
      </w:r>
      <w:proofErr w:type="spellStart"/>
      <w:r w:rsidRPr="00D47928">
        <w:rPr>
          <w:rFonts w:ascii="宋体" w:cs="宋体"/>
          <w:sz w:val="24"/>
          <w:szCs w:val="21"/>
        </w:rPr>
        <w:t>s,char</w:t>
      </w:r>
      <w:proofErr w:type="spellEnd"/>
      <w:r w:rsidRPr="00D47928">
        <w:rPr>
          <w:rFonts w:ascii="宋体" w:cs="宋体"/>
          <w:sz w:val="24"/>
          <w:szCs w:val="21"/>
        </w:rPr>
        <w:t xml:space="preserve"> *t)</w:t>
      </w:r>
    </w:p>
    <w:p w14:paraId="2DE619E7"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w:t>
      </w:r>
    </w:p>
    <w:p w14:paraId="6F7C85DC"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 xml:space="preserve">    while(*s++=*t++);</w:t>
      </w:r>
    </w:p>
    <w:p w14:paraId="17284C0D"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 xml:space="preserve">    return (s);</w:t>
      </w:r>
    </w:p>
    <w:p w14:paraId="7FFA3D66" w14:textId="77777777" w:rsidR="00191B7B" w:rsidRPr="00D47928" w:rsidRDefault="00191B7B" w:rsidP="00191B7B">
      <w:pPr>
        <w:spacing w:line="360" w:lineRule="auto"/>
        <w:rPr>
          <w:rFonts w:ascii="宋体" w:cs="宋体"/>
          <w:sz w:val="24"/>
          <w:szCs w:val="21"/>
        </w:rPr>
      </w:pPr>
      <w:r w:rsidRPr="00D47928">
        <w:rPr>
          <w:rFonts w:ascii="宋体" w:cs="宋体"/>
          <w:sz w:val="24"/>
          <w:szCs w:val="21"/>
        </w:rPr>
        <w:t>}</w:t>
      </w:r>
    </w:p>
    <w:p w14:paraId="3E12787A" w14:textId="77777777" w:rsidR="00191B7B" w:rsidRPr="008F7FB5" w:rsidRDefault="00191B7B" w:rsidP="00191B7B">
      <w:pPr>
        <w:snapToGrid w:val="0"/>
        <w:spacing w:line="360" w:lineRule="auto"/>
        <w:rPr>
          <w:b/>
          <w:sz w:val="24"/>
        </w:rPr>
      </w:pPr>
      <w:r w:rsidRPr="00885843">
        <w:rPr>
          <w:rFonts w:hAnsi="宋体"/>
          <w:b/>
          <w:sz w:val="24"/>
        </w:rPr>
        <w:t>解答：</w:t>
      </w:r>
    </w:p>
    <w:p w14:paraId="65A4B510" w14:textId="77777777" w:rsidR="00191B7B" w:rsidRPr="00885843" w:rsidRDefault="00191B7B" w:rsidP="00191B7B">
      <w:pPr>
        <w:snapToGrid w:val="0"/>
        <w:spacing w:line="360" w:lineRule="auto"/>
        <w:ind w:firstLineChars="200" w:firstLine="480"/>
        <w:rPr>
          <w:sz w:val="24"/>
        </w:rPr>
      </w:pPr>
      <w:r>
        <w:rPr>
          <w:rFonts w:hint="eastAsia"/>
          <w:sz w:val="24"/>
        </w:rPr>
        <w:t>1</w:t>
      </w:r>
      <w:r w:rsidRPr="00885843">
        <w:rPr>
          <w:rFonts w:hAnsi="宋体"/>
          <w:sz w:val="24"/>
        </w:rPr>
        <w:t>）</w:t>
      </w:r>
      <w:r>
        <w:rPr>
          <w:rFonts w:hAnsi="宋体" w:hint="eastAsia"/>
          <w:sz w:val="24"/>
        </w:rPr>
        <w:t>修改后程序如下</w:t>
      </w:r>
    </w:p>
    <w:p w14:paraId="7AC3115B" w14:textId="77777777" w:rsidR="00191B7B" w:rsidRPr="00880638" w:rsidRDefault="00191B7B" w:rsidP="00191B7B">
      <w:pPr>
        <w:snapToGrid w:val="0"/>
        <w:spacing w:line="360" w:lineRule="auto"/>
        <w:ind w:firstLineChars="200" w:firstLine="480"/>
        <w:rPr>
          <w:sz w:val="24"/>
        </w:rPr>
      </w:pPr>
      <w:r w:rsidRPr="00880638">
        <w:rPr>
          <w:sz w:val="24"/>
        </w:rPr>
        <w:t>#include "</w:t>
      </w:r>
      <w:proofErr w:type="spellStart"/>
      <w:r w:rsidRPr="00880638">
        <w:rPr>
          <w:sz w:val="24"/>
        </w:rPr>
        <w:t>stdio.h</w:t>
      </w:r>
      <w:proofErr w:type="spellEnd"/>
      <w:r w:rsidRPr="00880638">
        <w:rPr>
          <w:sz w:val="24"/>
        </w:rPr>
        <w:t>"</w:t>
      </w:r>
    </w:p>
    <w:p w14:paraId="287DDB80" w14:textId="77777777" w:rsidR="00191B7B" w:rsidRPr="00880638" w:rsidRDefault="00191B7B" w:rsidP="00191B7B">
      <w:pPr>
        <w:snapToGrid w:val="0"/>
        <w:spacing w:line="360" w:lineRule="auto"/>
        <w:ind w:firstLineChars="200" w:firstLine="480"/>
        <w:rPr>
          <w:sz w:val="24"/>
        </w:rPr>
      </w:pPr>
      <w:r w:rsidRPr="00880638">
        <w:rPr>
          <w:sz w:val="24"/>
        </w:rPr>
        <w:t>char *</w:t>
      </w:r>
      <w:proofErr w:type="spellStart"/>
      <w:r w:rsidRPr="00880638">
        <w:rPr>
          <w:sz w:val="24"/>
        </w:rPr>
        <w:t>strcpy</w:t>
      </w:r>
      <w:proofErr w:type="spellEnd"/>
      <w:r w:rsidRPr="00880638">
        <w:rPr>
          <w:sz w:val="24"/>
        </w:rPr>
        <w:t>(char *,char *);</w:t>
      </w:r>
    </w:p>
    <w:p w14:paraId="7F5A98AF" w14:textId="77777777" w:rsidR="00191B7B" w:rsidRPr="00880638" w:rsidRDefault="00191B7B" w:rsidP="00191B7B">
      <w:pPr>
        <w:snapToGrid w:val="0"/>
        <w:spacing w:line="360" w:lineRule="auto"/>
        <w:ind w:firstLineChars="200" w:firstLine="480"/>
        <w:rPr>
          <w:sz w:val="24"/>
        </w:rPr>
      </w:pPr>
      <w:r w:rsidRPr="00880638">
        <w:rPr>
          <w:sz w:val="24"/>
        </w:rPr>
        <w:t>void main(void)</w:t>
      </w:r>
    </w:p>
    <w:p w14:paraId="51A073F3" w14:textId="77777777" w:rsidR="00191B7B" w:rsidRPr="00880638" w:rsidRDefault="00191B7B" w:rsidP="00191B7B">
      <w:pPr>
        <w:snapToGrid w:val="0"/>
        <w:spacing w:line="360" w:lineRule="auto"/>
        <w:ind w:firstLineChars="200" w:firstLine="480"/>
        <w:rPr>
          <w:sz w:val="24"/>
        </w:rPr>
      </w:pPr>
      <w:r w:rsidRPr="00880638">
        <w:rPr>
          <w:sz w:val="24"/>
        </w:rPr>
        <w:t>{</w:t>
      </w:r>
    </w:p>
    <w:p w14:paraId="138D0D38" w14:textId="77777777" w:rsidR="00191B7B" w:rsidRPr="00880638" w:rsidRDefault="00191B7B" w:rsidP="00191B7B">
      <w:pPr>
        <w:snapToGrid w:val="0"/>
        <w:spacing w:line="360" w:lineRule="auto"/>
        <w:ind w:firstLineChars="200" w:firstLine="480"/>
        <w:rPr>
          <w:sz w:val="24"/>
        </w:rPr>
      </w:pPr>
      <w:r w:rsidRPr="00880638">
        <w:rPr>
          <w:rFonts w:hint="eastAsia"/>
          <w:sz w:val="24"/>
        </w:rPr>
        <w:t xml:space="preserve">    char a[60],b[60]="there is a boat on the lake."; //a</w:t>
      </w:r>
      <w:r w:rsidRPr="00880638">
        <w:rPr>
          <w:rFonts w:hint="eastAsia"/>
          <w:sz w:val="24"/>
        </w:rPr>
        <w:t>长度小了</w:t>
      </w:r>
    </w:p>
    <w:p w14:paraId="2540CBF3" w14:textId="77777777" w:rsidR="00191B7B" w:rsidRPr="00880638" w:rsidRDefault="00191B7B" w:rsidP="00191B7B">
      <w:pPr>
        <w:snapToGrid w:val="0"/>
        <w:spacing w:line="360" w:lineRule="auto"/>
        <w:ind w:firstLineChars="200" w:firstLine="480"/>
        <w:rPr>
          <w:sz w:val="24"/>
        </w:rPr>
      </w:pPr>
      <w:r w:rsidRPr="00880638">
        <w:rPr>
          <w:sz w:val="24"/>
        </w:rPr>
        <w:t xml:space="preserve">    </w:t>
      </w:r>
      <w:proofErr w:type="spellStart"/>
      <w:r w:rsidRPr="00880638">
        <w:rPr>
          <w:sz w:val="24"/>
        </w:rPr>
        <w:t>printf</w:t>
      </w:r>
      <w:proofErr w:type="spellEnd"/>
      <w:r w:rsidRPr="00880638">
        <w:rPr>
          <w:sz w:val="24"/>
        </w:rPr>
        <w:t>("%s\n",</w:t>
      </w:r>
      <w:proofErr w:type="spellStart"/>
      <w:r w:rsidRPr="00880638">
        <w:rPr>
          <w:sz w:val="24"/>
        </w:rPr>
        <w:t>strcpy</w:t>
      </w:r>
      <w:proofErr w:type="spellEnd"/>
      <w:r w:rsidRPr="00880638">
        <w:rPr>
          <w:sz w:val="24"/>
        </w:rPr>
        <w:t>(</w:t>
      </w:r>
      <w:proofErr w:type="spellStart"/>
      <w:r w:rsidRPr="00880638">
        <w:rPr>
          <w:sz w:val="24"/>
        </w:rPr>
        <w:t>a,b</w:t>
      </w:r>
      <w:proofErr w:type="spellEnd"/>
      <w:r w:rsidRPr="00880638">
        <w:rPr>
          <w:sz w:val="24"/>
        </w:rPr>
        <w:t>));</w:t>
      </w:r>
    </w:p>
    <w:p w14:paraId="41DD025E" w14:textId="77777777" w:rsidR="00191B7B" w:rsidRPr="00880638" w:rsidRDefault="00191B7B" w:rsidP="00191B7B">
      <w:pPr>
        <w:snapToGrid w:val="0"/>
        <w:spacing w:line="360" w:lineRule="auto"/>
        <w:ind w:firstLineChars="200" w:firstLine="480"/>
        <w:rPr>
          <w:sz w:val="24"/>
        </w:rPr>
      </w:pPr>
      <w:r w:rsidRPr="00880638">
        <w:rPr>
          <w:sz w:val="24"/>
        </w:rPr>
        <w:t>}</w:t>
      </w:r>
    </w:p>
    <w:p w14:paraId="56B0A8DD" w14:textId="77777777" w:rsidR="00191B7B" w:rsidRPr="00880638" w:rsidRDefault="00191B7B" w:rsidP="00191B7B">
      <w:pPr>
        <w:snapToGrid w:val="0"/>
        <w:spacing w:line="360" w:lineRule="auto"/>
        <w:ind w:firstLineChars="200" w:firstLine="480"/>
        <w:rPr>
          <w:sz w:val="24"/>
        </w:rPr>
      </w:pPr>
      <w:r w:rsidRPr="00880638">
        <w:rPr>
          <w:sz w:val="24"/>
        </w:rPr>
        <w:t>char *</w:t>
      </w:r>
      <w:proofErr w:type="spellStart"/>
      <w:r w:rsidRPr="00880638">
        <w:rPr>
          <w:sz w:val="24"/>
        </w:rPr>
        <w:t>strcpy</w:t>
      </w:r>
      <w:proofErr w:type="spellEnd"/>
      <w:r w:rsidRPr="00880638">
        <w:rPr>
          <w:sz w:val="24"/>
        </w:rPr>
        <w:t>(char *</w:t>
      </w:r>
      <w:proofErr w:type="spellStart"/>
      <w:r w:rsidRPr="00880638">
        <w:rPr>
          <w:sz w:val="24"/>
        </w:rPr>
        <w:t>s,char</w:t>
      </w:r>
      <w:proofErr w:type="spellEnd"/>
      <w:r w:rsidRPr="00880638">
        <w:rPr>
          <w:sz w:val="24"/>
        </w:rPr>
        <w:t xml:space="preserve"> *t)</w:t>
      </w:r>
    </w:p>
    <w:p w14:paraId="524B0285" w14:textId="77777777" w:rsidR="00191B7B" w:rsidRPr="00880638" w:rsidRDefault="00191B7B" w:rsidP="00191B7B">
      <w:pPr>
        <w:snapToGrid w:val="0"/>
        <w:spacing w:line="360" w:lineRule="auto"/>
        <w:ind w:firstLineChars="200" w:firstLine="480"/>
        <w:rPr>
          <w:sz w:val="24"/>
        </w:rPr>
      </w:pPr>
      <w:r w:rsidRPr="00880638">
        <w:rPr>
          <w:sz w:val="24"/>
        </w:rPr>
        <w:t>{</w:t>
      </w:r>
    </w:p>
    <w:p w14:paraId="22AC9929" w14:textId="77777777" w:rsidR="00191B7B" w:rsidRPr="00880638" w:rsidRDefault="00191B7B" w:rsidP="00191B7B">
      <w:pPr>
        <w:snapToGrid w:val="0"/>
        <w:spacing w:line="360" w:lineRule="auto"/>
        <w:ind w:firstLineChars="200" w:firstLine="480"/>
        <w:rPr>
          <w:sz w:val="24"/>
        </w:rPr>
      </w:pPr>
      <w:r w:rsidRPr="00880638">
        <w:rPr>
          <w:sz w:val="24"/>
        </w:rPr>
        <w:tab/>
        <w:t>char *</w:t>
      </w:r>
      <w:proofErr w:type="spellStart"/>
      <w:r w:rsidRPr="00880638">
        <w:rPr>
          <w:sz w:val="24"/>
        </w:rPr>
        <w:t>tmp</w:t>
      </w:r>
      <w:proofErr w:type="spellEnd"/>
      <w:r w:rsidRPr="00880638">
        <w:rPr>
          <w:sz w:val="24"/>
        </w:rPr>
        <w:t>=s;</w:t>
      </w:r>
    </w:p>
    <w:p w14:paraId="527C8280" w14:textId="77777777" w:rsidR="00191B7B" w:rsidRPr="00880638" w:rsidRDefault="00191B7B" w:rsidP="00191B7B">
      <w:pPr>
        <w:snapToGrid w:val="0"/>
        <w:spacing w:line="360" w:lineRule="auto"/>
        <w:ind w:firstLineChars="200" w:firstLine="480"/>
        <w:rPr>
          <w:sz w:val="24"/>
        </w:rPr>
      </w:pPr>
      <w:r w:rsidRPr="00880638">
        <w:rPr>
          <w:sz w:val="24"/>
        </w:rPr>
        <w:t xml:space="preserve">    while(*s++=*t++);</w:t>
      </w:r>
    </w:p>
    <w:p w14:paraId="0DA742B8" w14:textId="77777777" w:rsidR="00191B7B" w:rsidRPr="00880638" w:rsidRDefault="00191B7B" w:rsidP="00191B7B">
      <w:pPr>
        <w:snapToGrid w:val="0"/>
        <w:spacing w:line="360" w:lineRule="auto"/>
        <w:ind w:firstLineChars="200" w:firstLine="480"/>
        <w:rPr>
          <w:sz w:val="24"/>
        </w:rPr>
      </w:pPr>
      <w:r w:rsidRPr="00880638">
        <w:rPr>
          <w:rFonts w:hint="eastAsia"/>
          <w:sz w:val="24"/>
        </w:rPr>
        <w:t xml:space="preserve">    return (</w:t>
      </w:r>
      <w:proofErr w:type="spellStart"/>
      <w:r w:rsidRPr="00880638">
        <w:rPr>
          <w:rFonts w:hint="eastAsia"/>
          <w:sz w:val="24"/>
        </w:rPr>
        <w:t>tmp</w:t>
      </w:r>
      <w:proofErr w:type="spellEnd"/>
      <w:r w:rsidRPr="00880638">
        <w:rPr>
          <w:rFonts w:hint="eastAsia"/>
          <w:sz w:val="24"/>
        </w:rPr>
        <w:t>);//</w:t>
      </w:r>
      <w:r w:rsidRPr="00880638">
        <w:rPr>
          <w:rFonts w:hint="eastAsia"/>
          <w:sz w:val="24"/>
        </w:rPr>
        <w:t>返回初始的指针</w:t>
      </w:r>
    </w:p>
    <w:p w14:paraId="64B734A1" w14:textId="77777777" w:rsidR="00191B7B" w:rsidRDefault="00191B7B" w:rsidP="00191B7B">
      <w:pPr>
        <w:snapToGrid w:val="0"/>
        <w:spacing w:line="360" w:lineRule="auto"/>
        <w:ind w:firstLineChars="200" w:firstLine="480"/>
        <w:rPr>
          <w:sz w:val="24"/>
        </w:rPr>
      </w:pPr>
      <w:r w:rsidRPr="00880638">
        <w:rPr>
          <w:sz w:val="24"/>
        </w:rPr>
        <w:t>}</w:t>
      </w:r>
    </w:p>
    <w:p w14:paraId="636AEFA2" w14:textId="77777777" w:rsidR="00191B7B" w:rsidRPr="00885843" w:rsidRDefault="00191B7B" w:rsidP="00191B7B">
      <w:pPr>
        <w:snapToGrid w:val="0"/>
        <w:spacing w:line="360" w:lineRule="auto"/>
        <w:ind w:firstLineChars="200" w:firstLine="480"/>
        <w:rPr>
          <w:sz w:val="24"/>
        </w:rPr>
      </w:pPr>
      <w:r w:rsidRPr="00885843">
        <w:rPr>
          <w:sz w:val="24"/>
        </w:rPr>
        <w:lastRenderedPageBreak/>
        <w:t>3</w:t>
      </w:r>
      <w:r w:rsidRPr="00885843">
        <w:rPr>
          <w:rFonts w:hAnsi="宋体"/>
          <w:sz w:val="24"/>
        </w:rPr>
        <w:t>）测试</w:t>
      </w:r>
    </w:p>
    <w:p w14:paraId="18781051" w14:textId="77777777" w:rsidR="00191B7B" w:rsidRDefault="00191B7B" w:rsidP="00191B7B">
      <w:pPr>
        <w:snapToGrid w:val="0"/>
        <w:spacing w:line="360" w:lineRule="auto"/>
        <w:ind w:firstLineChars="200" w:firstLine="480"/>
        <w:jc w:val="center"/>
        <w:rPr>
          <w:sz w:val="24"/>
        </w:rPr>
      </w:pPr>
      <w:r w:rsidRPr="006343A2">
        <w:rPr>
          <w:noProof/>
          <w:sz w:val="24"/>
        </w:rPr>
        <w:drawing>
          <wp:inline distT="0" distB="0" distL="0" distR="0" wp14:anchorId="485CF422" wp14:editId="310EA70D">
            <wp:extent cx="4416173" cy="1169771"/>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173" cy="1169771"/>
                    </a:xfrm>
                    <a:prstGeom prst="rect">
                      <a:avLst/>
                    </a:prstGeom>
                  </pic:spPr>
                </pic:pic>
              </a:graphicData>
            </a:graphic>
          </wp:inline>
        </w:drawing>
      </w:r>
    </w:p>
    <w:p w14:paraId="5116AD92"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6-6</w:t>
      </w:r>
      <w:r w:rsidRPr="00885843">
        <w:rPr>
          <w:rFonts w:eastAsia="黑体"/>
          <w:sz w:val="24"/>
        </w:rPr>
        <w:t xml:space="preserve"> </w:t>
      </w:r>
      <w:r>
        <w:rPr>
          <w:rFonts w:eastAsia="黑体" w:hint="eastAsia"/>
          <w:sz w:val="24"/>
        </w:rPr>
        <w:t>程序设计题</w:t>
      </w:r>
      <w:r w:rsidRPr="00885843">
        <w:rPr>
          <w:rFonts w:eastAsia="黑体"/>
          <w:sz w:val="24"/>
        </w:rPr>
        <w:t>1</w:t>
      </w:r>
      <w:r w:rsidRPr="00885843">
        <w:rPr>
          <w:rFonts w:eastAsia="黑体"/>
          <w:sz w:val="24"/>
        </w:rPr>
        <w:t>的</w:t>
      </w:r>
      <w:r>
        <w:rPr>
          <w:rFonts w:eastAsia="黑体" w:hint="eastAsia"/>
          <w:sz w:val="24"/>
        </w:rPr>
        <w:t>运行结果</w:t>
      </w:r>
      <w:r w:rsidRPr="00885843">
        <w:rPr>
          <w:rFonts w:eastAsia="黑体"/>
          <w:sz w:val="24"/>
        </w:rPr>
        <w:t>图</w:t>
      </w:r>
    </w:p>
    <w:p w14:paraId="6E0D9214" w14:textId="77777777" w:rsidR="00191B7B" w:rsidRPr="00D722B8" w:rsidRDefault="00191B7B" w:rsidP="00191B7B">
      <w:pPr>
        <w:snapToGrid w:val="0"/>
        <w:jc w:val="center"/>
        <w:rPr>
          <w:rFonts w:eastAsia="黑体"/>
          <w:sz w:val="24"/>
        </w:rPr>
      </w:pPr>
    </w:p>
    <w:p w14:paraId="19A9F384" w14:textId="77777777" w:rsidR="00191B7B" w:rsidRDefault="00191B7B" w:rsidP="00191B7B">
      <w:pPr>
        <w:snapToGrid w:val="0"/>
        <w:spacing w:afterLines="25" w:after="78" w:line="360" w:lineRule="auto"/>
        <w:rPr>
          <w:rFonts w:hAnsi="宋体"/>
          <w:b/>
          <w:sz w:val="24"/>
        </w:rPr>
      </w:pPr>
      <w:r>
        <w:rPr>
          <w:b/>
          <w:sz w:val="24"/>
        </w:rPr>
        <w:t>6</w:t>
      </w:r>
      <w:r w:rsidRPr="00885843">
        <w:rPr>
          <w:b/>
          <w:sz w:val="24"/>
        </w:rPr>
        <w:t>.2.</w:t>
      </w:r>
      <w:r>
        <w:rPr>
          <w:b/>
          <w:sz w:val="24"/>
        </w:rPr>
        <w:t>4</w:t>
      </w:r>
      <w:r w:rsidRPr="00885843">
        <w:rPr>
          <w:b/>
          <w:sz w:val="24"/>
        </w:rPr>
        <w:t xml:space="preserve"> </w:t>
      </w:r>
      <w:r>
        <w:rPr>
          <w:rFonts w:hAnsi="宋体" w:hint="eastAsia"/>
          <w:b/>
          <w:sz w:val="24"/>
        </w:rPr>
        <w:t>编程</w:t>
      </w:r>
      <w:r w:rsidRPr="00885843">
        <w:rPr>
          <w:rFonts w:hAnsi="宋体"/>
          <w:b/>
          <w:sz w:val="24"/>
        </w:rPr>
        <w:t>设计</w:t>
      </w:r>
      <w:r>
        <w:rPr>
          <w:rFonts w:hAnsi="宋体" w:hint="eastAsia"/>
          <w:b/>
          <w:sz w:val="24"/>
        </w:rPr>
        <w:t>题</w:t>
      </w:r>
    </w:p>
    <w:p w14:paraId="27EFD84F" w14:textId="77777777" w:rsidR="00191B7B" w:rsidRPr="003C1DDE" w:rsidRDefault="00191B7B" w:rsidP="00191B7B">
      <w:pPr>
        <w:spacing w:line="360" w:lineRule="auto"/>
        <w:rPr>
          <w:rFonts w:ascii="宋体" w:cs="宋体"/>
          <w:sz w:val="24"/>
          <w:szCs w:val="21"/>
        </w:rPr>
      </w:pPr>
      <w:r w:rsidRPr="00EE7C4F">
        <w:rPr>
          <w:rFonts w:ascii="宋体" w:cs="宋体" w:hint="eastAsia"/>
          <w:sz w:val="24"/>
          <w:szCs w:val="21"/>
        </w:rPr>
        <w:t>（1）一个长整型变量占4个字节，其中每个字节又分成高4位和低4位。试从该长整型变量的高字节开始，依次取出每个字节的高4位和低4位</w:t>
      </w:r>
      <w:r w:rsidRPr="00EE7C4F">
        <w:rPr>
          <w:rFonts w:hint="eastAsia"/>
          <w:sz w:val="24"/>
        </w:rPr>
        <w:t>并以十六进制数字字符的形式进行显示，要求通过指针取出每字节。</w:t>
      </w:r>
    </w:p>
    <w:p w14:paraId="374A21DF" w14:textId="77777777" w:rsidR="00191B7B" w:rsidRPr="00885843" w:rsidRDefault="00191B7B" w:rsidP="00191B7B">
      <w:pPr>
        <w:snapToGrid w:val="0"/>
        <w:spacing w:line="360" w:lineRule="auto"/>
        <w:rPr>
          <w:b/>
          <w:sz w:val="24"/>
        </w:rPr>
      </w:pPr>
      <w:r w:rsidRPr="00885843">
        <w:rPr>
          <w:rFonts w:hAnsi="宋体"/>
          <w:b/>
          <w:sz w:val="24"/>
        </w:rPr>
        <w:t>解答：</w:t>
      </w:r>
    </w:p>
    <w:p w14:paraId="32023351" w14:textId="77777777" w:rsidR="00191B7B" w:rsidRPr="00885843" w:rsidRDefault="00191B7B" w:rsidP="00191B7B">
      <w:pPr>
        <w:snapToGrid w:val="0"/>
        <w:spacing w:line="360" w:lineRule="auto"/>
        <w:rPr>
          <w:sz w:val="24"/>
        </w:rPr>
      </w:pPr>
      <w:r w:rsidRPr="00885843">
        <w:rPr>
          <w:sz w:val="24"/>
        </w:rPr>
        <w:tab/>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5-4</w:t>
      </w:r>
      <w:r w:rsidRPr="00885843">
        <w:rPr>
          <w:rFonts w:hAnsi="宋体"/>
          <w:sz w:val="24"/>
        </w:rPr>
        <w:t>所示。</w:t>
      </w:r>
    </w:p>
    <w:p w14:paraId="197772F6" w14:textId="77777777" w:rsidR="00191B7B" w:rsidRPr="00885843" w:rsidRDefault="00191B7B" w:rsidP="00191B7B">
      <w:pPr>
        <w:snapToGrid w:val="0"/>
        <w:spacing w:line="360" w:lineRule="auto"/>
        <w:jc w:val="center"/>
        <w:rPr>
          <w:sz w:val="24"/>
        </w:rPr>
      </w:pPr>
      <w:r>
        <w:object w:dxaOrig="5484" w:dyaOrig="8497" w14:anchorId="45FAD058">
          <v:shape id="_x0000_i1040" type="#_x0000_t75" style="width:236.05pt;height:365.65pt" o:ole="">
            <v:imagedata r:id="rId95" o:title=""/>
          </v:shape>
          <o:OLEObject Type="Embed" ProgID="Visio.Drawing.15" ShapeID="_x0000_i1040" DrawAspect="Content" ObjectID="_1731524802" r:id="rId96"/>
        </w:object>
      </w:r>
    </w:p>
    <w:p w14:paraId="1681F441" w14:textId="77777777" w:rsidR="00191B7B" w:rsidRPr="00601A24" w:rsidRDefault="00191B7B" w:rsidP="00191B7B">
      <w:pPr>
        <w:snapToGrid w:val="0"/>
        <w:jc w:val="center"/>
        <w:rPr>
          <w:rFonts w:eastAsia="黑体"/>
          <w:sz w:val="24"/>
        </w:rPr>
      </w:pPr>
      <w:r w:rsidRPr="00885843">
        <w:rPr>
          <w:rFonts w:eastAsia="黑体"/>
          <w:sz w:val="24"/>
        </w:rPr>
        <w:t>图</w:t>
      </w:r>
      <w:r>
        <w:rPr>
          <w:rFonts w:eastAsia="黑体" w:hint="eastAsia"/>
          <w:sz w:val="24"/>
        </w:rPr>
        <w:t>6-7</w:t>
      </w:r>
      <w:r w:rsidRPr="00885843">
        <w:rPr>
          <w:rFonts w:eastAsia="黑体"/>
          <w:sz w:val="24"/>
        </w:rPr>
        <w:t xml:space="preserve"> </w:t>
      </w:r>
      <w:r w:rsidRPr="009A56B7">
        <w:rPr>
          <w:rFonts w:eastAsia="黑体" w:hint="eastAsia"/>
          <w:sz w:val="24"/>
        </w:rPr>
        <w:t>编程</w:t>
      </w:r>
      <w:r w:rsidRPr="009A56B7">
        <w:rPr>
          <w:rFonts w:eastAsia="黑体"/>
          <w:sz w:val="24"/>
        </w:rPr>
        <w:t>设计</w:t>
      </w:r>
      <w:r w:rsidRPr="009A56B7">
        <w:rPr>
          <w:rFonts w:eastAsia="黑体" w:hint="eastAsia"/>
          <w:sz w:val="24"/>
        </w:rPr>
        <w:t>题</w:t>
      </w:r>
      <w:r w:rsidRPr="00885843">
        <w:rPr>
          <w:rFonts w:eastAsia="黑体"/>
          <w:sz w:val="24"/>
        </w:rPr>
        <w:t>1</w:t>
      </w:r>
      <w:r w:rsidRPr="00885843">
        <w:rPr>
          <w:rFonts w:eastAsia="黑体"/>
          <w:sz w:val="24"/>
        </w:rPr>
        <w:t>的程序流程图</w:t>
      </w:r>
    </w:p>
    <w:p w14:paraId="12840D86" w14:textId="77777777" w:rsidR="00191B7B" w:rsidRPr="00885843" w:rsidRDefault="00191B7B" w:rsidP="00191B7B">
      <w:pPr>
        <w:snapToGrid w:val="0"/>
        <w:spacing w:line="360" w:lineRule="auto"/>
        <w:ind w:firstLineChars="200" w:firstLine="480"/>
        <w:rPr>
          <w:sz w:val="24"/>
        </w:rPr>
      </w:pPr>
      <w:r w:rsidRPr="00885843">
        <w:rPr>
          <w:sz w:val="24"/>
        </w:rPr>
        <w:lastRenderedPageBreak/>
        <w:t>2</w:t>
      </w:r>
      <w:r w:rsidRPr="00885843">
        <w:rPr>
          <w:rFonts w:hAnsi="宋体"/>
          <w:sz w:val="24"/>
        </w:rPr>
        <w:t>）源程序清单</w:t>
      </w:r>
    </w:p>
    <w:p w14:paraId="6F079216" w14:textId="77777777" w:rsidR="00191B7B" w:rsidRPr="00FF7092" w:rsidRDefault="00191B7B" w:rsidP="00191B7B">
      <w:pPr>
        <w:snapToGrid w:val="0"/>
        <w:spacing w:line="360" w:lineRule="auto"/>
        <w:ind w:firstLineChars="200" w:firstLine="480"/>
        <w:rPr>
          <w:sz w:val="24"/>
        </w:rPr>
      </w:pPr>
      <w:r w:rsidRPr="00FF7092">
        <w:rPr>
          <w:sz w:val="24"/>
        </w:rPr>
        <w:t>#include&lt;stdio.h&gt;</w:t>
      </w:r>
    </w:p>
    <w:p w14:paraId="107C4FFB" w14:textId="77777777" w:rsidR="00191B7B" w:rsidRPr="00FF7092" w:rsidRDefault="00191B7B" w:rsidP="00191B7B">
      <w:pPr>
        <w:snapToGrid w:val="0"/>
        <w:spacing w:line="360" w:lineRule="auto"/>
        <w:ind w:firstLineChars="200" w:firstLine="480"/>
        <w:rPr>
          <w:sz w:val="24"/>
        </w:rPr>
      </w:pPr>
      <w:r w:rsidRPr="00FF7092">
        <w:rPr>
          <w:sz w:val="24"/>
        </w:rPr>
        <w:t>int main()</w:t>
      </w:r>
    </w:p>
    <w:p w14:paraId="0C14F893" w14:textId="77777777" w:rsidR="00191B7B" w:rsidRPr="00FF7092" w:rsidRDefault="00191B7B" w:rsidP="00191B7B">
      <w:pPr>
        <w:snapToGrid w:val="0"/>
        <w:spacing w:line="360" w:lineRule="auto"/>
        <w:ind w:firstLineChars="200" w:firstLine="480"/>
        <w:rPr>
          <w:sz w:val="24"/>
        </w:rPr>
      </w:pPr>
      <w:r w:rsidRPr="00FF7092">
        <w:rPr>
          <w:sz w:val="24"/>
        </w:rPr>
        <w:t>{</w:t>
      </w:r>
    </w:p>
    <w:p w14:paraId="1B90CF36" w14:textId="77777777" w:rsidR="00191B7B" w:rsidRPr="00FF7092" w:rsidRDefault="00191B7B" w:rsidP="00191B7B">
      <w:pPr>
        <w:snapToGrid w:val="0"/>
        <w:spacing w:line="360" w:lineRule="auto"/>
        <w:ind w:firstLineChars="200" w:firstLine="480"/>
        <w:rPr>
          <w:sz w:val="24"/>
        </w:rPr>
      </w:pPr>
      <w:r w:rsidRPr="00FF7092">
        <w:rPr>
          <w:sz w:val="24"/>
        </w:rPr>
        <w:tab/>
        <w:t>int num=0;</w:t>
      </w:r>
    </w:p>
    <w:p w14:paraId="1D69F9C0" w14:textId="77777777" w:rsidR="00191B7B" w:rsidRPr="00FF7092" w:rsidRDefault="00191B7B" w:rsidP="00191B7B">
      <w:pPr>
        <w:snapToGrid w:val="0"/>
        <w:spacing w:line="360" w:lineRule="auto"/>
        <w:ind w:firstLineChars="200" w:firstLine="480"/>
        <w:rPr>
          <w:sz w:val="24"/>
        </w:rPr>
      </w:pPr>
      <w:r w:rsidRPr="00FF7092">
        <w:rPr>
          <w:sz w:val="24"/>
        </w:rPr>
        <w:tab/>
      </w:r>
      <w:proofErr w:type="spellStart"/>
      <w:r w:rsidRPr="00FF7092">
        <w:rPr>
          <w:sz w:val="24"/>
        </w:rPr>
        <w:t>scanf</w:t>
      </w:r>
      <w:proofErr w:type="spellEnd"/>
      <w:r w:rsidRPr="00FF7092">
        <w:rPr>
          <w:sz w:val="24"/>
        </w:rPr>
        <w:t>("%</w:t>
      </w:r>
      <w:proofErr w:type="spellStart"/>
      <w:r w:rsidRPr="00FF7092">
        <w:rPr>
          <w:sz w:val="24"/>
        </w:rPr>
        <w:t>d",&amp;num</w:t>
      </w:r>
      <w:proofErr w:type="spellEnd"/>
      <w:r w:rsidRPr="00FF7092">
        <w:rPr>
          <w:sz w:val="24"/>
        </w:rPr>
        <w:t>);</w:t>
      </w:r>
    </w:p>
    <w:p w14:paraId="059EF7E5" w14:textId="77777777" w:rsidR="00191B7B" w:rsidRPr="00FF7092" w:rsidRDefault="00191B7B" w:rsidP="00191B7B">
      <w:pPr>
        <w:snapToGrid w:val="0"/>
        <w:spacing w:line="360" w:lineRule="auto"/>
        <w:ind w:firstLineChars="200" w:firstLine="480"/>
        <w:rPr>
          <w:sz w:val="24"/>
        </w:rPr>
      </w:pPr>
      <w:r w:rsidRPr="00FF7092">
        <w:rPr>
          <w:sz w:val="24"/>
        </w:rPr>
        <w:tab/>
        <w:t>char *p=&amp;num;</w:t>
      </w:r>
    </w:p>
    <w:p w14:paraId="3E98C80F" w14:textId="77777777" w:rsidR="00191B7B" w:rsidRPr="00FF7092" w:rsidRDefault="00191B7B" w:rsidP="00191B7B">
      <w:pPr>
        <w:snapToGrid w:val="0"/>
        <w:spacing w:line="360" w:lineRule="auto"/>
        <w:ind w:firstLineChars="200" w:firstLine="480"/>
        <w:rPr>
          <w:sz w:val="24"/>
        </w:rPr>
      </w:pPr>
      <w:r w:rsidRPr="00FF7092">
        <w:rPr>
          <w:sz w:val="24"/>
        </w:rPr>
        <w:tab/>
        <w:t xml:space="preserve">for(int </w:t>
      </w:r>
      <w:proofErr w:type="spellStart"/>
      <w:r w:rsidRPr="00FF7092">
        <w:rPr>
          <w:sz w:val="24"/>
        </w:rPr>
        <w:t>i</w:t>
      </w:r>
      <w:proofErr w:type="spellEnd"/>
      <w:r w:rsidRPr="00FF7092">
        <w:rPr>
          <w:sz w:val="24"/>
        </w:rPr>
        <w:t>=3;i&gt;=0;i--)</w:t>
      </w:r>
    </w:p>
    <w:p w14:paraId="063FC650" w14:textId="77777777" w:rsidR="00191B7B" w:rsidRPr="00FF7092" w:rsidRDefault="00191B7B" w:rsidP="00191B7B">
      <w:pPr>
        <w:snapToGrid w:val="0"/>
        <w:spacing w:line="360" w:lineRule="auto"/>
        <w:ind w:firstLineChars="200" w:firstLine="480"/>
        <w:rPr>
          <w:sz w:val="24"/>
        </w:rPr>
      </w:pPr>
      <w:r w:rsidRPr="00FF7092">
        <w:rPr>
          <w:sz w:val="24"/>
        </w:rPr>
        <w:tab/>
        <w:t>{</w:t>
      </w:r>
    </w:p>
    <w:p w14:paraId="57A79CE4" w14:textId="77777777" w:rsidR="00191B7B" w:rsidRPr="00FF7092" w:rsidRDefault="00191B7B" w:rsidP="00191B7B">
      <w:pPr>
        <w:snapToGrid w:val="0"/>
        <w:spacing w:line="360" w:lineRule="auto"/>
        <w:ind w:firstLineChars="200" w:firstLine="480"/>
        <w:rPr>
          <w:sz w:val="24"/>
        </w:rPr>
      </w:pPr>
      <w:r w:rsidRPr="00FF7092">
        <w:rPr>
          <w:sz w:val="24"/>
        </w:rPr>
        <w:tab/>
      </w:r>
      <w:r w:rsidRPr="00FF7092">
        <w:rPr>
          <w:sz w:val="24"/>
        </w:rPr>
        <w:tab/>
      </w:r>
      <w:proofErr w:type="spellStart"/>
      <w:r w:rsidRPr="00FF7092">
        <w:rPr>
          <w:sz w:val="24"/>
        </w:rPr>
        <w:t>printf</w:t>
      </w:r>
      <w:proofErr w:type="spellEnd"/>
      <w:r w:rsidRPr="00FF7092">
        <w:rPr>
          <w:sz w:val="24"/>
        </w:rPr>
        <w:t>("%</w:t>
      </w:r>
      <w:proofErr w:type="spellStart"/>
      <w:r w:rsidRPr="00FF7092">
        <w:rPr>
          <w:sz w:val="24"/>
        </w:rPr>
        <w:t>d:high</w:t>
      </w:r>
      <w:proofErr w:type="spellEnd"/>
      <w:r w:rsidRPr="00FF7092">
        <w:rPr>
          <w:sz w:val="24"/>
        </w:rPr>
        <w:t>:%x</w:t>
      </w:r>
      <w:r>
        <w:rPr>
          <w:sz w:val="24"/>
        </w:rPr>
        <w:t xml:space="preserve"> </w:t>
      </w:r>
      <w:r w:rsidRPr="00FF7092">
        <w:rPr>
          <w:sz w:val="24"/>
        </w:rPr>
        <w:t>low:%x\n",4-i,(*(</w:t>
      </w:r>
      <w:proofErr w:type="spellStart"/>
      <w:r w:rsidRPr="00FF7092">
        <w:rPr>
          <w:sz w:val="24"/>
        </w:rPr>
        <w:t>p+i</w:t>
      </w:r>
      <w:proofErr w:type="spellEnd"/>
      <w:r w:rsidRPr="00FF7092">
        <w:rPr>
          <w:sz w:val="24"/>
        </w:rPr>
        <w:t>)&gt;&gt;4)&amp;0x000F,(*(</w:t>
      </w:r>
      <w:proofErr w:type="spellStart"/>
      <w:r w:rsidRPr="00FF7092">
        <w:rPr>
          <w:sz w:val="24"/>
        </w:rPr>
        <w:t>p+i</w:t>
      </w:r>
      <w:proofErr w:type="spellEnd"/>
      <w:r w:rsidRPr="00FF7092">
        <w:rPr>
          <w:sz w:val="24"/>
        </w:rPr>
        <w:t>))&amp;0x000F);</w:t>
      </w:r>
    </w:p>
    <w:p w14:paraId="543AA8A6" w14:textId="77777777" w:rsidR="00191B7B" w:rsidRPr="00FF7092" w:rsidRDefault="00191B7B" w:rsidP="00191B7B">
      <w:pPr>
        <w:snapToGrid w:val="0"/>
        <w:spacing w:line="360" w:lineRule="auto"/>
        <w:ind w:firstLineChars="200" w:firstLine="480"/>
        <w:rPr>
          <w:sz w:val="24"/>
        </w:rPr>
      </w:pPr>
      <w:r w:rsidRPr="00FF7092">
        <w:rPr>
          <w:sz w:val="24"/>
        </w:rPr>
        <w:tab/>
        <w:t>}</w:t>
      </w:r>
    </w:p>
    <w:p w14:paraId="6964CFA1" w14:textId="77777777" w:rsidR="00191B7B" w:rsidRPr="00FF7092" w:rsidRDefault="00191B7B" w:rsidP="00191B7B">
      <w:pPr>
        <w:snapToGrid w:val="0"/>
        <w:spacing w:line="360" w:lineRule="auto"/>
        <w:ind w:firstLineChars="200" w:firstLine="480"/>
        <w:rPr>
          <w:sz w:val="24"/>
        </w:rPr>
      </w:pPr>
      <w:r w:rsidRPr="00FF7092">
        <w:rPr>
          <w:sz w:val="24"/>
        </w:rPr>
        <w:tab/>
        <w:t>return 0;</w:t>
      </w:r>
    </w:p>
    <w:p w14:paraId="5B7E3FD5" w14:textId="77777777" w:rsidR="00191B7B" w:rsidRDefault="00191B7B" w:rsidP="00191B7B">
      <w:pPr>
        <w:snapToGrid w:val="0"/>
        <w:spacing w:line="360" w:lineRule="auto"/>
        <w:ind w:firstLineChars="200" w:firstLine="480"/>
        <w:rPr>
          <w:sz w:val="24"/>
        </w:rPr>
      </w:pPr>
      <w:r w:rsidRPr="00FF7092">
        <w:rPr>
          <w:sz w:val="24"/>
        </w:rPr>
        <w:t xml:space="preserve">} </w:t>
      </w:r>
    </w:p>
    <w:p w14:paraId="1563C13F" w14:textId="77777777" w:rsidR="00191B7B" w:rsidRPr="00885843" w:rsidRDefault="00191B7B" w:rsidP="00191B7B">
      <w:pPr>
        <w:snapToGrid w:val="0"/>
        <w:spacing w:line="360" w:lineRule="auto"/>
        <w:ind w:firstLineChars="200" w:firstLine="480"/>
        <w:rPr>
          <w:sz w:val="24"/>
        </w:rPr>
      </w:pPr>
      <w:r w:rsidRPr="00885843">
        <w:rPr>
          <w:sz w:val="24"/>
        </w:rPr>
        <w:t>3</w:t>
      </w:r>
      <w:r w:rsidRPr="00885843">
        <w:rPr>
          <w:rFonts w:hAnsi="宋体"/>
          <w:sz w:val="24"/>
        </w:rPr>
        <w:t>）测试</w:t>
      </w:r>
    </w:p>
    <w:p w14:paraId="2EF952D2"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2DEB2053" w14:textId="77777777" w:rsidR="00191B7B" w:rsidRPr="00885843" w:rsidRDefault="00191B7B" w:rsidP="00191B7B">
      <w:pPr>
        <w:snapToGrid w:val="0"/>
        <w:spacing w:line="360" w:lineRule="auto"/>
        <w:ind w:firstLineChars="200" w:firstLine="480"/>
        <w:rPr>
          <w:sz w:val="24"/>
        </w:rPr>
      </w:pPr>
      <w:r w:rsidRPr="00885843">
        <w:rPr>
          <w:sz w:val="24"/>
        </w:rPr>
        <w:tab/>
        <w:t xml:space="preserve">  </w:t>
      </w:r>
      <w:r>
        <w:rPr>
          <w:rFonts w:hint="eastAsia"/>
          <w:sz w:val="24"/>
        </w:rPr>
        <w:t>1012</w:t>
      </w:r>
    </w:p>
    <w:p w14:paraId="3043E86B" w14:textId="77777777" w:rsidR="00191B7B" w:rsidRPr="009C2B59" w:rsidRDefault="00191B7B" w:rsidP="00191B7B">
      <w:pPr>
        <w:snapToGrid w:val="0"/>
        <w:spacing w:line="360" w:lineRule="auto"/>
        <w:ind w:firstLineChars="200" w:firstLine="480"/>
        <w:rPr>
          <w:rFonts w:hAnsi="宋体"/>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383829A9" w14:textId="77777777" w:rsidR="00191B7B" w:rsidRDefault="00191B7B" w:rsidP="00191B7B">
      <w:pPr>
        <w:snapToGrid w:val="0"/>
        <w:spacing w:line="360" w:lineRule="auto"/>
        <w:ind w:firstLineChars="200" w:firstLine="480"/>
        <w:jc w:val="center"/>
        <w:rPr>
          <w:sz w:val="24"/>
        </w:rPr>
      </w:pPr>
      <w:r w:rsidRPr="00F4050A">
        <w:rPr>
          <w:noProof/>
          <w:sz w:val="24"/>
        </w:rPr>
        <w:drawing>
          <wp:inline distT="0" distB="0" distL="0" distR="0" wp14:anchorId="1A2B6A60" wp14:editId="0E9CB7C0">
            <wp:extent cx="4259949" cy="1825148"/>
            <wp:effectExtent l="0" t="0" r="762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59949" cy="1825148"/>
                    </a:xfrm>
                    <a:prstGeom prst="rect">
                      <a:avLst/>
                    </a:prstGeom>
                  </pic:spPr>
                </pic:pic>
              </a:graphicData>
            </a:graphic>
          </wp:inline>
        </w:drawing>
      </w:r>
    </w:p>
    <w:p w14:paraId="5DA31B99"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6-8</w:t>
      </w:r>
      <w:r w:rsidRPr="00885843">
        <w:rPr>
          <w:rFonts w:eastAsia="黑体"/>
          <w:sz w:val="24"/>
        </w:rPr>
        <w:t xml:space="preserve"> </w:t>
      </w:r>
      <w:r>
        <w:rPr>
          <w:rFonts w:eastAsia="黑体" w:hint="eastAsia"/>
          <w:sz w:val="24"/>
        </w:rPr>
        <w:t>程序设计题</w:t>
      </w:r>
      <w:r w:rsidRPr="00885843">
        <w:rPr>
          <w:rFonts w:eastAsia="黑体"/>
          <w:sz w:val="24"/>
        </w:rPr>
        <w:t>1</w:t>
      </w:r>
      <w:r w:rsidRPr="00885843">
        <w:rPr>
          <w:rFonts w:eastAsia="黑体"/>
          <w:sz w:val="24"/>
        </w:rPr>
        <w:t>的</w:t>
      </w:r>
      <w:r>
        <w:rPr>
          <w:rFonts w:eastAsia="黑体" w:hint="eastAsia"/>
          <w:sz w:val="24"/>
        </w:rPr>
        <w:t>运行结果</w:t>
      </w:r>
      <w:r w:rsidRPr="00885843">
        <w:rPr>
          <w:rFonts w:eastAsia="黑体"/>
          <w:sz w:val="24"/>
        </w:rPr>
        <w:t>图</w:t>
      </w:r>
    </w:p>
    <w:p w14:paraId="5566A94D" w14:textId="77777777" w:rsidR="00191B7B" w:rsidRPr="00EE7C4F" w:rsidRDefault="00191B7B" w:rsidP="00191B7B">
      <w:pPr>
        <w:spacing w:line="360" w:lineRule="auto"/>
        <w:rPr>
          <w:sz w:val="24"/>
        </w:rPr>
      </w:pPr>
      <w:r w:rsidRPr="00EE7C4F">
        <w:rPr>
          <w:rFonts w:hint="eastAsia"/>
          <w:sz w:val="24"/>
        </w:rPr>
        <w:t>（</w:t>
      </w:r>
      <w:r w:rsidRPr="00EE7C4F">
        <w:rPr>
          <w:rFonts w:hint="eastAsia"/>
          <w:sz w:val="24"/>
        </w:rPr>
        <w:t>2</w:t>
      </w:r>
      <w:r w:rsidRPr="00EE7C4F">
        <w:rPr>
          <w:rFonts w:hint="eastAsia"/>
          <w:sz w:val="24"/>
        </w:rPr>
        <w:t>）旋转是图像处理的基本操作，编程实现一个将一个图像逆时针旋转</w:t>
      </w:r>
      <w:r w:rsidRPr="00EE7C4F">
        <w:rPr>
          <w:rFonts w:hint="eastAsia"/>
          <w:sz w:val="24"/>
        </w:rPr>
        <w:t>90</w:t>
      </w:r>
      <w:r w:rsidRPr="00EE7C4F">
        <w:rPr>
          <w:rFonts w:hint="eastAsia"/>
          <w:sz w:val="24"/>
        </w:rPr>
        <w:t>°。提示：计算机中的图像可以用一个矩阵来表示，旋转一个图像就是旋转对应的矩阵。将旋转矩阵的功能定义成函数，通过使用指向数组元素的指针作为参数使该函数能处理任意大小的矩阵。要求在</w:t>
      </w:r>
      <w:r w:rsidRPr="00EE7C4F">
        <w:rPr>
          <w:rFonts w:hint="eastAsia"/>
          <w:sz w:val="24"/>
        </w:rPr>
        <w:t>m</w:t>
      </w:r>
      <w:r w:rsidRPr="00EE7C4F">
        <w:rPr>
          <w:sz w:val="24"/>
        </w:rPr>
        <w:t>ain</w:t>
      </w:r>
      <w:r w:rsidRPr="00EE7C4F">
        <w:rPr>
          <w:rFonts w:hint="eastAsia"/>
          <w:sz w:val="24"/>
        </w:rPr>
        <w:t>函数中输入图像矩阵的行数</w:t>
      </w:r>
      <w:r w:rsidRPr="00EE7C4F">
        <w:rPr>
          <w:rFonts w:hint="eastAsia"/>
          <w:sz w:val="24"/>
        </w:rPr>
        <w:t>n</w:t>
      </w:r>
      <w:r w:rsidRPr="00EE7C4F">
        <w:rPr>
          <w:rFonts w:hint="eastAsia"/>
          <w:sz w:val="24"/>
        </w:rPr>
        <w:t>和列数</w:t>
      </w:r>
      <w:r w:rsidRPr="00EE7C4F">
        <w:rPr>
          <w:rFonts w:hint="eastAsia"/>
          <w:sz w:val="24"/>
        </w:rPr>
        <w:t>m</w:t>
      </w:r>
      <w:r w:rsidRPr="00EE7C4F">
        <w:rPr>
          <w:rFonts w:hint="eastAsia"/>
          <w:sz w:val="24"/>
        </w:rPr>
        <w:t>，接下来的</w:t>
      </w:r>
      <w:r w:rsidRPr="00EE7C4F">
        <w:rPr>
          <w:rFonts w:hint="eastAsia"/>
          <w:sz w:val="24"/>
        </w:rPr>
        <w:t>n</w:t>
      </w:r>
      <w:r w:rsidRPr="00EE7C4F">
        <w:rPr>
          <w:rFonts w:hint="eastAsia"/>
          <w:sz w:val="24"/>
        </w:rPr>
        <w:t>行每行输入</w:t>
      </w:r>
      <w:r w:rsidRPr="00EE7C4F">
        <w:rPr>
          <w:rFonts w:hint="eastAsia"/>
          <w:sz w:val="24"/>
        </w:rPr>
        <w:t>m</w:t>
      </w:r>
      <w:r w:rsidRPr="00EE7C4F">
        <w:rPr>
          <w:rFonts w:hint="eastAsia"/>
          <w:sz w:val="24"/>
        </w:rPr>
        <w:t>个整数，表示输入的图像。输出原始矩阵逆时针旋转</w:t>
      </w:r>
      <w:r w:rsidRPr="00EE7C4F">
        <w:rPr>
          <w:rFonts w:hint="eastAsia"/>
          <w:sz w:val="24"/>
        </w:rPr>
        <w:t>90</w:t>
      </w:r>
      <w:r w:rsidRPr="00EE7C4F">
        <w:rPr>
          <w:rFonts w:hint="eastAsia"/>
          <w:sz w:val="24"/>
        </w:rPr>
        <w:t>°后的矩阵。例如，输入：</w:t>
      </w:r>
    </w:p>
    <w:p w14:paraId="5E79DE51" w14:textId="77777777" w:rsidR="00191B7B" w:rsidRPr="00EE7C4F" w:rsidRDefault="00191B7B" w:rsidP="00191B7B">
      <w:pPr>
        <w:spacing w:line="360" w:lineRule="auto"/>
        <w:ind w:firstLine="480"/>
        <w:rPr>
          <w:sz w:val="24"/>
        </w:rPr>
      </w:pPr>
      <w:r w:rsidRPr="00EE7C4F">
        <w:rPr>
          <w:rFonts w:hint="eastAsia"/>
          <w:sz w:val="24"/>
        </w:rPr>
        <w:lastRenderedPageBreak/>
        <w:t>2</w:t>
      </w:r>
      <w:r w:rsidRPr="00EE7C4F">
        <w:rPr>
          <w:sz w:val="24"/>
        </w:rPr>
        <w:tab/>
      </w:r>
      <w:r w:rsidRPr="00EE7C4F">
        <w:rPr>
          <w:rFonts w:hint="eastAsia"/>
          <w:sz w:val="24"/>
        </w:rPr>
        <w:t>3</w:t>
      </w:r>
    </w:p>
    <w:p w14:paraId="0452A01F" w14:textId="77777777" w:rsidR="00191B7B" w:rsidRPr="00EE7C4F" w:rsidRDefault="00191B7B" w:rsidP="00191B7B">
      <w:pPr>
        <w:spacing w:line="360" w:lineRule="auto"/>
        <w:ind w:firstLine="480"/>
        <w:rPr>
          <w:sz w:val="24"/>
        </w:rPr>
      </w:pPr>
      <w:r w:rsidRPr="00EE7C4F">
        <w:rPr>
          <w:rFonts w:hint="eastAsia"/>
          <w:sz w:val="24"/>
        </w:rPr>
        <w:t>1</w:t>
      </w:r>
      <w:r w:rsidRPr="00EE7C4F">
        <w:rPr>
          <w:sz w:val="24"/>
        </w:rPr>
        <w:tab/>
      </w:r>
      <w:r w:rsidRPr="00EE7C4F">
        <w:rPr>
          <w:rFonts w:hint="eastAsia"/>
          <w:sz w:val="24"/>
        </w:rPr>
        <w:t>5</w:t>
      </w:r>
      <w:r w:rsidRPr="00EE7C4F">
        <w:rPr>
          <w:sz w:val="24"/>
        </w:rPr>
        <w:tab/>
      </w:r>
      <w:r w:rsidRPr="00EE7C4F">
        <w:rPr>
          <w:rFonts w:hint="eastAsia"/>
          <w:sz w:val="24"/>
        </w:rPr>
        <w:t>3</w:t>
      </w:r>
    </w:p>
    <w:p w14:paraId="70D57ECE" w14:textId="77777777" w:rsidR="00191B7B" w:rsidRPr="00EE7C4F" w:rsidRDefault="00191B7B" w:rsidP="00191B7B">
      <w:pPr>
        <w:spacing w:line="360" w:lineRule="auto"/>
        <w:ind w:firstLine="480"/>
        <w:rPr>
          <w:sz w:val="24"/>
        </w:rPr>
      </w:pPr>
      <w:r w:rsidRPr="00EE7C4F">
        <w:rPr>
          <w:rFonts w:hint="eastAsia"/>
          <w:sz w:val="24"/>
        </w:rPr>
        <w:t>3</w:t>
      </w:r>
      <w:r w:rsidRPr="00EE7C4F">
        <w:rPr>
          <w:sz w:val="24"/>
        </w:rPr>
        <w:tab/>
      </w:r>
      <w:r w:rsidRPr="00EE7C4F">
        <w:rPr>
          <w:rFonts w:hint="eastAsia"/>
          <w:sz w:val="24"/>
        </w:rPr>
        <w:t>2</w:t>
      </w:r>
      <w:r w:rsidRPr="00EE7C4F">
        <w:rPr>
          <w:sz w:val="24"/>
        </w:rPr>
        <w:tab/>
      </w:r>
      <w:r w:rsidRPr="00EE7C4F">
        <w:rPr>
          <w:rFonts w:hint="eastAsia"/>
          <w:sz w:val="24"/>
        </w:rPr>
        <w:t>4</w:t>
      </w:r>
    </w:p>
    <w:p w14:paraId="496E91DB" w14:textId="77777777" w:rsidR="00191B7B" w:rsidRPr="00EE7C4F" w:rsidRDefault="00191B7B" w:rsidP="00191B7B">
      <w:pPr>
        <w:spacing w:line="360" w:lineRule="auto"/>
        <w:rPr>
          <w:sz w:val="24"/>
        </w:rPr>
      </w:pPr>
      <w:r w:rsidRPr="00EE7C4F">
        <w:rPr>
          <w:rFonts w:hint="eastAsia"/>
          <w:sz w:val="24"/>
        </w:rPr>
        <w:t>则输出：</w:t>
      </w:r>
    </w:p>
    <w:p w14:paraId="31DE637D" w14:textId="77777777" w:rsidR="00191B7B" w:rsidRPr="00EE7C4F" w:rsidRDefault="00191B7B" w:rsidP="00191B7B">
      <w:pPr>
        <w:spacing w:line="360" w:lineRule="auto"/>
        <w:ind w:firstLine="480"/>
        <w:rPr>
          <w:sz w:val="24"/>
        </w:rPr>
      </w:pPr>
      <w:r w:rsidRPr="00EE7C4F">
        <w:rPr>
          <w:rFonts w:hint="eastAsia"/>
          <w:sz w:val="24"/>
        </w:rPr>
        <w:t>3</w:t>
      </w:r>
      <w:r w:rsidRPr="00EE7C4F">
        <w:rPr>
          <w:sz w:val="24"/>
        </w:rPr>
        <w:tab/>
      </w:r>
      <w:r w:rsidRPr="00EE7C4F">
        <w:rPr>
          <w:rFonts w:hint="eastAsia"/>
          <w:sz w:val="24"/>
        </w:rPr>
        <w:t>4</w:t>
      </w:r>
    </w:p>
    <w:p w14:paraId="3B9B7F96" w14:textId="77777777" w:rsidR="00191B7B" w:rsidRPr="00EE7C4F" w:rsidRDefault="00191B7B" w:rsidP="00191B7B">
      <w:pPr>
        <w:spacing w:line="360" w:lineRule="auto"/>
        <w:ind w:firstLine="480"/>
        <w:rPr>
          <w:sz w:val="24"/>
        </w:rPr>
      </w:pPr>
      <w:r w:rsidRPr="00EE7C4F">
        <w:rPr>
          <w:rFonts w:hint="eastAsia"/>
          <w:sz w:val="24"/>
        </w:rPr>
        <w:t>5</w:t>
      </w:r>
      <w:r w:rsidRPr="00EE7C4F">
        <w:rPr>
          <w:sz w:val="24"/>
        </w:rPr>
        <w:tab/>
      </w:r>
      <w:r w:rsidRPr="00EE7C4F">
        <w:rPr>
          <w:rFonts w:hint="eastAsia"/>
          <w:sz w:val="24"/>
        </w:rPr>
        <w:t>2</w:t>
      </w:r>
    </w:p>
    <w:p w14:paraId="577A7AC7" w14:textId="77777777" w:rsidR="00191B7B" w:rsidRPr="00EE7C4F" w:rsidRDefault="00191B7B" w:rsidP="00191B7B">
      <w:pPr>
        <w:spacing w:line="360" w:lineRule="auto"/>
        <w:ind w:firstLine="480"/>
        <w:rPr>
          <w:sz w:val="24"/>
        </w:rPr>
      </w:pPr>
      <w:r w:rsidRPr="00EE7C4F">
        <w:rPr>
          <w:rFonts w:hint="eastAsia"/>
          <w:sz w:val="24"/>
        </w:rPr>
        <w:t>1</w:t>
      </w:r>
      <w:r w:rsidRPr="00EE7C4F">
        <w:rPr>
          <w:sz w:val="24"/>
        </w:rPr>
        <w:tab/>
      </w:r>
      <w:r w:rsidRPr="00EE7C4F">
        <w:rPr>
          <w:rFonts w:hint="eastAsia"/>
          <w:sz w:val="24"/>
        </w:rPr>
        <w:t>3</w:t>
      </w:r>
    </w:p>
    <w:p w14:paraId="10C5039B" w14:textId="77777777" w:rsidR="00191B7B" w:rsidRPr="00885843" w:rsidRDefault="00191B7B" w:rsidP="00191B7B">
      <w:pPr>
        <w:snapToGrid w:val="0"/>
        <w:spacing w:line="360" w:lineRule="auto"/>
        <w:rPr>
          <w:b/>
          <w:sz w:val="24"/>
        </w:rPr>
      </w:pPr>
      <w:r w:rsidRPr="00885843">
        <w:rPr>
          <w:rFonts w:hAnsi="宋体"/>
          <w:b/>
          <w:sz w:val="24"/>
        </w:rPr>
        <w:t>解答：</w:t>
      </w:r>
    </w:p>
    <w:p w14:paraId="71280694" w14:textId="77777777" w:rsidR="00191B7B" w:rsidRPr="00885843" w:rsidRDefault="00191B7B" w:rsidP="00191B7B">
      <w:pPr>
        <w:snapToGrid w:val="0"/>
        <w:spacing w:line="360" w:lineRule="auto"/>
        <w:rPr>
          <w:sz w:val="24"/>
        </w:rPr>
      </w:pPr>
      <w:r w:rsidRPr="00885843">
        <w:rPr>
          <w:sz w:val="24"/>
        </w:rPr>
        <w:tab/>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6-9</w:t>
      </w:r>
      <w:r w:rsidRPr="00885843">
        <w:rPr>
          <w:rFonts w:hAnsi="宋体"/>
          <w:sz w:val="24"/>
        </w:rPr>
        <w:t>所示。</w:t>
      </w:r>
    </w:p>
    <w:p w14:paraId="27916197" w14:textId="77777777" w:rsidR="00191B7B" w:rsidRPr="00885843" w:rsidRDefault="00191B7B" w:rsidP="00191B7B">
      <w:pPr>
        <w:snapToGrid w:val="0"/>
        <w:spacing w:line="360" w:lineRule="auto"/>
        <w:jc w:val="center"/>
        <w:rPr>
          <w:sz w:val="24"/>
        </w:rPr>
      </w:pPr>
      <w:r>
        <w:object w:dxaOrig="9600" w:dyaOrig="10549" w14:anchorId="4217880D">
          <v:shape id="_x0000_i1041" type="#_x0000_t75" style="width:415.1pt;height:456.4pt" o:ole="">
            <v:imagedata r:id="rId98" o:title=""/>
          </v:shape>
          <o:OLEObject Type="Embed" ProgID="Visio.Drawing.15" ShapeID="_x0000_i1041" DrawAspect="Content" ObjectID="_1731524803" r:id="rId99"/>
        </w:object>
      </w:r>
    </w:p>
    <w:p w14:paraId="0F59A138" w14:textId="77777777" w:rsidR="00191B7B" w:rsidRPr="00601A24" w:rsidRDefault="00191B7B" w:rsidP="00191B7B">
      <w:pPr>
        <w:snapToGrid w:val="0"/>
        <w:jc w:val="center"/>
        <w:rPr>
          <w:rFonts w:eastAsia="黑体"/>
          <w:sz w:val="24"/>
        </w:rPr>
      </w:pPr>
      <w:r w:rsidRPr="00885843">
        <w:rPr>
          <w:rFonts w:eastAsia="黑体"/>
          <w:sz w:val="24"/>
        </w:rPr>
        <w:t>图</w:t>
      </w:r>
      <w:r>
        <w:rPr>
          <w:rFonts w:eastAsia="黑体" w:hint="eastAsia"/>
          <w:sz w:val="24"/>
        </w:rPr>
        <w:t>6-9</w:t>
      </w:r>
      <w:r w:rsidRPr="00885843">
        <w:rPr>
          <w:rFonts w:eastAsia="黑体"/>
          <w:sz w:val="24"/>
        </w:rPr>
        <w:t xml:space="preserve"> </w:t>
      </w:r>
      <w:r w:rsidRPr="009A56B7">
        <w:rPr>
          <w:rFonts w:eastAsia="黑体" w:hint="eastAsia"/>
          <w:sz w:val="24"/>
        </w:rPr>
        <w:t>编程</w:t>
      </w:r>
      <w:r w:rsidRPr="009A56B7">
        <w:rPr>
          <w:rFonts w:eastAsia="黑体"/>
          <w:sz w:val="24"/>
        </w:rPr>
        <w:t>设计</w:t>
      </w:r>
      <w:r w:rsidRPr="009A56B7">
        <w:rPr>
          <w:rFonts w:eastAsia="黑体" w:hint="eastAsia"/>
          <w:sz w:val="24"/>
        </w:rPr>
        <w:t>题</w:t>
      </w:r>
      <w:r>
        <w:rPr>
          <w:rFonts w:eastAsia="黑体" w:hint="eastAsia"/>
          <w:sz w:val="24"/>
        </w:rPr>
        <w:t>2</w:t>
      </w:r>
      <w:r w:rsidRPr="00885843">
        <w:rPr>
          <w:rFonts w:eastAsia="黑体"/>
          <w:sz w:val="24"/>
        </w:rPr>
        <w:t>的程序流程图</w:t>
      </w:r>
    </w:p>
    <w:p w14:paraId="7C8AA021" w14:textId="77777777" w:rsidR="00191B7B" w:rsidRPr="00885843" w:rsidRDefault="00191B7B" w:rsidP="00191B7B">
      <w:pPr>
        <w:snapToGrid w:val="0"/>
        <w:spacing w:line="360" w:lineRule="auto"/>
        <w:ind w:firstLineChars="200" w:firstLine="480"/>
        <w:rPr>
          <w:sz w:val="24"/>
        </w:rPr>
      </w:pPr>
      <w:r w:rsidRPr="00885843">
        <w:rPr>
          <w:sz w:val="24"/>
        </w:rPr>
        <w:lastRenderedPageBreak/>
        <w:t>2</w:t>
      </w:r>
      <w:r w:rsidRPr="00885843">
        <w:rPr>
          <w:rFonts w:hAnsi="宋体"/>
          <w:sz w:val="24"/>
        </w:rPr>
        <w:t>）源程序清单</w:t>
      </w:r>
    </w:p>
    <w:p w14:paraId="6D2E1A6E" w14:textId="77777777" w:rsidR="00191B7B" w:rsidRPr="00222B7A" w:rsidRDefault="00191B7B" w:rsidP="00191B7B">
      <w:pPr>
        <w:snapToGrid w:val="0"/>
        <w:spacing w:line="360" w:lineRule="auto"/>
        <w:ind w:firstLineChars="200" w:firstLine="480"/>
        <w:rPr>
          <w:sz w:val="24"/>
        </w:rPr>
      </w:pPr>
      <w:r w:rsidRPr="00222B7A">
        <w:rPr>
          <w:sz w:val="24"/>
        </w:rPr>
        <w:t>#include&lt;stdio.h&gt;</w:t>
      </w:r>
    </w:p>
    <w:p w14:paraId="1CB8E553" w14:textId="77777777" w:rsidR="00191B7B" w:rsidRPr="00222B7A" w:rsidRDefault="00191B7B" w:rsidP="00191B7B">
      <w:pPr>
        <w:snapToGrid w:val="0"/>
        <w:spacing w:line="360" w:lineRule="auto"/>
        <w:ind w:firstLineChars="200" w:firstLine="480"/>
        <w:rPr>
          <w:sz w:val="24"/>
        </w:rPr>
      </w:pPr>
      <w:r w:rsidRPr="00222B7A">
        <w:rPr>
          <w:sz w:val="24"/>
        </w:rPr>
        <w:t>int main()</w:t>
      </w:r>
    </w:p>
    <w:p w14:paraId="7C426243" w14:textId="77777777" w:rsidR="00191B7B" w:rsidRPr="00222B7A" w:rsidRDefault="00191B7B" w:rsidP="00191B7B">
      <w:pPr>
        <w:snapToGrid w:val="0"/>
        <w:spacing w:line="360" w:lineRule="auto"/>
        <w:ind w:firstLineChars="200" w:firstLine="480"/>
        <w:rPr>
          <w:sz w:val="24"/>
        </w:rPr>
      </w:pPr>
      <w:r w:rsidRPr="00222B7A">
        <w:rPr>
          <w:sz w:val="24"/>
        </w:rPr>
        <w:t>{</w:t>
      </w:r>
    </w:p>
    <w:p w14:paraId="19C09EA0" w14:textId="77777777" w:rsidR="00191B7B" w:rsidRPr="00222B7A" w:rsidRDefault="00191B7B" w:rsidP="00191B7B">
      <w:pPr>
        <w:snapToGrid w:val="0"/>
        <w:spacing w:line="360" w:lineRule="auto"/>
        <w:ind w:firstLineChars="200" w:firstLine="480"/>
        <w:rPr>
          <w:sz w:val="24"/>
        </w:rPr>
      </w:pPr>
      <w:r w:rsidRPr="00222B7A">
        <w:rPr>
          <w:sz w:val="24"/>
        </w:rPr>
        <w:tab/>
        <w:t xml:space="preserve">int </w:t>
      </w:r>
      <w:proofErr w:type="spellStart"/>
      <w:r w:rsidRPr="00222B7A">
        <w:rPr>
          <w:sz w:val="24"/>
        </w:rPr>
        <w:t>n,m</w:t>
      </w:r>
      <w:proofErr w:type="spellEnd"/>
      <w:r w:rsidRPr="00222B7A">
        <w:rPr>
          <w:sz w:val="24"/>
        </w:rPr>
        <w:t>;</w:t>
      </w:r>
    </w:p>
    <w:p w14:paraId="0D922463" w14:textId="77777777" w:rsidR="00191B7B" w:rsidRPr="00222B7A" w:rsidRDefault="00191B7B" w:rsidP="00191B7B">
      <w:pPr>
        <w:snapToGrid w:val="0"/>
        <w:spacing w:line="360" w:lineRule="auto"/>
        <w:ind w:firstLineChars="200" w:firstLine="480"/>
        <w:rPr>
          <w:sz w:val="24"/>
        </w:rPr>
      </w:pPr>
      <w:r w:rsidRPr="00222B7A">
        <w:rPr>
          <w:sz w:val="24"/>
        </w:rPr>
        <w:tab/>
      </w:r>
      <w:proofErr w:type="spellStart"/>
      <w:r w:rsidRPr="00222B7A">
        <w:rPr>
          <w:sz w:val="24"/>
        </w:rPr>
        <w:t>scanf</w:t>
      </w:r>
      <w:proofErr w:type="spellEnd"/>
      <w:r w:rsidRPr="00222B7A">
        <w:rPr>
          <w:sz w:val="24"/>
        </w:rPr>
        <w:t>("%</w:t>
      </w:r>
      <w:proofErr w:type="spellStart"/>
      <w:r w:rsidRPr="00222B7A">
        <w:rPr>
          <w:sz w:val="24"/>
        </w:rPr>
        <w:t>d%d</w:t>
      </w:r>
      <w:proofErr w:type="spellEnd"/>
      <w:r w:rsidRPr="00222B7A">
        <w:rPr>
          <w:sz w:val="24"/>
        </w:rPr>
        <w:t>",&amp;</w:t>
      </w:r>
      <w:proofErr w:type="spellStart"/>
      <w:r w:rsidRPr="00222B7A">
        <w:rPr>
          <w:sz w:val="24"/>
        </w:rPr>
        <w:t>n,&amp;m</w:t>
      </w:r>
      <w:proofErr w:type="spellEnd"/>
      <w:r w:rsidRPr="00222B7A">
        <w:rPr>
          <w:sz w:val="24"/>
        </w:rPr>
        <w:t>);</w:t>
      </w:r>
    </w:p>
    <w:p w14:paraId="3A8AAFA6" w14:textId="77777777" w:rsidR="00191B7B" w:rsidRPr="00222B7A" w:rsidRDefault="00191B7B" w:rsidP="00191B7B">
      <w:pPr>
        <w:snapToGrid w:val="0"/>
        <w:spacing w:line="360" w:lineRule="auto"/>
        <w:ind w:firstLineChars="200" w:firstLine="480"/>
        <w:rPr>
          <w:sz w:val="24"/>
        </w:rPr>
      </w:pPr>
      <w:r w:rsidRPr="00222B7A">
        <w:rPr>
          <w:sz w:val="24"/>
        </w:rPr>
        <w:tab/>
        <w:t>int num[m][n];</w:t>
      </w:r>
    </w:p>
    <w:p w14:paraId="75814A4B" w14:textId="77777777" w:rsidR="00191B7B" w:rsidRPr="00222B7A" w:rsidRDefault="00191B7B" w:rsidP="00191B7B">
      <w:pPr>
        <w:snapToGrid w:val="0"/>
        <w:spacing w:line="360" w:lineRule="auto"/>
        <w:ind w:firstLineChars="200" w:firstLine="480"/>
        <w:rPr>
          <w:sz w:val="24"/>
        </w:rPr>
      </w:pPr>
      <w:r w:rsidRPr="00222B7A">
        <w:rPr>
          <w:sz w:val="24"/>
        </w:rPr>
        <w:tab/>
        <w:t xml:space="preserve">for(int </w:t>
      </w:r>
      <w:proofErr w:type="spellStart"/>
      <w:r w:rsidRPr="00222B7A">
        <w:rPr>
          <w:sz w:val="24"/>
        </w:rPr>
        <w:t>i</w:t>
      </w:r>
      <w:proofErr w:type="spellEnd"/>
      <w:r w:rsidRPr="00222B7A">
        <w:rPr>
          <w:sz w:val="24"/>
        </w:rPr>
        <w:t>=0;i&lt;</w:t>
      </w:r>
      <w:proofErr w:type="spellStart"/>
      <w:r w:rsidRPr="00222B7A">
        <w:rPr>
          <w:sz w:val="24"/>
        </w:rPr>
        <w:t>n;i</w:t>
      </w:r>
      <w:proofErr w:type="spellEnd"/>
      <w:r w:rsidRPr="00222B7A">
        <w:rPr>
          <w:sz w:val="24"/>
        </w:rPr>
        <w:t>++)</w:t>
      </w:r>
    </w:p>
    <w:p w14:paraId="7C0C1B06" w14:textId="77777777" w:rsidR="00191B7B" w:rsidRPr="00222B7A" w:rsidRDefault="00191B7B" w:rsidP="00191B7B">
      <w:pPr>
        <w:snapToGrid w:val="0"/>
        <w:spacing w:line="360" w:lineRule="auto"/>
        <w:ind w:firstLineChars="200" w:firstLine="480"/>
        <w:rPr>
          <w:sz w:val="24"/>
        </w:rPr>
      </w:pPr>
      <w:r w:rsidRPr="00222B7A">
        <w:rPr>
          <w:sz w:val="24"/>
        </w:rPr>
        <w:tab/>
        <w:t>{</w:t>
      </w:r>
    </w:p>
    <w:p w14:paraId="7775B814" w14:textId="77777777" w:rsidR="00191B7B" w:rsidRPr="00222B7A" w:rsidRDefault="00191B7B" w:rsidP="00191B7B">
      <w:pPr>
        <w:snapToGrid w:val="0"/>
        <w:spacing w:line="360" w:lineRule="auto"/>
        <w:ind w:firstLineChars="200" w:firstLine="480"/>
        <w:rPr>
          <w:sz w:val="24"/>
        </w:rPr>
      </w:pPr>
      <w:r w:rsidRPr="00222B7A">
        <w:rPr>
          <w:sz w:val="24"/>
        </w:rPr>
        <w:tab/>
      </w:r>
      <w:r w:rsidRPr="00222B7A">
        <w:rPr>
          <w:sz w:val="24"/>
        </w:rPr>
        <w:tab/>
        <w:t>for(int j=0;j&lt;</w:t>
      </w:r>
      <w:proofErr w:type="spellStart"/>
      <w:r w:rsidRPr="00222B7A">
        <w:rPr>
          <w:sz w:val="24"/>
        </w:rPr>
        <w:t>m;j</w:t>
      </w:r>
      <w:proofErr w:type="spellEnd"/>
      <w:r w:rsidRPr="00222B7A">
        <w:rPr>
          <w:sz w:val="24"/>
        </w:rPr>
        <w:t>++)</w:t>
      </w:r>
    </w:p>
    <w:p w14:paraId="7A23BDB0" w14:textId="77777777" w:rsidR="00191B7B" w:rsidRPr="00222B7A" w:rsidRDefault="00191B7B" w:rsidP="00191B7B">
      <w:pPr>
        <w:snapToGrid w:val="0"/>
        <w:spacing w:line="360" w:lineRule="auto"/>
        <w:ind w:firstLineChars="200" w:firstLine="480"/>
        <w:rPr>
          <w:sz w:val="24"/>
        </w:rPr>
      </w:pPr>
      <w:r w:rsidRPr="00222B7A">
        <w:rPr>
          <w:sz w:val="24"/>
        </w:rPr>
        <w:tab/>
      </w:r>
      <w:r w:rsidRPr="00222B7A">
        <w:rPr>
          <w:sz w:val="24"/>
        </w:rPr>
        <w:tab/>
        <w:t>{</w:t>
      </w:r>
    </w:p>
    <w:p w14:paraId="483114D4" w14:textId="77777777" w:rsidR="00191B7B" w:rsidRPr="00222B7A" w:rsidRDefault="00191B7B" w:rsidP="00191B7B">
      <w:pPr>
        <w:snapToGrid w:val="0"/>
        <w:spacing w:line="360" w:lineRule="auto"/>
        <w:ind w:firstLineChars="200" w:firstLine="480"/>
        <w:rPr>
          <w:sz w:val="24"/>
        </w:rPr>
      </w:pPr>
      <w:r w:rsidRPr="00222B7A">
        <w:rPr>
          <w:sz w:val="24"/>
        </w:rPr>
        <w:tab/>
      </w:r>
      <w:r w:rsidRPr="00222B7A">
        <w:rPr>
          <w:sz w:val="24"/>
        </w:rPr>
        <w:tab/>
      </w:r>
      <w:r w:rsidRPr="00222B7A">
        <w:rPr>
          <w:sz w:val="24"/>
        </w:rPr>
        <w:tab/>
      </w:r>
      <w:proofErr w:type="spellStart"/>
      <w:r w:rsidRPr="00222B7A">
        <w:rPr>
          <w:sz w:val="24"/>
        </w:rPr>
        <w:t>scanf</w:t>
      </w:r>
      <w:proofErr w:type="spellEnd"/>
      <w:r w:rsidRPr="00222B7A">
        <w:rPr>
          <w:sz w:val="24"/>
        </w:rPr>
        <w:t>("%</w:t>
      </w:r>
      <w:proofErr w:type="spellStart"/>
      <w:r w:rsidRPr="00222B7A">
        <w:rPr>
          <w:sz w:val="24"/>
        </w:rPr>
        <w:t>d",&amp;num</w:t>
      </w:r>
      <w:proofErr w:type="spellEnd"/>
      <w:r w:rsidRPr="00222B7A">
        <w:rPr>
          <w:sz w:val="24"/>
        </w:rPr>
        <w:t>[m-1-j][</w:t>
      </w:r>
      <w:proofErr w:type="spellStart"/>
      <w:r w:rsidRPr="00222B7A">
        <w:rPr>
          <w:sz w:val="24"/>
        </w:rPr>
        <w:t>i</w:t>
      </w:r>
      <w:proofErr w:type="spellEnd"/>
      <w:r w:rsidRPr="00222B7A">
        <w:rPr>
          <w:sz w:val="24"/>
        </w:rPr>
        <w:t>]);</w:t>
      </w:r>
    </w:p>
    <w:p w14:paraId="1DF8E7A7" w14:textId="77777777" w:rsidR="00191B7B" w:rsidRPr="00222B7A" w:rsidRDefault="00191B7B" w:rsidP="00191B7B">
      <w:pPr>
        <w:snapToGrid w:val="0"/>
        <w:spacing w:line="360" w:lineRule="auto"/>
        <w:ind w:firstLineChars="200" w:firstLine="480"/>
        <w:rPr>
          <w:sz w:val="24"/>
        </w:rPr>
      </w:pPr>
      <w:r w:rsidRPr="00222B7A">
        <w:rPr>
          <w:sz w:val="24"/>
        </w:rPr>
        <w:tab/>
      </w:r>
      <w:r w:rsidRPr="00222B7A">
        <w:rPr>
          <w:sz w:val="24"/>
        </w:rPr>
        <w:tab/>
        <w:t>}</w:t>
      </w:r>
    </w:p>
    <w:p w14:paraId="70DBB4F3" w14:textId="77777777" w:rsidR="00191B7B" w:rsidRPr="00222B7A" w:rsidRDefault="00191B7B" w:rsidP="00191B7B">
      <w:pPr>
        <w:snapToGrid w:val="0"/>
        <w:spacing w:line="360" w:lineRule="auto"/>
        <w:ind w:firstLineChars="200" w:firstLine="480"/>
        <w:rPr>
          <w:sz w:val="24"/>
        </w:rPr>
      </w:pPr>
      <w:r w:rsidRPr="00222B7A">
        <w:rPr>
          <w:sz w:val="24"/>
        </w:rPr>
        <w:tab/>
        <w:t>}</w:t>
      </w:r>
    </w:p>
    <w:p w14:paraId="37B9D2D4" w14:textId="77777777" w:rsidR="00191B7B" w:rsidRPr="00222B7A" w:rsidRDefault="00191B7B" w:rsidP="00191B7B">
      <w:pPr>
        <w:snapToGrid w:val="0"/>
        <w:spacing w:line="360" w:lineRule="auto"/>
        <w:ind w:firstLineChars="200" w:firstLine="480"/>
        <w:rPr>
          <w:sz w:val="24"/>
        </w:rPr>
      </w:pPr>
      <w:r w:rsidRPr="00222B7A">
        <w:rPr>
          <w:sz w:val="24"/>
        </w:rPr>
        <w:tab/>
        <w:t xml:space="preserve">for(int </w:t>
      </w:r>
      <w:proofErr w:type="spellStart"/>
      <w:r w:rsidRPr="00222B7A">
        <w:rPr>
          <w:sz w:val="24"/>
        </w:rPr>
        <w:t>i</w:t>
      </w:r>
      <w:proofErr w:type="spellEnd"/>
      <w:r w:rsidRPr="00222B7A">
        <w:rPr>
          <w:sz w:val="24"/>
        </w:rPr>
        <w:t>=0;i&lt;</w:t>
      </w:r>
      <w:proofErr w:type="spellStart"/>
      <w:r w:rsidRPr="00222B7A">
        <w:rPr>
          <w:sz w:val="24"/>
        </w:rPr>
        <w:t>m;i</w:t>
      </w:r>
      <w:proofErr w:type="spellEnd"/>
      <w:r w:rsidRPr="00222B7A">
        <w:rPr>
          <w:sz w:val="24"/>
        </w:rPr>
        <w:t>++)</w:t>
      </w:r>
    </w:p>
    <w:p w14:paraId="6ED9CEED" w14:textId="77777777" w:rsidR="00191B7B" w:rsidRPr="00222B7A" w:rsidRDefault="00191B7B" w:rsidP="00191B7B">
      <w:pPr>
        <w:snapToGrid w:val="0"/>
        <w:spacing w:line="360" w:lineRule="auto"/>
        <w:ind w:firstLineChars="200" w:firstLine="480"/>
        <w:rPr>
          <w:sz w:val="24"/>
        </w:rPr>
      </w:pPr>
      <w:r w:rsidRPr="00222B7A">
        <w:rPr>
          <w:sz w:val="24"/>
        </w:rPr>
        <w:tab/>
        <w:t>{</w:t>
      </w:r>
    </w:p>
    <w:p w14:paraId="34E457FA" w14:textId="77777777" w:rsidR="00191B7B" w:rsidRPr="00222B7A" w:rsidRDefault="00191B7B" w:rsidP="00191B7B">
      <w:pPr>
        <w:snapToGrid w:val="0"/>
        <w:spacing w:line="360" w:lineRule="auto"/>
        <w:ind w:firstLineChars="200" w:firstLine="480"/>
        <w:rPr>
          <w:sz w:val="24"/>
        </w:rPr>
      </w:pPr>
      <w:r w:rsidRPr="00222B7A">
        <w:rPr>
          <w:sz w:val="24"/>
        </w:rPr>
        <w:tab/>
      </w:r>
      <w:r w:rsidRPr="00222B7A">
        <w:rPr>
          <w:sz w:val="24"/>
        </w:rPr>
        <w:tab/>
        <w:t>for(int j=0;j&lt;</w:t>
      </w:r>
      <w:proofErr w:type="spellStart"/>
      <w:r w:rsidRPr="00222B7A">
        <w:rPr>
          <w:sz w:val="24"/>
        </w:rPr>
        <w:t>n;j</w:t>
      </w:r>
      <w:proofErr w:type="spellEnd"/>
      <w:r w:rsidRPr="00222B7A">
        <w:rPr>
          <w:sz w:val="24"/>
        </w:rPr>
        <w:t>++)</w:t>
      </w:r>
    </w:p>
    <w:p w14:paraId="370FF1A8" w14:textId="77777777" w:rsidR="00191B7B" w:rsidRPr="00222B7A" w:rsidRDefault="00191B7B" w:rsidP="00191B7B">
      <w:pPr>
        <w:snapToGrid w:val="0"/>
        <w:spacing w:line="360" w:lineRule="auto"/>
        <w:ind w:firstLineChars="200" w:firstLine="480"/>
        <w:rPr>
          <w:sz w:val="24"/>
        </w:rPr>
      </w:pPr>
      <w:r w:rsidRPr="00222B7A">
        <w:rPr>
          <w:sz w:val="24"/>
        </w:rPr>
        <w:tab/>
      </w:r>
      <w:r w:rsidRPr="00222B7A">
        <w:rPr>
          <w:sz w:val="24"/>
        </w:rPr>
        <w:tab/>
        <w:t>{</w:t>
      </w:r>
    </w:p>
    <w:p w14:paraId="79B679B8" w14:textId="77777777" w:rsidR="00191B7B" w:rsidRPr="00222B7A" w:rsidRDefault="00191B7B" w:rsidP="00191B7B">
      <w:pPr>
        <w:snapToGrid w:val="0"/>
        <w:spacing w:line="360" w:lineRule="auto"/>
        <w:ind w:firstLineChars="200" w:firstLine="480"/>
        <w:rPr>
          <w:sz w:val="24"/>
        </w:rPr>
      </w:pPr>
      <w:r w:rsidRPr="00222B7A">
        <w:rPr>
          <w:sz w:val="24"/>
        </w:rPr>
        <w:tab/>
      </w:r>
      <w:r w:rsidRPr="00222B7A">
        <w:rPr>
          <w:sz w:val="24"/>
        </w:rPr>
        <w:tab/>
      </w:r>
      <w:r w:rsidRPr="00222B7A">
        <w:rPr>
          <w:sz w:val="24"/>
        </w:rPr>
        <w:tab/>
      </w:r>
      <w:proofErr w:type="spellStart"/>
      <w:r w:rsidRPr="00222B7A">
        <w:rPr>
          <w:sz w:val="24"/>
        </w:rPr>
        <w:t>printf</w:t>
      </w:r>
      <w:proofErr w:type="spellEnd"/>
      <w:r w:rsidRPr="00222B7A">
        <w:rPr>
          <w:sz w:val="24"/>
        </w:rPr>
        <w:t>("%d ",num[</w:t>
      </w:r>
      <w:proofErr w:type="spellStart"/>
      <w:r w:rsidRPr="00222B7A">
        <w:rPr>
          <w:sz w:val="24"/>
        </w:rPr>
        <w:t>i</w:t>
      </w:r>
      <w:proofErr w:type="spellEnd"/>
      <w:r w:rsidRPr="00222B7A">
        <w:rPr>
          <w:sz w:val="24"/>
        </w:rPr>
        <w:t>][j]);</w:t>
      </w:r>
    </w:p>
    <w:p w14:paraId="686870D1" w14:textId="77777777" w:rsidR="00191B7B" w:rsidRPr="00222B7A" w:rsidRDefault="00191B7B" w:rsidP="00191B7B">
      <w:pPr>
        <w:snapToGrid w:val="0"/>
        <w:spacing w:line="360" w:lineRule="auto"/>
        <w:ind w:firstLineChars="200" w:firstLine="480"/>
        <w:rPr>
          <w:sz w:val="24"/>
        </w:rPr>
      </w:pPr>
      <w:r w:rsidRPr="00222B7A">
        <w:rPr>
          <w:sz w:val="24"/>
        </w:rPr>
        <w:tab/>
      </w:r>
      <w:r w:rsidRPr="00222B7A">
        <w:rPr>
          <w:sz w:val="24"/>
        </w:rPr>
        <w:tab/>
        <w:t>}</w:t>
      </w:r>
    </w:p>
    <w:p w14:paraId="09BCEE33" w14:textId="77777777" w:rsidR="00191B7B" w:rsidRPr="00222B7A" w:rsidRDefault="00191B7B" w:rsidP="00191B7B">
      <w:pPr>
        <w:snapToGrid w:val="0"/>
        <w:spacing w:line="360" w:lineRule="auto"/>
        <w:ind w:firstLineChars="200" w:firstLine="480"/>
        <w:rPr>
          <w:sz w:val="24"/>
        </w:rPr>
      </w:pPr>
      <w:r w:rsidRPr="00222B7A">
        <w:rPr>
          <w:sz w:val="24"/>
        </w:rPr>
        <w:tab/>
      </w:r>
      <w:r w:rsidRPr="00222B7A">
        <w:rPr>
          <w:sz w:val="24"/>
        </w:rPr>
        <w:tab/>
      </w:r>
      <w:proofErr w:type="spellStart"/>
      <w:r w:rsidRPr="00222B7A">
        <w:rPr>
          <w:sz w:val="24"/>
        </w:rPr>
        <w:t>printf</w:t>
      </w:r>
      <w:proofErr w:type="spellEnd"/>
      <w:r w:rsidRPr="00222B7A">
        <w:rPr>
          <w:sz w:val="24"/>
        </w:rPr>
        <w:t>("\n");</w:t>
      </w:r>
    </w:p>
    <w:p w14:paraId="300AE010" w14:textId="77777777" w:rsidR="00191B7B" w:rsidRPr="00222B7A" w:rsidRDefault="00191B7B" w:rsidP="00191B7B">
      <w:pPr>
        <w:snapToGrid w:val="0"/>
        <w:spacing w:line="360" w:lineRule="auto"/>
        <w:ind w:firstLineChars="200" w:firstLine="480"/>
        <w:rPr>
          <w:sz w:val="24"/>
        </w:rPr>
      </w:pPr>
      <w:r w:rsidRPr="00222B7A">
        <w:rPr>
          <w:sz w:val="24"/>
        </w:rPr>
        <w:tab/>
        <w:t>}</w:t>
      </w:r>
    </w:p>
    <w:p w14:paraId="2C428EDE" w14:textId="77777777" w:rsidR="00191B7B" w:rsidRPr="00222B7A" w:rsidRDefault="00191B7B" w:rsidP="00191B7B">
      <w:pPr>
        <w:snapToGrid w:val="0"/>
        <w:spacing w:line="360" w:lineRule="auto"/>
        <w:ind w:firstLineChars="200" w:firstLine="480"/>
        <w:rPr>
          <w:sz w:val="24"/>
        </w:rPr>
      </w:pPr>
      <w:r w:rsidRPr="00222B7A">
        <w:rPr>
          <w:sz w:val="24"/>
        </w:rPr>
        <w:tab/>
        <w:t>return 0;</w:t>
      </w:r>
    </w:p>
    <w:p w14:paraId="106FB850" w14:textId="77777777" w:rsidR="00191B7B" w:rsidRDefault="00191B7B" w:rsidP="00191B7B">
      <w:pPr>
        <w:snapToGrid w:val="0"/>
        <w:spacing w:line="360" w:lineRule="auto"/>
        <w:ind w:firstLineChars="200" w:firstLine="480"/>
        <w:rPr>
          <w:sz w:val="24"/>
        </w:rPr>
      </w:pPr>
      <w:r w:rsidRPr="00222B7A">
        <w:rPr>
          <w:sz w:val="24"/>
        </w:rPr>
        <w:t>}</w:t>
      </w:r>
    </w:p>
    <w:p w14:paraId="28FE8A7D" w14:textId="77777777" w:rsidR="00191B7B" w:rsidRPr="00885843" w:rsidRDefault="00191B7B" w:rsidP="00191B7B">
      <w:pPr>
        <w:snapToGrid w:val="0"/>
        <w:spacing w:line="360" w:lineRule="auto"/>
        <w:ind w:firstLineChars="200" w:firstLine="480"/>
        <w:rPr>
          <w:sz w:val="24"/>
        </w:rPr>
      </w:pPr>
      <w:r w:rsidRPr="00885843">
        <w:rPr>
          <w:sz w:val="24"/>
        </w:rPr>
        <w:t>3</w:t>
      </w:r>
      <w:r w:rsidRPr="00885843">
        <w:rPr>
          <w:rFonts w:hAnsi="宋体"/>
          <w:sz w:val="24"/>
        </w:rPr>
        <w:t>）测试</w:t>
      </w:r>
    </w:p>
    <w:p w14:paraId="4813A471"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34986462" w14:textId="77777777" w:rsidR="00191B7B" w:rsidRDefault="00191B7B" w:rsidP="00191B7B">
      <w:pPr>
        <w:snapToGrid w:val="0"/>
        <w:spacing w:line="360" w:lineRule="auto"/>
        <w:ind w:firstLineChars="200" w:firstLine="480"/>
        <w:rPr>
          <w:sz w:val="24"/>
        </w:rPr>
      </w:pPr>
      <w:r w:rsidRPr="00885843">
        <w:rPr>
          <w:sz w:val="24"/>
        </w:rPr>
        <w:tab/>
        <w:t xml:space="preserve">  </w:t>
      </w:r>
      <w:r>
        <w:rPr>
          <w:rFonts w:hint="eastAsia"/>
          <w:sz w:val="24"/>
        </w:rPr>
        <w:t>2</w:t>
      </w:r>
      <w:r>
        <w:rPr>
          <w:sz w:val="24"/>
        </w:rPr>
        <w:t xml:space="preserve"> </w:t>
      </w:r>
      <w:r>
        <w:rPr>
          <w:rFonts w:hint="eastAsia"/>
          <w:sz w:val="24"/>
        </w:rPr>
        <w:t>3</w:t>
      </w:r>
    </w:p>
    <w:p w14:paraId="554FDB91" w14:textId="77777777" w:rsidR="00191B7B" w:rsidRDefault="00191B7B" w:rsidP="00191B7B">
      <w:pPr>
        <w:snapToGrid w:val="0"/>
        <w:spacing w:line="360" w:lineRule="auto"/>
        <w:ind w:firstLineChars="200" w:firstLine="480"/>
        <w:rPr>
          <w:sz w:val="24"/>
        </w:rPr>
      </w:pPr>
      <w:r>
        <w:rPr>
          <w:rFonts w:hint="eastAsia"/>
          <w:sz w:val="24"/>
        </w:rPr>
        <w:t xml:space="preserve"> </w:t>
      </w:r>
      <w:r>
        <w:rPr>
          <w:sz w:val="24"/>
        </w:rPr>
        <w:t xml:space="preserve">    </w:t>
      </w:r>
      <w:r>
        <w:rPr>
          <w:rFonts w:hint="eastAsia"/>
          <w:sz w:val="24"/>
        </w:rPr>
        <w:t>1</w:t>
      </w:r>
      <w:r>
        <w:rPr>
          <w:sz w:val="24"/>
        </w:rPr>
        <w:t xml:space="preserve"> </w:t>
      </w:r>
      <w:r>
        <w:rPr>
          <w:rFonts w:hint="eastAsia"/>
          <w:sz w:val="24"/>
        </w:rPr>
        <w:t>2</w:t>
      </w:r>
      <w:r>
        <w:rPr>
          <w:sz w:val="24"/>
        </w:rPr>
        <w:t xml:space="preserve"> </w:t>
      </w:r>
      <w:r>
        <w:rPr>
          <w:rFonts w:hint="eastAsia"/>
          <w:sz w:val="24"/>
        </w:rPr>
        <w:t>3</w:t>
      </w:r>
    </w:p>
    <w:p w14:paraId="73A72CF4" w14:textId="77777777" w:rsidR="00191B7B" w:rsidRPr="00885843" w:rsidRDefault="00191B7B" w:rsidP="00191B7B">
      <w:pPr>
        <w:snapToGrid w:val="0"/>
        <w:spacing w:line="360" w:lineRule="auto"/>
        <w:ind w:firstLineChars="200" w:firstLine="480"/>
        <w:rPr>
          <w:sz w:val="24"/>
        </w:rPr>
      </w:pPr>
      <w:r>
        <w:rPr>
          <w:rFonts w:hint="eastAsia"/>
          <w:sz w:val="24"/>
        </w:rPr>
        <w:t xml:space="preserve"> </w:t>
      </w:r>
      <w:r>
        <w:rPr>
          <w:sz w:val="24"/>
        </w:rPr>
        <w:t xml:space="preserve">    </w:t>
      </w:r>
      <w:r>
        <w:rPr>
          <w:rFonts w:hint="eastAsia"/>
          <w:sz w:val="24"/>
        </w:rPr>
        <w:t>4</w:t>
      </w:r>
      <w:r>
        <w:rPr>
          <w:sz w:val="24"/>
        </w:rPr>
        <w:t xml:space="preserve"> </w:t>
      </w:r>
      <w:r>
        <w:rPr>
          <w:rFonts w:hint="eastAsia"/>
          <w:sz w:val="24"/>
        </w:rPr>
        <w:t>5</w:t>
      </w:r>
      <w:r>
        <w:rPr>
          <w:sz w:val="24"/>
        </w:rPr>
        <w:t xml:space="preserve"> </w:t>
      </w:r>
      <w:r>
        <w:rPr>
          <w:rFonts w:hint="eastAsia"/>
          <w:sz w:val="24"/>
        </w:rPr>
        <w:t>6</w:t>
      </w:r>
    </w:p>
    <w:p w14:paraId="6F748054" w14:textId="77777777" w:rsidR="00191B7B" w:rsidRPr="009C2B59" w:rsidRDefault="00191B7B" w:rsidP="00191B7B">
      <w:pPr>
        <w:snapToGrid w:val="0"/>
        <w:spacing w:line="360" w:lineRule="auto"/>
        <w:ind w:firstLineChars="200" w:firstLine="480"/>
        <w:rPr>
          <w:rFonts w:hAnsi="宋体"/>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636C01BC" w14:textId="77777777" w:rsidR="00191B7B" w:rsidRDefault="00191B7B" w:rsidP="00191B7B">
      <w:pPr>
        <w:snapToGrid w:val="0"/>
        <w:spacing w:line="360" w:lineRule="auto"/>
        <w:ind w:firstLineChars="200" w:firstLine="480"/>
        <w:jc w:val="center"/>
        <w:rPr>
          <w:sz w:val="24"/>
        </w:rPr>
      </w:pPr>
      <w:r w:rsidRPr="00F01EA2">
        <w:rPr>
          <w:noProof/>
          <w:sz w:val="24"/>
        </w:rPr>
        <w:lastRenderedPageBreak/>
        <w:drawing>
          <wp:inline distT="0" distB="0" distL="0" distR="0" wp14:anchorId="2D41F02E" wp14:editId="55A7EDBA">
            <wp:extent cx="3528060" cy="152729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9092" cy="1549391"/>
                    </a:xfrm>
                    <a:prstGeom prst="rect">
                      <a:avLst/>
                    </a:prstGeom>
                  </pic:spPr>
                </pic:pic>
              </a:graphicData>
            </a:graphic>
          </wp:inline>
        </w:drawing>
      </w:r>
    </w:p>
    <w:p w14:paraId="418B86CD" w14:textId="77777777" w:rsidR="00191B7B" w:rsidRPr="00114C99" w:rsidRDefault="00191B7B" w:rsidP="00191B7B">
      <w:pPr>
        <w:snapToGrid w:val="0"/>
        <w:jc w:val="center"/>
        <w:rPr>
          <w:rFonts w:eastAsia="黑体"/>
          <w:sz w:val="24"/>
        </w:rPr>
      </w:pPr>
      <w:r w:rsidRPr="00885843">
        <w:rPr>
          <w:rFonts w:eastAsia="黑体"/>
          <w:sz w:val="24"/>
        </w:rPr>
        <w:t>图</w:t>
      </w:r>
      <w:r>
        <w:rPr>
          <w:rFonts w:eastAsia="黑体" w:hint="eastAsia"/>
          <w:sz w:val="24"/>
        </w:rPr>
        <w:t>6-10</w:t>
      </w:r>
      <w:r w:rsidRPr="00885843">
        <w:rPr>
          <w:rFonts w:eastAsia="黑体"/>
          <w:sz w:val="24"/>
        </w:rPr>
        <w:t xml:space="preserve"> </w:t>
      </w:r>
      <w:r>
        <w:rPr>
          <w:rFonts w:eastAsia="黑体" w:hint="eastAsia"/>
          <w:sz w:val="24"/>
        </w:rPr>
        <w:t>程序设计题</w:t>
      </w:r>
      <w:r>
        <w:rPr>
          <w:rFonts w:eastAsia="黑体" w:hint="eastAsia"/>
          <w:sz w:val="24"/>
        </w:rPr>
        <w:t>2</w:t>
      </w:r>
      <w:r w:rsidRPr="00885843">
        <w:rPr>
          <w:rFonts w:eastAsia="黑体"/>
          <w:sz w:val="24"/>
        </w:rPr>
        <w:t>的</w:t>
      </w:r>
      <w:r>
        <w:rPr>
          <w:rFonts w:eastAsia="黑体" w:hint="eastAsia"/>
          <w:sz w:val="24"/>
        </w:rPr>
        <w:t>运行结果</w:t>
      </w:r>
      <w:r w:rsidRPr="00885843">
        <w:rPr>
          <w:rFonts w:eastAsia="黑体"/>
          <w:sz w:val="24"/>
        </w:rPr>
        <w:t>图</w:t>
      </w:r>
    </w:p>
    <w:p w14:paraId="20BF49D4" w14:textId="77777777" w:rsidR="00191B7B" w:rsidRPr="00EE7C4F" w:rsidRDefault="00191B7B" w:rsidP="00191B7B">
      <w:pPr>
        <w:spacing w:line="360" w:lineRule="auto"/>
        <w:rPr>
          <w:sz w:val="24"/>
        </w:rPr>
      </w:pPr>
      <w:r w:rsidRPr="00EE7C4F">
        <w:rPr>
          <w:rFonts w:hint="eastAsia"/>
          <w:sz w:val="24"/>
        </w:rPr>
        <w:t>（</w:t>
      </w:r>
      <w:r w:rsidRPr="00EE7C4F">
        <w:rPr>
          <w:rFonts w:hint="eastAsia"/>
          <w:sz w:val="24"/>
        </w:rPr>
        <w:t>3</w:t>
      </w:r>
      <w:r w:rsidRPr="00EE7C4F">
        <w:rPr>
          <w:rFonts w:hint="eastAsia"/>
          <w:sz w:val="24"/>
        </w:rPr>
        <w:t>）输入</w:t>
      </w:r>
      <w:r w:rsidRPr="00EE7C4F">
        <w:rPr>
          <w:rFonts w:hint="eastAsia"/>
          <w:sz w:val="24"/>
        </w:rPr>
        <w:t>n</w:t>
      </w:r>
      <w:r w:rsidRPr="00EE7C4F">
        <w:rPr>
          <w:rFonts w:hint="eastAsia"/>
          <w:sz w:val="24"/>
        </w:rPr>
        <w:t>行文本，每行不超过</w:t>
      </w:r>
      <w:r w:rsidRPr="00EE7C4F">
        <w:rPr>
          <w:rFonts w:hint="eastAsia"/>
          <w:sz w:val="24"/>
        </w:rPr>
        <w:t>80</w:t>
      </w:r>
      <w:r w:rsidRPr="00EE7C4F">
        <w:rPr>
          <w:rFonts w:hint="eastAsia"/>
          <w:sz w:val="24"/>
        </w:rPr>
        <w:t>个字符，用字符指针数组指向键盘输入的</w:t>
      </w:r>
      <w:r w:rsidRPr="00EE7C4F">
        <w:rPr>
          <w:rFonts w:hint="eastAsia"/>
          <w:sz w:val="24"/>
        </w:rPr>
        <w:t>n</w:t>
      </w:r>
      <w:r w:rsidRPr="00EE7C4F">
        <w:rPr>
          <w:rFonts w:hint="eastAsia"/>
          <w:sz w:val="24"/>
        </w:rPr>
        <w:t>行文本，且</w:t>
      </w:r>
      <w:r w:rsidRPr="00EE7C4F">
        <w:rPr>
          <w:rFonts w:hint="eastAsia"/>
          <w:sz w:val="24"/>
        </w:rPr>
        <w:t>n</w:t>
      </w:r>
      <w:r w:rsidRPr="00EE7C4F">
        <w:rPr>
          <w:rFonts w:hint="eastAsia"/>
          <w:sz w:val="24"/>
        </w:rPr>
        <w:t>行文本的存储无冗余，删除每一行中的前置空格（</w:t>
      </w:r>
      <w:r w:rsidRPr="00EE7C4F">
        <w:rPr>
          <w:sz w:val="24"/>
        </w:rPr>
        <w:t>' '</w:t>
      </w:r>
      <w:r w:rsidRPr="00EE7C4F">
        <w:rPr>
          <w:rFonts w:hint="eastAsia"/>
          <w:sz w:val="24"/>
        </w:rPr>
        <w:t>）和水平制表符（</w:t>
      </w:r>
      <w:r w:rsidRPr="00EE7C4F">
        <w:rPr>
          <w:sz w:val="24"/>
        </w:rPr>
        <w:t>'\t'</w:t>
      </w:r>
      <w:r w:rsidRPr="00EE7C4F">
        <w:rPr>
          <w:rFonts w:hint="eastAsia"/>
          <w:sz w:val="24"/>
        </w:rPr>
        <w:t>）。要求：将删除一行文本中前置空格和水平制表符的功能定义成函数，在</w:t>
      </w:r>
      <w:r w:rsidRPr="00EE7C4F">
        <w:rPr>
          <w:rFonts w:hint="eastAsia"/>
          <w:sz w:val="24"/>
        </w:rPr>
        <w:t>m</w:t>
      </w:r>
      <w:r w:rsidRPr="00EE7C4F">
        <w:rPr>
          <w:sz w:val="24"/>
        </w:rPr>
        <w:t>ain</w:t>
      </w:r>
      <w:r w:rsidRPr="00EE7C4F">
        <w:rPr>
          <w:rFonts w:hint="eastAsia"/>
          <w:sz w:val="24"/>
        </w:rPr>
        <w:t>函数中输出删除前置空格符的各行。</w:t>
      </w:r>
    </w:p>
    <w:p w14:paraId="65801E4F" w14:textId="77777777" w:rsidR="00191B7B" w:rsidRDefault="00191B7B" w:rsidP="00191B7B">
      <w:pPr>
        <w:snapToGrid w:val="0"/>
        <w:spacing w:line="360" w:lineRule="auto"/>
      </w:pPr>
      <w:r>
        <w:rPr>
          <w:rFonts w:ascii="宋体" w:hAnsi="宋体" w:hint="eastAsia"/>
          <w:b/>
          <w:bCs/>
          <w:sz w:val="24"/>
        </w:rPr>
        <w:t>解答：</w:t>
      </w:r>
    </w:p>
    <w:p w14:paraId="7F17A3CC" w14:textId="77777777" w:rsidR="00191B7B" w:rsidRDefault="00191B7B" w:rsidP="00191B7B">
      <w:pPr>
        <w:snapToGrid w:val="0"/>
        <w:spacing w:line="360" w:lineRule="auto"/>
      </w:pPr>
      <w:r>
        <w:rPr>
          <w:sz w:val="24"/>
        </w:rPr>
        <w:t>       1</w:t>
      </w:r>
      <w:r>
        <w:rPr>
          <w:rFonts w:ascii="宋体" w:hAnsi="宋体" w:hint="eastAsia"/>
          <w:sz w:val="24"/>
        </w:rPr>
        <w:t>）</w:t>
      </w:r>
      <w:r>
        <w:rPr>
          <w:sz w:val="24"/>
        </w:rPr>
        <w:t xml:space="preserve"> </w:t>
      </w:r>
      <w:r>
        <w:rPr>
          <w:rFonts w:ascii="宋体" w:hAnsi="宋体" w:hint="eastAsia"/>
          <w:sz w:val="24"/>
        </w:rPr>
        <w:t>算法流程如图</w:t>
      </w:r>
      <w:r>
        <w:rPr>
          <w:rFonts w:hint="eastAsia"/>
          <w:sz w:val="24"/>
        </w:rPr>
        <w:t>6-11</w:t>
      </w:r>
      <w:r>
        <w:rPr>
          <w:rFonts w:ascii="宋体" w:hAnsi="宋体" w:hint="eastAsia"/>
          <w:sz w:val="24"/>
        </w:rPr>
        <w:t>所示。</w:t>
      </w:r>
    </w:p>
    <w:p w14:paraId="48F3C6EA" w14:textId="77777777" w:rsidR="00191B7B" w:rsidRDefault="00191B7B" w:rsidP="00191B7B">
      <w:pPr>
        <w:snapToGrid w:val="0"/>
        <w:spacing w:line="360" w:lineRule="auto"/>
        <w:jc w:val="center"/>
      </w:pPr>
      <w:r>
        <w:rPr>
          <w:sz w:val="24"/>
        </w:rPr>
        <w:t> </w:t>
      </w:r>
      <w:r>
        <w:object w:dxaOrig="5431" w:dyaOrig="12127" w14:anchorId="1BCB2A86">
          <v:shape id="_x0000_i1042" type="#_x0000_t75" style="width:171.55pt;height:383.15pt" o:ole="">
            <v:imagedata r:id="rId101" o:title=""/>
          </v:shape>
          <o:OLEObject Type="Embed" ProgID="Visio.Drawing.15" ShapeID="_x0000_i1042" DrawAspect="Content" ObjectID="_1731524804" r:id="rId102"/>
        </w:object>
      </w:r>
    </w:p>
    <w:p w14:paraId="4B22D7F3" w14:textId="77777777" w:rsidR="00191B7B" w:rsidRDefault="00191B7B" w:rsidP="00191B7B">
      <w:pPr>
        <w:snapToGrid w:val="0"/>
        <w:jc w:val="center"/>
      </w:pPr>
      <w:r>
        <w:rPr>
          <w:rFonts w:ascii="黑体" w:eastAsia="黑体" w:hAnsi="黑体" w:hint="eastAsia"/>
          <w:sz w:val="24"/>
        </w:rPr>
        <w:t>图</w:t>
      </w:r>
      <w:r>
        <w:rPr>
          <w:sz w:val="24"/>
        </w:rPr>
        <w:t>6-</w:t>
      </w:r>
      <w:r>
        <w:rPr>
          <w:rFonts w:hint="eastAsia"/>
          <w:sz w:val="24"/>
        </w:rPr>
        <w:t>11</w:t>
      </w:r>
      <w:r>
        <w:rPr>
          <w:sz w:val="24"/>
        </w:rPr>
        <w:t xml:space="preserve"> </w:t>
      </w:r>
      <w:r>
        <w:rPr>
          <w:rFonts w:ascii="黑体" w:eastAsia="黑体" w:hAnsi="黑体" w:hint="eastAsia"/>
          <w:sz w:val="24"/>
        </w:rPr>
        <w:t>编程设计题</w:t>
      </w:r>
      <w:r>
        <w:rPr>
          <w:rFonts w:hint="eastAsia"/>
          <w:sz w:val="24"/>
        </w:rPr>
        <w:t>3</w:t>
      </w:r>
      <w:r>
        <w:rPr>
          <w:rFonts w:ascii="黑体" w:eastAsia="黑体" w:hAnsi="黑体" w:hint="eastAsia"/>
          <w:sz w:val="24"/>
        </w:rPr>
        <w:t>的程序流程图</w:t>
      </w:r>
    </w:p>
    <w:p w14:paraId="12C3500F" w14:textId="77777777" w:rsidR="00191B7B" w:rsidRDefault="00191B7B" w:rsidP="00191B7B">
      <w:pPr>
        <w:snapToGrid w:val="0"/>
        <w:spacing w:line="360" w:lineRule="auto"/>
        <w:ind w:firstLine="480"/>
      </w:pPr>
      <w:r>
        <w:rPr>
          <w:sz w:val="24"/>
        </w:rPr>
        <w:lastRenderedPageBreak/>
        <w:t>2</w:t>
      </w:r>
      <w:r>
        <w:rPr>
          <w:rFonts w:ascii="宋体" w:hAnsi="宋体" w:hint="eastAsia"/>
          <w:sz w:val="24"/>
        </w:rPr>
        <w:t>）源程序清单</w:t>
      </w:r>
    </w:p>
    <w:p w14:paraId="69E30D90" w14:textId="77777777" w:rsidR="00191B7B" w:rsidRPr="00C63B9B" w:rsidRDefault="00191B7B" w:rsidP="00191B7B">
      <w:pPr>
        <w:snapToGrid w:val="0"/>
        <w:spacing w:line="360" w:lineRule="auto"/>
        <w:ind w:firstLine="480"/>
        <w:rPr>
          <w:sz w:val="24"/>
        </w:rPr>
      </w:pPr>
      <w:r w:rsidRPr="00C63B9B">
        <w:rPr>
          <w:sz w:val="24"/>
        </w:rPr>
        <w:t>#include&lt;stdio.h&gt;</w:t>
      </w:r>
    </w:p>
    <w:p w14:paraId="468C3D68" w14:textId="77777777" w:rsidR="00191B7B" w:rsidRPr="00C63B9B" w:rsidRDefault="00191B7B" w:rsidP="00191B7B">
      <w:pPr>
        <w:snapToGrid w:val="0"/>
        <w:spacing w:line="360" w:lineRule="auto"/>
        <w:ind w:firstLine="480"/>
        <w:rPr>
          <w:sz w:val="24"/>
        </w:rPr>
      </w:pPr>
      <w:r w:rsidRPr="00C63B9B">
        <w:rPr>
          <w:rFonts w:hint="eastAsia"/>
          <w:sz w:val="24"/>
        </w:rPr>
        <w:t>#include&lt;stdlib.h&gt;  //malloc</w:t>
      </w:r>
      <w:r w:rsidRPr="00C63B9B">
        <w:rPr>
          <w:rFonts w:hint="eastAsia"/>
          <w:sz w:val="24"/>
        </w:rPr>
        <w:t>在</w:t>
      </w:r>
      <w:proofErr w:type="spellStart"/>
      <w:r w:rsidRPr="00C63B9B">
        <w:rPr>
          <w:rFonts w:hint="eastAsia"/>
          <w:sz w:val="24"/>
        </w:rPr>
        <w:t>stdlib</w:t>
      </w:r>
      <w:proofErr w:type="spellEnd"/>
      <w:r w:rsidRPr="00C63B9B">
        <w:rPr>
          <w:rFonts w:hint="eastAsia"/>
          <w:sz w:val="24"/>
        </w:rPr>
        <w:t>里面</w:t>
      </w:r>
    </w:p>
    <w:p w14:paraId="0D1C8E6F" w14:textId="77777777" w:rsidR="00191B7B" w:rsidRPr="00C63B9B" w:rsidRDefault="00191B7B" w:rsidP="00191B7B">
      <w:pPr>
        <w:snapToGrid w:val="0"/>
        <w:spacing w:line="360" w:lineRule="auto"/>
        <w:ind w:firstLine="480"/>
        <w:rPr>
          <w:sz w:val="24"/>
        </w:rPr>
      </w:pPr>
      <w:r w:rsidRPr="00C63B9B">
        <w:rPr>
          <w:sz w:val="24"/>
        </w:rPr>
        <w:t>#include&lt;string.h&gt;</w:t>
      </w:r>
    </w:p>
    <w:p w14:paraId="1B90EF06" w14:textId="77777777" w:rsidR="00191B7B" w:rsidRPr="00C63B9B" w:rsidRDefault="00191B7B" w:rsidP="00191B7B">
      <w:pPr>
        <w:snapToGrid w:val="0"/>
        <w:spacing w:line="360" w:lineRule="auto"/>
        <w:ind w:firstLine="480"/>
        <w:rPr>
          <w:sz w:val="24"/>
        </w:rPr>
      </w:pPr>
      <w:r w:rsidRPr="00C63B9B">
        <w:rPr>
          <w:sz w:val="24"/>
        </w:rPr>
        <w:t>#define N 3</w:t>
      </w:r>
    </w:p>
    <w:p w14:paraId="222E8396" w14:textId="77777777" w:rsidR="00191B7B" w:rsidRPr="00C63B9B" w:rsidRDefault="00191B7B" w:rsidP="00191B7B">
      <w:pPr>
        <w:snapToGrid w:val="0"/>
        <w:spacing w:line="360" w:lineRule="auto"/>
        <w:ind w:firstLine="480"/>
        <w:rPr>
          <w:sz w:val="24"/>
        </w:rPr>
      </w:pPr>
      <w:r w:rsidRPr="00C63B9B">
        <w:rPr>
          <w:sz w:val="24"/>
        </w:rPr>
        <w:t>char *</w:t>
      </w:r>
      <w:proofErr w:type="spellStart"/>
      <w:r w:rsidRPr="00C63B9B">
        <w:rPr>
          <w:sz w:val="24"/>
        </w:rPr>
        <w:t>delete_bank</w:t>
      </w:r>
      <w:proofErr w:type="spellEnd"/>
      <w:r w:rsidRPr="00C63B9B">
        <w:rPr>
          <w:sz w:val="24"/>
        </w:rPr>
        <w:t>(char *s)</w:t>
      </w:r>
    </w:p>
    <w:p w14:paraId="6D7AD320" w14:textId="77777777" w:rsidR="00191B7B" w:rsidRPr="00C63B9B" w:rsidRDefault="00191B7B" w:rsidP="00191B7B">
      <w:pPr>
        <w:snapToGrid w:val="0"/>
        <w:spacing w:line="360" w:lineRule="auto"/>
        <w:ind w:firstLine="480"/>
        <w:rPr>
          <w:sz w:val="24"/>
        </w:rPr>
      </w:pPr>
      <w:r w:rsidRPr="00C63B9B">
        <w:rPr>
          <w:sz w:val="24"/>
        </w:rPr>
        <w:t>{</w:t>
      </w:r>
    </w:p>
    <w:p w14:paraId="1C027753" w14:textId="77777777" w:rsidR="00191B7B" w:rsidRPr="00C63B9B" w:rsidRDefault="00191B7B" w:rsidP="00191B7B">
      <w:pPr>
        <w:snapToGrid w:val="0"/>
        <w:spacing w:line="360" w:lineRule="auto"/>
        <w:ind w:firstLine="480"/>
        <w:rPr>
          <w:sz w:val="24"/>
        </w:rPr>
      </w:pPr>
      <w:r w:rsidRPr="00C63B9B">
        <w:rPr>
          <w:sz w:val="24"/>
        </w:rPr>
        <w:tab/>
        <w:t>while(*s==' '||*s=='\t')</w:t>
      </w:r>
    </w:p>
    <w:p w14:paraId="25A87901" w14:textId="77777777" w:rsidR="00191B7B" w:rsidRPr="00C63B9B" w:rsidRDefault="00191B7B" w:rsidP="00191B7B">
      <w:pPr>
        <w:snapToGrid w:val="0"/>
        <w:spacing w:line="360" w:lineRule="auto"/>
        <w:ind w:firstLine="480"/>
        <w:rPr>
          <w:sz w:val="24"/>
        </w:rPr>
      </w:pPr>
      <w:r w:rsidRPr="00C63B9B">
        <w:rPr>
          <w:sz w:val="24"/>
        </w:rPr>
        <w:tab/>
        <w:t>{</w:t>
      </w:r>
    </w:p>
    <w:p w14:paraId="4B36EAA3" w14:textId="77777777" w:rsidR="00191B7B" w:rsidRPr="00C63B9B" w:rsidRDefault="00191B7B" w:rsidP="00191B7B">
      <w:pPr>
        <w:snapToGrid w:val="0"/>
        <w:spacing w:line="360" w:lineRule="auto"/>
        <w:ind w:firstLine="480"/>
        <w:rPr>
          <w:sz w:val="24"/>
        </w:rPr>
      </w:pPr>
      <w:r w:rsidRPr="00C63B9B">
        <w:rPr>
          <w:sz w:val="24"/>
        </w:rPr>
        <w:tab/>
      </w:r>
      <w:r w:rsidRPr="00C63B9B">
        <w:rPr>
          <w:sz w:val="24"/>
        </w:rPr>
        <w:tab/>
        <w:t>s++;</w:t>
      </w:r>
    </w:p>
    <w:p w14:paraId="14D44FCD" w14:textId="77777777" w:rsidR="00191B7B" w:rsidRPr="00C63B9B" w:rsidRDefault="00191B7B" w:rsidP="00191B7B">
      <w:pPr>
        <w:snapToGrid w:val="0"/>
        <w:spacing w:line="360" w:lineRule="auto"/>
        <w:ind w:firstLine="480"/>
        <w:rPr>
          <w:sz w:val="24"/>
        </w:rPr>
      </w:pPr>
      <w:r w:rsidRPr="00C63B9B">
        <w:rPr>
          <w:sz w:val="24"/>
        </w:rPr>
        <w:tab/>
        <w:t>}</w:t>
      </w:r>
    </w:p>
    <w:p w14:paraId="3006241F" w14:textId="77777777" w:rsidR="00191B7B" w:rsidRPr="00C63B9B" w:rsidRDefault="00191B7B" w:rsidP="00191B7B">
      <w:pPr>
        <w:snapToGrid w:val="0"/>
        <w:spacing w:line="360" w:lineRule="auto"/>
        <w:ind w:firstLine="480"/>
        <w:rPr>
          <w:sz w:val="24"/>
        </w:rPr>
      </w:pPr>
      <w:r w:rsidRPr="00C63B9B">
        <w:rPr>
          <w:sz w:val="24"/>
        </w:rPr>
        <w:tab/>
        <w:t>return s;</w:t>
      </w:r>
    </w:p>
    <w:p w14:paraId="76A47906" w14:textId="77777777" w:rsidR="00191B7B" w:rsidRPr="00C63B9B" w:rsidRDefault="00191B7B" w:rsidP="00191B7B">
      <w:pPr>
        <w:snapToGrid w:val="0"/>
        <w:spacing w:line="360" w:lineRule="auto"/>
        <w:ind w:firstLine="480"/>
        <w:rPr>
          <w:sz w:val="24"/>
        </w:rPr>
      </w:pPr>
      <w:r w:rsidRPr="00C63B9B">
        <w:rPr>
          <w:sz w:val="24"/>
        </w:rPr>
        <w:t>}</w:t>
      </w:r>
    </w:p>
    <w:p w14:paraId="1EC3CB20" w14:textId="77777777" w:rsidR="00191B7B" w:rsidRPr="00C63B9B" w:rsidRDefault="00191B7B" w:rsidP="00191B7B">
      <w:pPr>
        <w:snapToGrid w:val="0"/>
        <w:spacing w:line="360" w:lineRule="auto"/>
        <w:ind w:firstLine="480"/>
        <w:rPr>
          <w:sz w:val="24"/>
        </w:rPr>
      </w:pPr>
      <w:r w:rsidRPr="00C63B9B">
        <w:rPr>
          <w:sz w:val="24"/>
        </w:rPr>
        <w:t>int main()</w:t>
      </w:r>
    </w:p>
    <w:p w14:paraId="58544C7C" w14:textId="77777777" w:rsidR="00191B7B" w:rsidRPr="00C63B9B" w:rsidRDefault="00191B7B" w:rsidP="00191B7B">
      <w:pPr>
        <w:snapToGrid w:val="0"/>
        <w:spacing w:line="360" w:lineRule="auto"/>
        <w:ind w:firstLine="480"/>
        <w:rPr>
          <w:sz w:val="24"/>
        </w:rPr>
      </w:pPr>
      <w:r w:rsidRPr="00C63B9B">
        <w:rPr>
          <w:sz w:val="24"/>
        </w:rPr>
        <w:t>{</w:t>
      </w:r>
    </w:p>
    <w:p w14:paraId="3507244A" w14:textId="77777777" w:rsidR="00191B7B" w:rsidRPr="00C63B9B" w:rsidRDefault="00191B7B" w:rsidP="00191B7B">
      <w:pPr>
        <w:snapToGrid w:val="0"/>
        <w:spacing w:line="360" w:lineRule="auto"/>
        <w:ind w:firstLine="480"/>
        <w:rPr>
          <w:sz w:val="24"/>
        </w:rPr>
      </w:pPr>
      <w:r w:rsidRPr="00C63B9B">
        <w:rPr>
          <w:sz w:val="24"/>
        </w:rPr>
        <w:tab/>
        <w:t xml:space="preserve">int </w:t>
      </w:r>
      <w:proofErr w:type="spellStart"/>
      <w:r w:rsidRPr="00C63B9B">
        <w:rPr>
          <w:sz w:val="24"/>
        </w:rPr>
        <w:t>i</w:t>
      </w:r>
      <w:proofErr w:type="spellEnd"/>
      <w:r w:rsidRPr="00C63B9B">
        <w:rPr>
          <w:sz w:val="24"/>
        </w:rPr>
        <w:t>;</w:t>
      </w:r>
    </w:p>
    <w:p w14:paraId="6E07EC4B" w14:textId="77777777" w:rsidR="00191B7B" w:rsidRPr="00C63B9B" w:rsidRDefault="00191B7B" w:rsidP="00191B7B">
      <w:pPr>
        <w:snapToGrid w:val="0"/>
        <w:spacing w:line="360" w:lineRule="auto"/>
        <w:ind w:firstLine="480"/>
        <w:rPr>
          <w:sz w:val="24"/>
        </w:rPr>
      </w:pPr>
      <w:r w:rsidRPr="00C63B9B">
        <w:rPr>
          <w:sz w:val="24"/>
        </w:rPr>
        <w:tab/>
        <w:t>char *s[N], t[80];</w:t>
      </w:r>
    </w:p>
    <w:p w14:paraId="4100E90A" w14:textId="77777777" w:rsidR="00191B7B" w:rsidRPr="00C63B9B" w:rsidRDefault="00191B7B" w:rsidP="00191B7B">
      <w:pPr>
        <w:snapToGrid w:val="0"/>
        <w:spacing w:line="360" w:lineRule="auto"/>
        <w:ind w:firstLine="480"/>
        <w:rPr>
          <w:sz w:val="24"/>
        </w:rPr>
      </w:pPr>
      <w:r w:rsidRPr="00C63B9B">
        <w:rPr>
          <w:sz w:val="24"/>
        </w:rPr>
        <w:tab/>
        <w:t>char *s1[N];</w:t>
      </w:r>
    </w:p>
    <w:p w14:paraId="5AF8FEC5" w14:textId="77777777" w:rsidR="00191B7B" w:rsidRPr="00C63B9B" w:rsidRDefault="00191B7B" w:rsidP="00191B7B">
      <w:pPr>
        <w:snapToGrid w:val="0"/>
        <w:spacing w:line="360" w:lineRule="auto"/>
        <w:ind w:firstLine="480"/>
        <w:rPr>
          <w:sz w:val="24"/>
        </w:rPr>
      </w:pPr>
      <w:r w:rsidRPr="00C63B9B">
        <w:rPr>
          <w:sz w:val="24"/>
        </w:rPr>
        <w:tab/>
        <w:t>for (</w:t>
      </w:r>
      <w:proofErr w:type="spellStart"/>
      <w:r w:rsidRPr="00C63B9B">
        <w:rPr>
          <w:sz w:val="24"/>
        </w:rPr>
        <w:t>i</w:t>
      </w:r>
      <w:proofErr w:type="spellEnd"/>
      <w:r w:rsidRPr="00C63B9B">
        <w:rPr>
          <w:sz w:val="24"/>
        </w:rPr>
        <w:t xml:space="preserve">=0; </w:t>
      </w:r>
      <w:proofErr w:type="spellStart"/>
      <w:r w:rsidRPr="00C63B9B">
        <w:rPr>
          <w:sz w:val="24"/>
        </w:rPr>
        <w:t>i</w:t>
      </w:r>
      <w:proofErr w:type="spellEnd"/>
      <w:r w:rsidRPr="00C63B9B">
        <w:rPr>
          <w:sz w:val="24"/>
        </w:rPr>
        <w:t xml:space="preserve">&lt;N; </w:t>
      </w:r>
      <w:proofErr w:type="spellStart"/>
      <w:r w:rsidRPr="00C63B9B">
        <w:rPr>
          <w:sz w:val="24"/>
        </w:rPr>
        <w:t>i</w:t>
      </w:r>
      <w:proofErr w:type="spellEnd"/>
      <w:r w:rsidRPr="00C63B9B">
        <w:rPr>
          <w:sz w:val="24"/>
        </w:rPr>
        <w:t>++)</w:t>
      </w:r>
    </w:p>
    <w:p w14:paraId="1D52B91D" w14:textId="77777777" w:rsidR="00191B7B" w:rsidRPr="00C63B9B" w:rsidRDefault="00191B7B" w:rsidP="00191B7B">
      <w:pPr>
        <w:snapToGrid w:val="0"/>
        <w:spacing w:line="360" w:lineRule="auto"/>
        <w:ind w:firstLine="480"/>
        <w:rPr>
          <w:sz w:val="24"/>
        </w:rPr>
      </w:pPr>
      <w:r w:rsidRPr="00C63B9B">
        <w:rPr>
          <w:sz w:val="24"/>
        </w:rPr>
        <w:tab/>
        <w:t>{</w:t>
      </w:r>
    </w:p>
    <w:p w14:paraId="09945672" w14:textId="77777777" w:rsidR="00191B7B" w:rsidRPr="00C63B9B" w:rsidRDefault="00191B7B" w:rsidP="00191B7B">
      <w:pPr>
        <w:snapToGrid w:val="0"/>
        <w:spacing w:line="360" w:lineRule="auto"/>
        <w:ind w:firstLine="480"/>
        <w:rPr>
          <w:sz w:val="24"/>
        </w:rPr>
      </w:pPr>
      <w:r w:rsidRPr="00C63B9B">
        <w:rPr>
          <w:sz w:val="24"/>
        </w:rPr>
        <w:tab/>
      </w:r>
      <w:r w:rsidRPr="00C63B9B">
        <w:rPr>
          <w:sz w:val="24"/>
        </w:rPr>
        <w:tab/>
        <w:t>gets(t);</w:t>
      </w:r>
    </w:p>
    <w:p w14:paraId="1AC4FCC7" w14:textId="77777777" w:rsidR="00191B7B" w:rsidRPr="00C63B9B" w:rsidRDefault="00191B7B" w:rsidP="00191B7B">
      <w:pPr>
        <w:snapToGrid w:val="0"/>
        <w:spacing w:line="360" w:lineRule="auto"/>
        <w:ind w:firstLine="480"/>
        <w:rPr>
          <w:sz w:val="24"/>
        </w:rPr>
      </w:pPr>
      <w:r w:rsidRPr="00C63B9B">
        <w:rPr>
          <w:sz w:val="24"/>
        </w:rPr>
        <w:tab/>
      </w:r>
      <w:r w:rsidRPr="00C63B9B">
        <w:rPr>
          <w:sz w:val="24"/>
        </w:rPr>
        <w:tab/>
        <w:t>s[</w:t>
      </w:r>
      <w:proofErr w:type="spellStart"/>
      <w:r w:rsidRPr="00C63B9B">
        <w:rPr>
          <w:sz w:val="24"/>
        </w:rPr>
        <w:t>i</w:t>
      </w:r>
      <w:proofErr w:type="spellEnd"/>
      <w:r w:rsidRPr="00C63B9B">
        <w:rPr>
          <w:sz w:val="24"/>
        </w:rPr>
        <w:t>] = (char *)malloc(</w:t>
      </w:r>
      <w:proofErr w:type="spellStart"/>
      <w:r w:rsidRPr="00C63B9B">
        <w:rPr>
          <w:sz w:val="24"/>
        </w:rPr>
        <w:t>strlen</w:t>
      </w:r>
      <w:proofErr w:type="spellEnd"/>
      <w:r w:rsidRPr="00C63B9B">
        <w:rPr>
          <w:sz w:val="24"/>
        </w:rPr>
        <w:t>(t)+1);</w:t>
      </w:r>
    </w:p>
    <w:p w14:paraId="12221BF6" w14:textId="77777777" w:rsidR="00191B7B" w:rsidRPr="00C63B9B" w:rsidRDefault="00191B7B" w:rsidP="00191B7B">
      <w:pPr>
        <w:snapToGrid w:val="0"/>
        <w:spacing w:line="360" w:lineRule="auto"/>
        <w:ind w:firstLine="480"/>
        <w:rPr>
          <w:sz w:val="24"/>
        </w:rPr>
      </w:pPr>
      <w:r w:rsidRPr="00C63B9B">
        <w:rPr>
          <w:sz w:val="24"/>
        </w:rPr>
        <w:tab/>
      </w:r>
      <w:r w:rsidRPr="00C63B9B">
        <w:rPr>
          <w:sz w:val="24"/>
        </w:rPr>
        <w:tab/>
        <w:t>s1[</w:t>
      </w:r>
      <w:proofErr w:type="spellStart"/>
      <w:r w:rsidRPr="00C63B9B">
        <w:rPr>
          <w:sz w:val="24"/>
        </w:rPr>
        <w:t>i</w:t>
      </w:r>
      <w:proofErr w:type="spellEnd"/>
      <w:r w:rsidRPr="00C63B9B">
        <w:rPr>
          <w:sz w:val="24"/>
        </w:rPr>
        <w:t>] = s[</w:t>
      </w:r>
      <w:proofErr w:type="spellStart"/>
      <w:r w:rsidRPr="00C63B9B">
        <w:rPr>
          <w:sz w:val="24"/>
        </w:rPr>
        <w:t>i</w:t>
      </w:r>
      <w:proofErr w:type="spellEnd"/>
      <w:r w:rsidRPr="00C63B9B">
        <w:rPr>
          <w:sz w:val="24"/>
        </w:rPr>
        <w:t>];</w:t>
      </w:r>
    </w:p>
    <w:p w14:paraId="419772A6" w14:textId="77777777" w:rsidR="00191B7B" w:rsidRPr="00C63B9B" w:rsidRDefault="00191B7B" w:rsidP="00191B7B">
      <w:pPr>
        <w:snapToGrid w:val="0"/>
        <w:spacing w:line="360" w:lineRule="auto"/>
        <w:ind w:firstLine="480"/>
        <w:rPr>
          <w:sz w:val="24"/>
        </w:rPr>
      </w:pPr>
      <w:r w:rsidRPr="00C63B9B">
        <w:rPr>
          <w:rFonts w:hint="eastAsia"/>
          <w:sz w:val="24"/>
        </w:rPr>
        <w:tab/>
      </w:r>
      <w:r w:rsidRPr="00C63B9B">
        <w:rPr>
          <w:rFonts w:hint="eastAsia"/>
          <w:sz w:val="24"/>
        </w:rPr>
        <w:tab/>
      </w:r>
      <w:proofErr w:type="spellStart"/>
      <w:r w:rsidRPr="00C63B9B">
        <w:rPr>
          <w:rFonts w:hint="eastAsia"/>
          <w:sz w:val="24"/>
        </w:rPr>
        <w:t>strcpy</w:t>
      </w:r>
      <w:proofErr w:type="spellEnd"/>
      <w:r w:rsidRPr="00C63B9B">
        <w:rPr>
          <w:rFonts w:hint="eastAsia"/>
          <w:sz w:val="24"/>
        </w:rPr>
        <w:t>(s[</w:t>
      </w:r>
      <w:proofErr w:type="spellStart"/>
      <w:r w:rsidRPr="00C63B9B">
        <w:rPr>
          <w:rFonts w:hint="eastAsia"/>
          <w:sz w:val="24"/>
        </w:rPr>
        <w:t>i</w:t>
      </w:r>
      <w:proofErr w:type="spellEnd"/>
      <w:r w:rsidRPr="00C63B9B">
        <w:rPr>
          <w:rFonts w:hint="eastAsia"/>
          <w:sz w:val="24"/>
        </w:rPr>
        <w:t>],t);  //</w:t>
      </w:r>
      <w:r w:rsidRPr="00C63B9B">
        <w:rPr>
          <w:rFonts w:hint="eastAsia"/>
          <w:sz w:val="24"/>
        </w:rPr>
        <w:t>此处将</w:t>
      </w:r>
      <w:r w:rsidRPr="00C63B9B">
        <w:rPr>
          <w:rFonts w:hint="eastAsia"/>
          <w:sz w:val="24"/>
        </w:rPr>
        <w:t>t</w:t>
      </w:r>
      <w:r w:rsidRPr="00C63B9B">
        <w:rPr>
          <w:rFonts w:hint="eastAsia"/>
          <w:sz w:val="24"/>
        </w:rPr>
        <w:t>存入新开辟的空间</w:t>
      </w:r>
    </w:p>
    <w:p w14:paraId="6A1632AD" w14:textId="77777777" w:rsidR="00191B7B" w:rsidRPr="00C63B9B" w:rsidRDefault="00191B7B" w:rsidP="00191B7B">
      <w:pPr>
        <w:snapToGrid w:val="0"/>
        <w:spacing w:line="360" w:lineRule="auto"/>
        <w:ind w:firstLine="480"/>
        <w:rPr>
          <w:sz w:val="24"/>
        </w:rPr>
      </w:pPr>
      <w:r w:rsidRPr="00C63B9B">
        <w:rPr>
          <w:sz w:val="24"/>
        </w:rPr>
        <w:tab/>
      </w:r>
      <w:r w:rsidRPr="00C63B9B">
        <w:rPr>
          <w:sz w:val="24"/>
        </w:rPr>
        <w:tab/>
        <w:t>s[</w:t>
      </w:r>
      <w:proofErr w:type="spellStart"/>
      <w:r w:rsidRPr="00C63B9B">
        <w:rPr>
          <w:sz w:val="24"/>
        </w:rPr>
        <w:t>i</w:t>
      </w:r>
      <w:proofErr w:type="spellEnd"/>
      <w:r w:rsidRPr="00C63B9B">
        <w:rPr>
          <w:sz w:val="24"/>
        </w:rPr>
        <w:t>]=</w:t>
      </w:r>
      <w:proofErr w:type="spellStart"/>
      <w:r w:rsidRPr="00C63B9B">
        <w:rPr>
          <w:sz w:val="24"/>
        </w:rPr>
        <w:t>delete_bank</w:t>
      </w:r>
      <w:proofErr w:type="spellEnd"/>
      <w:r w:rsidRPr="00C63B9B">
        <w:rPr>
          <w:sz w:val="24"/>
        </w:rPr>
        <w:t>(s[</w:t>
      </w:r>
      <w:proofErr w:type="spellStart"/>
      <w:r w:rsidRPr="00C63B9B">
        <w:rPr>
          <w:sz w:val="24"/>
        </w:rPr>
        <w:t>i</w:t>
      </w:r>
      <w:proofErr w:type="spellEnd"/>
      <w:r w:rsidRPr="00C63B9B">
        <w:rPr>
          <w:sz w:val="24"/>
        </w:rPr>
        <w:t>]);</w:t>
      </w:r>
    </w:p>
    <w:p w14:paraId="70A31805" w14:textId="77777777" w:rsidR="00191B7B" w:rsidRPr="00C63B9B" w:rsidRDefault="00191B7B" w:rsidP="00191B7B">
      <w:pPr>
        <w:snapToGrid w:val="0"/>
        <w:spacing w:line="360" w:lineRule="auto"/>
        <w:ind w:firstLine="480"/>
        <w:rPr>
          <w:sz w:val="24"/>
        </w:rPr>
      </w:pPr>
      <w:r w:rsidRPr="00C63B9B">
        <w:rPr>
          <w:sz w:val="24"/>
        </w:rPr>
        <w:tab/>
        <w:t>}</w:t>
      </w:r>
    </w:p>
    <w:p w14:paraId="3BDD7DB7" w14:textId="77777777" w:rsidR="00191B7B" w:rsidRPr="00C63B9B" w:rsidRDefault="00191B7B" w:rsidP="00191B7B">
      <w:pPr>
        <w:snapToGrid w:val="0"/>
        <w:spacing w:line="360" w:lineRule="auto"/>
        <w:ind w:firstLine="480"/>
        <w:rPr>
          <w:sz w:val="24"/>
        </w:rPr>
      </w:pPr>
      <w:r w:rsidRPr="00C63B9B">
        <w:rPr>
          <w:sz w:val="24"/>
        </w:rPr>
        <w:tab/>
        <w:t>for (</w:t>
      </w:r>
      <w:proofErr w:type="spellStart"/>
      <w:r w:rsidRPr="00C63B9B">
        <w:rPr>
          <w:sz w:val="24"/>
        </w:rPr>
        <w:t>i</w:t>
      </w:r>
      <w:proofErr w:type="spellEnd"/>
      <w:r w:rsidRPr="00C63B9B">
        <w:rPr>
          <w:sz w:val="24"/>
        </w:rPr>
        <w:t xml:space="preserve">=0; </w:t>
      </w:r>
      <w:proofErr w:type="spellStart"/>
      <w:r w:rsidRPr="00C63B9B">
        <w:rPr>
          <w:sz w:val="24"/>
        </w:rPr>
        <w:t>i</w:t>
      </w:r>
      <w:proofErr w:type="spellEnd"/>
      <w:r w:rsidRPr="00C63B9B">
        <w:rPr>
          <w:sz w:val="24"/>
        </w:rPr>
        <w:t xml:space="preserve">&lt;N; </w:t>
      </w:r>
      <w:proofErr w:type="spellStart"/>
      <w:r w:rsidRPr="00C63B9B">
        <w:rPr>
          <w:sz w:val="24"/>
        </w:rPr>
        <w:t>i</w:t>
      </w:r>
      <w:proofErr w:type="spellEnd"/>
      <w:r w:rsidRPr="00C63B9B">
        <w:rPr>
          <w:sz w:val="24"/>
        </w:rPr>
        <w:t>++)</w:t>
      </w:r>
      <w:r w:rsidRPr="00C63B9B">
        <w:rPr>
          <w:sz w:val="24"/>
        </w:rPr>
        <w:tab/>
        <w:t>puts(s[</w:t>
      </w:r>
      <w:proofErr w:type="spellStart"/>
      <w:r w:rsidRPr="00C63B9B">
        <w:rPr>
          <w:sz w:val="24"/>
        </w:rPr>
        <w:t>i</w:t>
      </w:r>
      <w:proofErr w:type="spellEnd"/>
      <w:r w:rsidRPr="00C63B9B">
        <w:rPr>
          <w:sz w:val="24"/>
        </w:rPr>
        <w:t>]);</w:t>
      </w:r>
    </w:p>
    <w:p w14:paraId="3B2C9FBC" w14:textId="77777777" w:rsidR="00191B7B" w:rsidRPr="00C63B9B" w:rsidRDefault="00191B7B" w:rsidP="00191B7B">
      <w:pPr>
        <w:snapToGrid w:val="0"/>
        <w:spacing w:line="360" w:lineRule="auto"/>
        <w:ind w:firstLine="480"/>
        <w:rPr>
          <w:sz w:val="24"/>
        </w:rPr>
      </w:pPr>
      <w:r w:rsidRPr="00C63B9B">
        <w:rPr>
          <w:sz w:val="24"/>
        </w:rPr>
        <w:tab/>
        <w:t>for (</w:t>
      </w:r>
      <w:proofErr w:type="spellStart"/>
      <w:r w:rsidRPr="00C63B9B">
        <w:rPr>
          <w:sz w:val="24"/>
        </w:rPr>
        <w:t>i</w:t>
      </w:r>
      <w:proofErr w:type="spellEnd"/>
      <w:r w:rsidRPr="00C63B9B">
        <w:rPr>
          <w:sz w:val="24"/>
        </w:rPr>
        <w:t xml:space="preserve">=0; </w:t>
      </w:r>
      <w:proofErr w:type="spellStart"/>
      <w:r w:rsidRPr="00C63B9B">
        <w:rPr>
          <w:sz w:val="24"/>
        </w:rPr>
        <w:t>i</w:t>
      </w:r>
      <w:proofErr w:type="spellEnd"/>
      <w:r w:rsidRPr="00C63B9B">
        <w:rPr>
          <w:sz w:val="24"/>
        </w:rPr>
        <w:t xml:space="preserve">&lt;N; </w:t>
      </w:r>
      <w:proofErr w:type="spellStart"/>
      <w:r w:rsidRPr="00C63B9B">
        <w:rPr>
          <w:sz w:val="24"/>
        </w:rPr>
        <w:t>i</w:t>
      </w:r>
      <w:proofErr w:type="spellEnd"/>
      <w:r w:rsidRPr="00C63B9B">
        <w:rPr>
          <w:sz w:val="24"/>
        </w:rPr>
        <w:t>++)</w:t>
      </w:r>
    </w:p>
    <w:p w14:paraId="39F8C95D" w14:textId="77777777" w:rsidR="00191B7B" w:rsidRPr="00C63B9B" w:rsidRDefault="00191B7B" w:rsidP="00191B7B">
      <w:pPr>
        <w:snapToGrid w:val="0"/>
        <w:spacing w:line="360" w:lineRule="auto"/>
        <w:ind w:firstLine="480"/>
        <w:rPr>
          <w:sz w:val="24"/>
        </w:rPr>
      </w:pPr>
      <w:r w:rsidRPr="00C63B9B">
        <w:rPr>
          <w:sz w:val="24"/>
        </w:rPr>
        <w:tab/>
        <w:t>{</w:t>
      </w:r>
    </w:p>
    <w:p w14:paraId="1851B500" w14:textId="77777777" w:rsidR="00191B7B" w:rsidRPr="00C63B9B" w:rsidRDefault="00191B7B" w:rsidP="00191B7B">
      <w:pPr>
        <w:snapToGrid w:val="0"/>
        <w:spacing w:line="360" w:lineRule="auto"/>
        <w:ind w:firstLine="480"/>
        <w:rPr>
          <w:sz w:val="24"/>
        </w:rPr>
      </w:pPr>
      <w:r w:rsidRPr="00C63B9B">
        <w:rPr>
          <w:sz w:val="24"/>
        </w:rPr>
        <w:tab/>
      </w:r>
      <w:r w:rsidRPr="00C63B9B">
        <w:rPr>
          <w:sz w:val="24"/>
        </w:rPr>
        <w:tab/>
        <w:t>free(s1[</w:t>
      </w:r>
      <w:proofErr w:type="spellStart"/>
      <w:r w:rsidRPr="00C63B9B">
        <w:rPr>
          <w:sz w:val="24"/>
        </w:rPr>
        <w:t>i</w:t>
      </w:r>
      <w:proofErr w:type="spellEnd"/>
      <w:r w:rsidRPr="00C63B9B">
        <w:rPr>
          <w:sz w:val="24"/>
        </w:rPr>
        <w:t>]);</w:t>
      </w:r>
    </w:p>
    <w:p w14:paraId="11998E08" w14:textId="77777777" w:rsidR="00191B7B" w:rsidRPr="00C63B9B" w:rsidRDefault="00191B7B" w:rsidP="00191B7B">
      <w:pPr>
        <w:snapToGrid w:val="0"/>
        <w:spacing w:line="360" w:lineRule="auto"/>
        <w:ind w:firstLine="480"/>
        <w:rPr>
          <w:sz w:val="24"/>
        </w:rPr>
      </w:pPr>
      <w:r w:rsidRPr="00C63B9B">
        <w:rPr>
          <w:sz w:val="24"/>
        </w:rPr>
        <w:tab/>
        <w:t>}</w:t>
      </w:r>
    </w:p>
    <w:p w14:paraId="4AEA71E4" w14:textId="77777777" w:rsidR="00191B7B" w:rsidRPr="00C63B9B" w:rsidRDefault="00191B7B" w:rsidP="00191B7B">
      <w:pPr>
        <w:snapToGrid w:val="0"/>
        <w:spacing w:line="360" w:lineRule="auto"/>
        <w:ind w:firstLine="480"/>
        <w:rPr>
          <w:sz w:val="24"/>
        </w:rPr>
      </w:pPr>
      <w:r w:rsidRPr="00C63B9B">
        <w:rPr>
          <w:sz w:val="24"/>
        </w:rPr>
        <w:tab/>
        <w:t>return 0;</w:t>
      </w:r>
    </w:p>
    <w:p w14:paraId="1F201F62" w14:textId="77777777" w:rsidR="00191B7B" w:rsidRDefault="00191B7B" w:rsidP="00191B7B">
      <w:pPr>
        <w:snapToGrid w:val="0"/>
        <w:spacing w:line="360" w:lineRule="auto"/>
        <w:ind w:firstLine="480"/>
        <w:rPr>
          <w:sz w:val="24"/>
        </w:rPr>
      </w:pPr>
      <w:r w:rsidRPr="00C63B9B">
        <w:rPr>
          <w:sz w:val="24"/>
        </w:rPr>
        <w:t>}</w:t>
      </w:r>
    </w:p>
    <w:p w14:paraId="2E60A721" w14:textId="77777777" w:rsidR="00191B7B" w:rsidRDefault="00191B7B" w:rsidP="00191B7B">
      <w:pPr>
        <w:snapToGrid w:val="0"/>
        <w:spacing w:line="360" w:lineRule="auto"/>
        <w:ind w:firstLine="480"/>
      </w:pPr>
      <w:r>
        <w:rPr>
          <w:sz w:val="24"/>
        </w:rPr>
        <w:lastRenderedPageBreak/>
        <w:t>3</w:t>
      </w:r>
      <w:r>
        <w:rPr>
          <w:rFonts w:ascii="宋体" w:hAnsi="宋体" w:hint="eastAsia"/>
          <w:sz w:val="24"/>
        </w:rPr>
        <w:t>）测试</w:t>
      </w:r>
    </w:p>
    <w:p w14:paraId="4CF85D20" w14:textId="77777777" w:rsidR="00191B7B" w:rsidRDefault="00191B7B" w:rsidP="00191B7B">
      <w:pPr>
        <w:snapToGrid w:val="0"/>
        <w:spacing w:line="360" w:lineRule="auto"/>
        <w:ind w:firstLine="480"/>
      </w:pPr>
      <w:r>
        <w:rPr>
          <w:sz w:val="24"/>
        </w:rPr>
        <w:t xml:space="preserve">  </w:t>
      </w:r>
      <w:r>
        <w:rPr>
          <w:rFonts w:ascii="宋体" w:hAnsi="宋体" w:hint="eastAsia"/>
          <w:sz w:val="24"/>
        </w:rPr>
        <w:t>（</w:t>
      </w:r>
      <w:r>
        <w:rPr>
          <w:sz w:val="24"/>
        </w:rPr>
        <w:t>a</w:t>
      </w:r>
      <w:r>
        <w:rPr>
          <w:rFonts w:ascii="宋体" w:hAnsi="宋体" w:hint="eastAsia"/>
          <w:sz w:val="24"/>
        </w:rPr>
        <w:t>）</w:t>
      </w:r>
      <w:r>
        <w:rPr>
          <w:sz w:val="24"/>
        </w:rPr>
        <w:t xml:space="preserve"> </w:t>
      </w:r>
      <w:r>
        <w:rPr>
          <w:rFonts w:ascii="宋体" w:hAnsi="宋体" w:hint="eastAsia"/>
          <w:sz w:val="24"/>
        </w:rPr>
        <w:t>测试数据：</w:t>
      </w:r>
    </w:p>
    <w:p w14:paraId="6F19810B" w14:textId="77777777" w:rsidR="00191B7B" w:rsidRPr="0037209B" w:rsidRDefault="00191B7B" w:rsidP="00191B7B">
      <w:pPr>
        <w:snapToGrid w:val="0"/>
        <w:spacing w:line="360" w:lineRule="auto"/>
        <w:ind w:firstLine="480"/>
        <w:rPr>
          <w:sz w:val="24"/>
        </w:rPr>
      </w:pPr>
      <w:r>
        <w:rPr>
          <w:sz w:val="24"/>
        </w:rPr>
        <w:t xml:space="preserve">        </w:t>
      </w:r>
      <w:r w:rsidRPr="0037209B">
        <w:rPr>
          <w:sz w:val="24"/>
        </w:rPr>
        <w:t xml:space="preserve">    </w:t>
      </w:r>
      <w:proofErr w:type="spellStart"/>
      <w:r w:rsidRPr="0037209B">
        <w:rPr>
          <w:sz w:val="24"/>
        </w:rPr>
        <w:t>abcd</w:t>
      </w:r>
      <w:proofErr w:type="spellEnd"/>
      <w:r w:rsidRPr="0037209B">
        <w:rPr>
          <w:sz w:val="24"/>
        </w:rPr>
        <w:t xml:space="preserve">   </w:t>
      </w:r>
      <w:proofErr w:type="spellStart"/>
      <w:r w:rsidRPr="0037209B">
        <w:rPr>
          <w:sz w:val="24"/>
        </w:rPr>
        <w:t>bcv</w:t>
      </w:r>
      <w:proofErr w:type="spellEnd"/>
    </w:p>
    <w:p w14:paraId="40787CD4" w14:textId="77777777" w:rsidR="00191B7B" w:rsidRPr="0037209B" w:rsidRDefault="00191B7B" w:rsidP="00191B7B">
      <w:pPr>
        <w:snapToGrid w:val="0"/>
        <w:spacing w:line="360" w:lineRule="auto"/>
        <w:ind w:firstLine="480"/>
        <w:rPr>
          <w:sz w:val="24"/>
        </w:rPr>
      </w:pPr>
      <w:r w:rsidRPr="0037209B">
        <w:rPr>
          <w:sz w:val="24"/>
        </w:rPr>
        <w:t xml:space="preserve">                </w:t>
      </w:r>
      <w:proofErr w:type="spellStart"/>
      <w:r w:rsidRPr="0037209B">
        <w:rPr>
          <w:sz w:val="24"/>
        </w:rPr>
        <w:t>qieiu</w:t>
      </w:r>
      <w:proofErr w:type="spellEnd"/>
      <w:r w:rsidRPr="0037209B">
        <w:rPr>
          <w:sz w:val="24"/>
        </w:rPr>
        <w:t xml:space="preserve">   </w:t>
      </w:r>
      <w:proofErr w:type="spellStart"/>
      <w:r w:rsidRPr="0037209B">
        <w:rPr>
          <w:sz w:val="24"/>
        </w:rPr>
        <w:t>ij</w:t>
      </w:r>
      <w:proofErr w:type="spellEnd"/>
    </w:p>
    <w:p w14:paraId="6959B857" w14:textId="77777777" w:rsidR="00191B7B" w:rsidRPr="0037209B" w:rsidRDefault="00191B7B" w:rsidP="00191B7B">
      <w:pPr>
        <w:snapToGrid w:val="0"/>
        <w:spacing w:line="360" w:lineRule="auto"/>
        <w:ind w:firstLineChars="700" w:firstLine="1680"/>
        <w:rPr>
          <w:sz w:val="24"/>
        </w:rPr>
      </w:pPr>
      <w:proofErr w:type="spellStart"/>
      <w:r w:rsidRPr="0037209B">
        <w:rPr>
          <w:sz w:val="24"/>
        </w:rPr>
        <w:t>idwif</w:t>
      </w:r>
      <w:proofErr w:type="spellEnd"/>
      <w:r w:rsidRPr="0037209B">
        <w:rPr>
          <w:sz w:val="24"/>
        </w:rPr>
        <w:t xml:space="preserve"> </w:t>
      </w:r>
      <w:proofErr w:type="spellStart"/>
      <w:r w:rsidRPr="0037209B">
        <w:rPr>
          <w:sz w:val="24"/>
        </w:rPr>
        <w:t>iejf</w:t>
      </w:r>
      <w:proofErr w:type="spellEnd"/>
    </w:p>
    <w:p w14:paraId="3201CDF4" w14:textId="77777777" w:rsidR="00191B7B" w:rsidRDefault="00191B7B" w:rsidP="00191B7B">
      <w:pPr>
        <w:snapToGrid w:val="0"/>
        <w:spacing w:line="360" w:lineRule="auto"/>
        <w:ind w:firstLine="480"/>
      </w:pPr>
      <w:r>
        <w:rPr>
          <w:sz w:val="24"/>
        </w:rPr>
        <w:t xml:space="preserve">  </w:t>
      </w:r>
      <w:r>
        <w:rPr>
          <w:rFonts w:ascii="宋体" w:hAnsi="宋体" w:hint="eastAsia"/>
          <w:sz w:val="24"/>
        </w:rPr>
        <w:t>（</w:t>
      </w:r>
      <w:r>
        <w:rPr>
          <w:sz w:val="24"/>
        </w:rPr>
        <w:t>b</w:t>
      </w:r>
      <w:r>
        <w:rPr>
          <w:rFonts w:ascii="宋体" w:hAnsi="宋体" w:hint="eastAsia"/>
          <w:sz w:val="24"/>
        </w:rPr>
        <w:t>）</w:t>
      </w:r>
      <w:r>
        <w:rPr>
          <w:sz w:val="24"/>
        </w:rPr>
        <w:t xml:space="preserve"> </w:t>
      </w:r>
      <w:r>
        <w:rPr>
          <w:rFonts w:ascii="宋体" w:hAnsi="宋体" w:hint="eastAsia"/>
          <w:sz w:val="24"/>
        </w:rPr>
        <w:t>对应测试数据的运行结果截图</w:t>
      </w:r>
    </w:p>
    <w:p w14:paraId="0A46D625" w14:textId="77777777" w:rsidR="00191B7B" w:rsidRDefault="00191B7B" w:rsidP="00191B7B">
      <w:pPr>
        <w:snapToGrid w:val="0"/>
        <w:spacing w:line="360" w:lineRule="auto"/>
        <w:ind w:firstLine="480"/>
        <w:jc w:val="center"/>
      </w:pPr>
      <w:r w:rsidRPr="0037209B">
        <w:rPr>
          <w:noProof/>
        </w:rPr>
        <w:drawing>
          <wp:inline distT="0" distB="0" distL="0" distR="0" wp14:anchorId="2657CA52" wp14:editId="10F965C9">
            <wp:extent cx="4351397" cy="20232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51397" cy="2023285"/>
                    </a:xfrm>
                    <a:prstGeom prst="rect">
                      <a:avLst/>
                    </a:prstGeom>
                  </pic:spPr>
                </pic:pic>
              </a:graphicData>
            </a:graphic>
          </wp:inline>
        </w:drawing>
      </w:r>
    </w:p>
    <w:p w14:paraId="5A920E60" w14:textId="77777777" w:rsidR="00191B7B" w:rsidRDefault="00191B7B" w:rsidP="00191B7B">
      <w:pPr>
        <w:snapToGrid w:val="0"/>
        <w:jc w:val="center"/>
        <w:rPr>
          <w:rFonts w:ascii="黑体" w:eastAsia="黑体" w:hAnsi="黑体"/>
          <w:sz w:val="24"/>
        </w:rPr>
      </w:pPr>
      <w:r>
        <w:rPr>
          <w:rFonts w:ascii="黑体" w:eastAsia="黑体" w:hAnsi="黑体" w:hint="eastAsia"/>
          <w:sz w:val="24"/>
        </w:rPr>
        <w:t>图</w:t>
      </w:r>
      <w:r>
        <w:rPr>
          <w:sz w:val="24"/>
        </w:rPr>
        <w:t>6-</w:t>
      </w:r>
      <w:r>
        <w:rPr>
          <w:rFonts w:hint="eastAsia"/>
          <w:sz w:val="24"/>
        </w:rPr>
        <w:t>12</w:t>
      </w:r>
      <w:r>
        <w:rPr>
          <w:sz w:val="24"/>
        </w:rPr>
        <w:t xml:space="preserve"> </w:t>
      </w:r>
      <w:r>
        <w:rPr>
          <w:rFonts w:ascii="黑体" w:eastAsia="黑体" w:hAnsi="黑体" w:hint="eastAsia"/>
          <w:sz w:val="24"/>
        </w:rPr>
        <w:t>程序设计题</w:t>
      </w:r>
      <w:r>
        <w:rPr>
          <w:rFonts w:hint="eastAsia"/>
          <w:sz w:val="24"/>
        </w:rPr>
        <w:t>3</w:t>
      </w:r>
      <w:r>
        <w:rPr>
          <w:rFonts w:ascii="黑体" w:eastAsia="黑体" w:hAnsi="黑体" w:hint="eastAsia"/>
          <w:sz w:val="24"/>
        </w:rPr>
        <w:t>的运行结果图</w:t>
      </w:r>
    </w:p>
    <w:p w14:paraId="303E56E9" w14:textId="77777777" w:rsidR="00191B7B" w:rsidRDefault="00191B7B" w:rsidP="00191B7B">
      <w:pPr>
        <w:snapToGrid w:val="0"/>
        <w:jc w:val="center"/>
        <w:rPr>
          <w:rFonts w:ascii="黑体" w:eastAsia="黑体" w:hAnsi="黑体"/>
          <w:sz w:val="24"/>
        </w:rPr>
      </w:pPr>
    </w:p>
    <w:p w14:paraId="629900E9" w14:textId="77777777" w:rsidR="00191B7B" w:rsidRPr="00E907D1" w:rsidRDefault="00191B7B" w:rsidP="00191B7B">
      <w:pPr>
        <w:snapToGrid w:val="0"/>
        <w:jc w:val="left"/>
      </w:pPr>
    </w:p>
    <w:p w14:paraId="22C4C370" w14:textId="77777777" w:rsidR="00191B7B" w:rsidRPr="00EE7C4F" w:rsidRDefault="00191B7B" w:rsidP="00191B7B">
      <w:pPr>
        <w:spacing w:line="360" w:lineRule="auto"/>
        <w:rPr>
          <w:sz w:val="24"/>
        </w:rPr>
      </w:pPr>
      <w:r w:rsidRPr="00EE7C4F">
        <w:rPr>
          <w:rFonts w:hint="eastAsia"/>
          <w:sz w:val="24"/>
        </w:rPr>
        <w:t>（</w:t>
      </w:r>
      <w:r w:rsidRPr="00EE7C4F">
        <w:rPr>
          <w:rFonts w:hint="eastAsia"/>
          <w:sz w:val="24"/>
        </w:rPr>
        <w:t>4</w:t>
      </w:r>
      <w:r w:rsidRPr="00EE7C4F">
        <w:rPr>
          <w:rFonts w:hint="eastAsia"/>
          <w:sz w:val="24"/>
        </w:rPr>
        <w:t>）编写</w:t>
      </w:r>
      <w:r w:rsidRPr="00EE7C4F">
        <w:rPr>
          <w:rFonts w:hint="eastAsia"/>
          <w:sz w:val="24"/>
        </w:rPr>
        <w:t>8</w:t>
      </w:r>
      <w:r w:rsidRPr="00EE7C4F">
        <w:rPr>
          <w:rFonts w:hint="eastAsia"/>
          <w:sz w:val="24"/>
        </w:rPr>
        <w:t>个任务函数，一个</w:t>
      </w:r>
      <w:r w:rsidRPr="00EE7C4F">
        <w:rPr>
          <w:rFonts w:hint="eastAsia"/>
          <w:sz w:val="24"/>
        </w:rPr>
        <w:t>s</w:t>
      </w:r>
      <w:r w:rsidRPr="00EE7C4F">
        <w:rPr>
          <w:sz w:val="24"/>
        </w:rPr>
        <w:t>cheduler</w:t>
      </w:r>
      <w:r w:rsidRPr="00EE7C4F">
        <w:rPr>
          <w:rFonts w:hint="eastAsia"/>
          <w:sz w:val="24"/>
        </w:rPr>
        <w:t>调度函数和一个</w:t>
      </w:r>
      <w:r w:rsidRPr="00EE7C4F">
        <w:rPr>
          <w:rFonts w:hint="eastAsia"/>
          <w:sz w:val="24"/>
        </w:rPr>
        <w:t>e</w:t>
      </w:r>
      <w:r w:rsidRPr="00EE7C4F">
        <w:rPr>
          <w:sz w:val="24"/>
        </w:rPr>
        <w:t>xecut</w:t>
      </w:r>
      <w:r w:rsidRPr="00EE7C4F">
        <w:rPr>
          <w:rFonts w:hint="eastAsia"/>
          <w:sz w:val="24"/>
        </w:rPr>
        <w:t>e</w:t>
      </w:r>
      <w:r w:rsidRPr="00EE7C4F">
        <w:rPr>
          <w:rFonts w:hint="eastAsia"/>
          <w:sz w:val="24"/>
        </w:rPr>
        <w:t>执行函数。仅在</w:t>
      </w:r>
      <w:r w:rsidRPr="00EE7C4F">
        <w:rPr>
          <w:rFonts w:hint="eastAsia"/>
          <w:sz w:val="24"/>
        </w:rPr>
        <w:t>m</w:t>
      </w:r>
      <w:r w:rsidRPr="00EE7C4F">
        <w:rPr>
          <w:sz w:val="24"/>
        </w:rPr>
        <w:t>ain</w:t>
      </w:r>
      <w:r w:rsidRPr="00EE7C4F">
        <w:rPr>
          <w:rFonts w:hint="eastAsia"/>
          <w:sz w:val="24"/>
        </w:rPr>
        <w:t>函数中调用</w:t>
      </w:r>
      <w:r w:rsidRPr="00EE7C4F">
        <w:rPr>
          <w:rFonts w:hint="eastAsia"/>
          <w:sz w:val="24"/>
        </w:rPr>
        <w:t>s</w:t>
      </w:r>
      <w:r w:rsidRPr="00EE7C4F">
        <w:rPr>
          <w:sz w:val="24"/>
        </w:rPr>
        <w:t>cheduler</w:t>
      </w:r>
      <w:r w:rsidRPr="00EE7C4F">
        <w:rPr>
          <w:rFonts w:hint="eastAsia"/>
          <w:sz w:val="24"/>
        </w:rPr>
        <w:t>函数，</w:t>
      </w:r>
      <w:r w:rsidRPr="00EE7C4F">
        <w:rPr>
          <w:sz w:val="24"/>
        </w:rPr>
        <w:t>scheduler</w:t>
      </w:r>
      <w:r w:rsidRPr="00EE7C4F">
        <w:rPr>
          <w:rFonts w:hint="eastAsia"/>
          <w:sz w:val="24"/>
        </w:rPr>
        <w:t>函数要求用最快的方式调度执行用户指定的任务函数。</w:t>
      </w:r>
    </w:p>
    <w:p w14:paraId="718A5C87" w14:textId="77777777" w:rsidR="00191B7B" w:rsidRPr="00EE7C4F" w:rsidRDefault="00191B7B" w:rsidP="00191B7B">
      <w:pPr>
        <w:spacing w:line="360" w:lineRule="auto"/>
        <w:ind w:firstLine="480"/>
        <w:rPr>
          <w:sz w:val="24"/>
        </w:rPr>
      </w:pPr>
      <w:r w:rsidRPr="00EE7C4F">
        <w:rPr>
          <w:rFonts w:ascii="宋体" w:hAnsi="宋体" w:hint="eastAsia"/>
          <w:sz w:val="24"/>
        </w:rPr>
        <w:t>①</w:t>
      </w:r>
      <w:r w:rsidRPr="00EE7C4F">
        <w:rPr>
          <w:rFonts w:hint="eastAsia"/>
          <w:sz w:val="24"/>
        </w:rPr>
        <w:t>先设计</w:t>
      </w:r>
      <w:r w:rsidRPr="00EE7C4F">
        <w:rPr>
          <w:rFonts w:hint="eastAsia"/>
          <w:sz w:val="24"/>
        </w:rPr>
        <w:t>t</w:t>
      </w:r>
      <w:r w:rsidRPr="00EE7C4F">
        <w:rPr>
          <w:sz w:val="24"/>
        </w:rPr>
        <w:t>ask0, task1, task2, task3, task4, task5, task6, task7</w:t>
      </w:r>
      <w:r w:rsidRPr="00EE7C4F">
        <w:rPr>
          <w:rFonts w:hint="eastAsia"/>
          <w:sz w:val="24"/>
        </w:rPr>
        <w:t>共</w:t>
      </w:r>
      <w:r w:rsidRPr="00EE7C4F">
        <w:rPr>
          <w:rFonts w:hint="eastAsia"/>
          <w:sz w:val="24"/>
        </w:rPr>
        <w:t>8</w:t>
      </w:r>
      <w:r w:rsidRPr="00EE7C4F">
        <w:rPr>
          <w:rFonts w:hint="eastAsia"/>
          <w:sz w:val="24"/>
        </w:rPr>
        <w:t>个任务函数，每个任务函数的任务就是输出该任务被调用的字符串。例如，第</w:t>
      </w:r>
      <w:r w:rsidRPr="00EE7C4F">
        <w:rPr>
          <w:rFonts w:hint="eastAsia"/>
          <w:sz w:val="24"/>
        </w:rPr>
        <w:t>0</w:t>
      </w:r>
      <w:r w:rsidRPr="00EE7C4F">
        <w:rPr>
          <w:rFonts w:hint="eastAsia"/>
          <w:sz w:val="24"/>
        </w:rPr>
        <w:t>个任务函数输出“</w:t>
      </w:r>
      <w:r w:rsidRPr="00EE7C4F">
        <w:rPr>
          <w:rFonts w:hint="eastAsia"/>
          <w:sz w:val="24"/>
        </w:rPr>
        <w:t>task</w:t>
      </w:r>
      <w:r w:rsidRPr="00EE7C4F">
        <w:rPr>
          <w:sz w:val="24"/>
        </w:rPr>
        <w:t>0 is called</w:t>
      </w:r>
      <w:r w:rsidRPr="00EE7C4F">
        <w:rPr>
          <w:rFonts w:hint="eastAsia"/>
          <w:sz w:val="24"/>
        </w:rPr>
        <w:t>!</w:t>
      </w:r>
      <w:r w:rsidRPr="00EE7C4F">
        <w:rPr>
          <w:rFonts w:hint="eastAsia"/>
          <w:sz w:val="24"/>
        </w:rPr>
        <w:t>”，第</w:t>
      </w:r>
      <w:r w:rsidRPr="00EE7C4F">
        <w:rPr>
          <w:rFonts w:hint="eastAsia"/>
          <w:sz w:val="24"/>
        </w:rPr>
        <w:t>1</w:t>
      </w:r>
      <w:r w:rsidRPr="00EE7C4F">
        <w:rPr>
          <w:rFonts w:hint="eastAsia"/>
          <w:sz w:val="24"/>
        </w:rPr>
        <w:t>个任务函数输出“</w:t>
      </w:r>
      <w:r w:rsidRPr="00EE7C4F">
        <w:rPr>
          <w:rFonts w:hint="eastAsia"/>
          <w:sz w:val="24"/>
        </w:rPr>
        <w:t>t</w:t>
      </w:r>
      <w:r w:rsidRPr="00EE7C4F">
        <w:rPr>
          <w:sz w:val="24"/>
        </w:rPr>
        <w:t>ask1 is called!</w:t>
      </w:r>
      <w:r w:rsidRPr="00EE7C4F">
        <w:rPr>
          <w:rFonts w:hint="eastAsia"/>
          <w:sz w:val="24"/>
        </w:rPr>
        <w:t>”，以此类推。</w:t>
      </w:r>
    </w:p>
    <w:p w14:paraId="640C93C3" w14:textId="77777777" w:rsidR="00191B7B" w:rsidRPr="00EE7C4F" w:rsidRDefault="00191B7B" w:rsidP="00191B7B">
      <w:pPr>
        <w:spacing w:line="360" w:lineRule="auto"/>
        <w:ind w:firstLine="480"/>
        <w:rPr>
          <w:sz w:val="24"/>
        </w:rPr>
      </w:pPr>
      <w:r w:rsidRPr="00EE7C4F">
        <w:rPr>
          <w:rFonts w:ascii="宋体" w:hAnsi="宋体" w:hint="eastAsia"/>
          <w:sz w:val="24"/>
        </w:rPr>
        <w:t>②</w:t>
      </w:r>
      <w:r w:rsidRPr="00EE7C4F">
        <w:rPr>
          <w:rFonts w:hint="eastAsia"/>
          <w:sz w:val="24"/>
        </w:rPr>
        <w:t>s</w:t>
      </w:r>
      <w:r w:rsidRPr="00EE7C4F">
        <w:rPr>
          <w:sz w:val="24"/>
        </w:rPr>
        <w:t>cheduler</w:t>
      </w:r>
      <w:r w:rsidRPr="00EE7C4F">
        <w:rPr>
          <w:rFonts w:hint="eastAsia"/>
          <w:sz w:val="24"/>
        </w:rPr>
        <w:t>函数根据键盘输入的数字字符的先后顺序，一次调度选择对应的任务函数。例如，输入：</w:t>
      </w:r>
      <w:r w:rsidRPr="00EE7C4F">
        <w:rPr>
          <w:rFonts w:hint="eastAsia"/>
          <w:sz w:val="24"/>
        </w:rPr>
        <w:t>1350</w:t>
      </w:r>
      <w:r w:rsidRPr="00EE7C4F">
        <w:rPr>
          <w:rFonts w:hint="eastAsia"/>
          <w:sz w:val="24"/>
        </w:rPr>
        <w:t>并回车，则</w:t>
      </w:r>
      <w:r w:rsidRPr="00EE7C4F">
        <w:rPr>
          <w:rFonts w:hint="eastAsia"/>
          <w:sz w:val="24"/>
        </w:rPr>
        <w:t>s</w:t>
      </w:r>
      <w:r w:rsidRPr="00EE7C4F">
        <w:rPr>
          <w:sz w:val="24"/>
        </w:rPr>
        <w:t>cheduler</w:t>
      </w:r>
      <w:r w:rsidRPr="00EE7C4F">
        <w:rPr>
          <w:rFonts w:hint="eastAsia"/>
          <w:sz w:val="24"/>
        </w:rPr>
        <w:t>函数一次调度选择</w:t>
      </w:r>
      <w:r w:rsidRPr="00EE7C4F">
        <w:rPr>
          <w:rFonts w:hint="eastAsia"/>
          <w:sz w:val="24"/>
        </w:rPr>
        <w:t>t</w:t>
      </w:r>
      <w:r w:rsidRPr="00EE7C4F">
        <w:rPr>
          <w:sz w:val="24"/>
        </w:rPr>
        <w:t>ask1, task3, taks5, task0</w:t>
      </w:r>
      <w:r w:rsidRPr="00EE7C4F">
        <w:rPr>
          <w:rFonts w:hint="eastAsia"/>
          <w:sz w:val="24"/>
        </w:rPr>
        <w:t>，然后以函数指针数组和任务个数为参数将调度选择结果传递给</w:t>
      </w:r>
      <w:r w:rsidRPr="00EE7C4F">
        <w:rPr>
          <w:rFonts w:hint="eastAsia"/>
          <w:sz w:val="24"/>
        </w:rPr>
        <w:t>e</w:t>
      </w:r>
      <w:r w:rsidRPr="00EE7C4F">
        <w:rPr>
          <w:sz w:val="24"/>
        </w:rPr>
        <w:t>xecute</w:t>
      </w:r>
      <w:r w:rsidRPr="00EE7C4F">
        <w:rPr>
          <w:rFonts w:hint="eastAsia"/>
          <w:sz w:val="24"/>
        </w:rPr>
        <w:t>函数并调用</w:t>
      </w:r>
      <w:r w:rsidRPr="00EE7C4F">
        <w:rPr>
          <w:rFonts w:hint="eastAsia"/>
          <w:sz w:val="24"/>
        </w:rPr>
        <w:t>e</w:t>
      </w:r>
      <w:r w:rsidRPr="00EE7C4F">
        <w:rPr>
          <w:sz w:val="24"/>
        </w:rPr>
        <w:t>xecute</w:t>
      </w:r>
      <w:r w:rsidRPr="00EE7C4F">
        <w:rPr>
          <w:rFonts w:hint="eastAsia"/>
          <w:sz w:val="24"/>
        </w:rPr>
        <w:t>函数。</w:t>
      </w:r>
    </w:p>
    <w:p w14:paraId="518D8F42" w14:textId="77777777" w:rsidR="00191B7B" w:rsidRPr="00EE7C4F" w:rsidRDefault="00191B7B" w:rsidP="00191B7B">
      <w:pPr>
        <w:spacing w:line="360" w:lineRule="auto"/>
        <w:ind w:firstLine="480"/>
        <w:rPr>
          <w:sz w:val="24"/>
        </w:rPr>
      </w:pPr>
      <w:r w:rsidRPr="00EE7C4F">
        <w:rPr>
          <w:rFonts w:ascii="宋体" w:hAnsi="宋体" w:cs="宋体" w:hint="eastAsia"/>
          <w:sz w:val="24"/>
        </w:rPr>
        <w:t>③</w:t>
      </w:r>
      <w:r w:rsidRPr="00EE7C4F">
        <w:rPr>
          <w:sz w:val="24"/>
        </w:rPr>
        <w:t>execute</w:t>
      </w:r>
      <w:r w:rsidRPr="00EE7C4F">
        <w:rPr>
          <w:rFonts w:hint="eastAsia"/>
          <w:sz w:val="24"/>
        </w:rPr>
        <w:t>函数根据</w:t>
      </w:r>
      <w:r w:rsidRPr="00EE7C4F">
        <w:rPr>
          <w:rFonts w:hint="eastAsia"/>
          <w:sz w:val="24"/>
        </w:rPr>
        <w:t>s</w:t>
      </w:r>
      <w:r w:rsidRPr="00EE7C4F">
        <w:rPr>
          <w:sz w:val="24"/>
        </w:rPr>
        <w:t>cheduler</w:t>
      </w:r>
      <w:r w:rsidRPr="00EE7C4F">
        <w:rPr>
          <w:rFonts w:hint="eastAsia"/>
          <w:sz w:val="24"/>
        </w:rPr>
        <w:t>函数传递的指针数组和任务个数为参数，按照指定的先后顺序依此调用执行选定的任务函数。</w:t>
      </w:r>
    </w:p>
    <w:p w14:paraId="3EBDB4A3" w14:textId="77777777" w:rsidR="00191B7B" w:rsidRPr="00EE7C4F" w:rsidRDefault="00191B7B" w:rsidP="00191B7B">
      <w:pPr>
        <w:spacing w:line="360" w:lineRule="auto"/>
        <w:ind w:firstLine="480"/>
        <w:rPr>
          <w:sz w:val="24"/>
        </w:rPr>
      </w:pPr>
      <w:r w:rsidRPr="00EE7C4F">
        <w:rPr>
          <w:rFonts w:hint="eastAsia"/>
          <w:sz w:val="24"/>
        </w:rPr>
        <w:t>例如，当输入</w:t>
      </w:r>
      <w:r w:rsidRPr="00EE7C4F">
        <w:rPr>
          <w:rFonts w:hint="eastAsia"/>
          <w:sz w:val="24"/>
        </w:rPr>
        <w:t>13607122</w:t>
      </w:r>
      <w:r w:rsidRPr="00EE7C4F">
        <w:rPr>
          <w:rFonts w:hint="eastAsia"/>
          <w:sz w:val="24"/>
        </w:rPr>
        <w:t>并回车，程序运行结果如下：</w:t>
      </w:r>
    </w:p>
    <w:p w14:paraId="0EC7AD01" w14:textId="77777777" w:rsidR="00191B7B" w:rsidRPr="00EE7C4F" w:rsidRDefault="00191B7B" w:rsidP="00191B7B">
      <w:pPr>
        <w:spacing w:line="360" w:lineRule="auto"/>
        <w:ind w:firstLine="480"/>
        <w:rPr>
          <w:sz w:val="24"/>
        </w:rPr>
      </w:pPr>
      <w:r w:rsidRPr="00EE7C4F">
        <w:rPr>
          <w:sz w:val="24"/>
        </w:rPr>
        <w:t>task1 is called!</w:t>
      </w:r>
    </w:p>
    <w:p w14:paraId="1D44C666" w14:textId="77777777" w:rsidR="00191B7B" w:rsidRPr="00EE7C4F" w:rsidRDefault="00191B7B" w:rsidP="00191B7B">
      <w:pPr>
        <w:spacing w:line="360" w:lineRule="auto"/>
        <w:ind w:firstLine="480"/>
        <w:rPr>
          <w:sz w:val="24"/>
        </w:rPr>
      </w:pPr>
      <w:r w:rsidRPr="00EE7C4F">
        <w:rPr>
          <w:sz w:val="24"/>
        </w:rPr>
        <w:t>task3 is called!</w:t>
      </w:r>
    </w:p>
    <w:p w14:paraId="727BF205" w14:textId="77777777" w:rsidR="00191B7B" w:rsidRPr="00EE7C4F" w:rsidRDefault="00191B7B" w:rsidP="00191B7B">
      <w:pPr>
        <w:spacing w:line="360" w:lineRule="auto"/>
        <w:ind w:firstLine="480"/>
        <w:rPr>
          <w:sz w:val="24"/>
        </w:rPr>
      </w:pPr>
      <w:r w:rsidRPr="00EE7C4F">
        <w:rPr>
          <w:sz w:val="24"/>
        </w:rPr>
        <w:lastRenderedPageBreak/>
        <w:t>task6 is called!</w:t>
      </w:r>
    </w:p>
    <w:p w14:paraId="1800A826" w14:textId="77777777" w:rsidR="00191B7B" w:rsidRPr="00EE7C4F" w:rsidRDefault="00191B7B" w:rsidP="00191B7B">
      <w:pPr>
        <w:spacing w:line="360" w:lineRule="auto"/>
        <w:ind w:firstLine="480"/>
        <w:rPr>
          <w:sz w:val="24"/>
        </w:rPr>
      </w:pPr>
      <w:r w:rsidRPr="00EE7C4F">
        <w:rPr>
          <w:sz w:val="24"/>
        </w:rPr>
        <w:t>task0 is called!</w:t>
      </w:r>
    </w:p>
    <w:p w14:paraId="6C3F76DE" w14:textId="77777777" w:rsidR="00191B7B" w:rsidRPr="00EE7C4F" w:rsidRDefault="00191B7B" w:rsidP="00191B7B">
      <w:pPr>
        <w:spacing w:line="360" w:lineRule="auto"/>
        <w:ind w:firstLine="480"/>
        <w:rPr>
          <w:sz w:val="24"/>
        </w:rPr>
      </w:pPr>
      <w:r w:rsidRPr="00EE7C4F">
        <w:rPr>
          <w:sz w:val="24"/>
        </w:rPr>
        <w:t>task7 is called!</w:t>
      </w:r>
    </w:p>
    <w:p w14:paraId="59C02446" w14:textId="77777777" w:rsidR="00191B7B" w:rsidRPr="00EE7C4F" w:rsidRDefault="00191B7B" w:rsidP="00191B7B">
      <w:pPr>
        <w:spacing w:line="360" w:lineRule="auto"/>
        <w:ind w:firstLine="480"/>
        <w:rPr>
          <w:sz w:val="24"/>
        </w:rPr>
      </w:pPr>
      <w:r w:rsidRPr="00EE7C4F">
        <w:rPr>
          <w:sz w:val="24"/>
        </w:rPr>
        <w:t>task1 is called!</w:t>
      </w:r>
    </w:p>
    <w:p w14:paraId="3B3C748F" w14:textId="77777777" w:rsidR="00191B7B" w:rsidRPr="00EE7C4F" w:rsidRDefault="00191B7B" w:rsidP="00191B7B">
      <w:pPr>
        <w:spacing w:line="360" w:lineRule="auto"/>
        <w:ind w:firstLine="480"/>
        <w:rPr>
          <w:sz w:val="24"/>
        </w:rPr>
      </w:pPr>
      <w:r w:rsidRPr="00EE7C4F">
        <w:rPr>
          <w:sz w:val="24"/>
        </w:rPr>
        <w:t>task2 is called!</w:t>
      </w:r>
    </w:p>
    <w:p w14:paraId="195077B4" w14:textId="77777777" w:rsidR="00191B7B" w:rsidRPr="00EE7C4F" w:rsidRDefault="00191B7B" w:rsidP="00191B7B">
      <w:pPr>
        <w:spacing w:line="360" w:lineRule="auto"/>
        <w:ind w:firstLine="480"/>
        <w:rPr>
          <w:sz w:val="24"/>
        </w:rPr>
      </w:pPr>
      <w:r w:rsidRPr="00EE7C4F">
        <w:rPr>
          <w:sz w:val="24"/>
        </w:rPr>
        <w:t>task2 is called!</w:t>
      </w:r>
    </w:p>
    <w:p w14:paraId="3F0D017E" w14:textId="77777777" w:rsidR="00191B7B" w:rsidRDefault="00191B7B" w:rsidP="00191B7B">
      <w:pPr>
        <w:snapToGrid w:val="0"/>
        <w:spacing w:line="360" w:lineRule="auto"/>
      </w:pPr>
      <w:r>
        <w:rPr>
          <w:rFonts w:ascii="宋体" w:hAnsi="宋体" w:hint="eastAsia"/>
          <w:b/>
          <w:bCs/>
          <w:sz w:val="24"/>
        </w:rPr>
        <w:t>解答：</w:t>
      </w:r>
    </w:p>
    <w:p w14:paraId="70FF1517" w14:textId="77777777" w:rsidR="00191B7B" w:rsidRDefault="00191B7B" w:rsidP="00191B7B">
      <w:pPr>
        <w:snapToGrid w:val="0"/>
        <w:spacing w:line="360" w:lineRule="auto"/>
        <w:ind w:firstLine="480"/>
      </w:pPr>
      <w:r>
        <w:rPr>
          <w:rFonts w:hint="eastAsia"/>
          <w:sz w:val="24"/>
        </w:rPr>
        <w:t>1</w:t>
      </w:r>
      <w:r>
        <w:rPr>
          <w:rFonts w:ascii="宋体" w:hAnsi="宋体" w:hint="eastAsia"/>
          <w:sz w:val="24"/>
        </w:rPr>
        <w:t>）源程序清单</w:t>
      </w:r>
    </w:p>
    <w:p w14:paraId="04D8F6CA" w14:textId="77777777" w:rsidR="00191B7B" w:rsidRPr="009B0245" w:rsidRDefault="00191B7B" w:rsidP="00191B7B">
      <w:pPr>
        <w:snapToGrid w:val="0"/>
        <w:spacing w:line="360" w:lineRule="auto"/>
        <w:ind w:firstLine="480"/>
        <w:rPr>
          <w:sz w:val="24"/>
        </w:rPr>
      </w:pPr>
      <w:r w:rsidRPr="009B0245">
        <w:rPr>
          <w:sz w:val="24"/>
        </w:rPr>
        <w:t>#include&lt;stdio.h&gt;</w:t>
      </w:r>
    </w:p>
    <w:p w14:paraId="1280585C" w14:textId="77777777" w:rsidR="00191B7B" w:rsidRPr="009B0245" w:rsidRDefault="00191B7B" w:rsidP="00191B7B">
      <w:pPr>
        <w:snapToGrid w:val="0"/>
        <w:spacing w:line="360" w:lineRule="auto"/>
        <w:ind w:firstLine="480"/>
        <w:rPr>
          <w:sz w:val="24"/>
        </w:rPr>
      </w:pPr>
      <w:r w:rsidRPr="009B0245">
        <w:rPr>
          <w:sz w:val="24"/>
        </w:rPr>
        <w:t>void scheduler(void);</w:t>
      </w:r>
    </w:p>
    <w:p w14:paraId="60CA8501" w14:textId="77777777" w:rsidR="00191B7B" w:rsidRPr="009B0245" w:rsidRDefault="00191B7B" w:rsidP="00191B7B">
      <w:pPr>
        <w:snapToGrid w:val="0"/>
        <w:spacing w:line="360" w:lineRule="auto"/>
        <w:ind w:firstLine="480"/>
        <w:rPr>
          <w:sz w:val="24"/>
        </w:rPr>
      </w:pPr>
      <w:r w:rsidRPr="009B0245">
        <w:rPr>
          <w:sz w:val="24"/>
        </w:rPr>
        <w:t>void task0(void);</w:t>
      </w:r>
    </w:p>
    <w:p w14:paraId="545D716C" w14:textId="77777777" w:rsidR="00191B7B" w:rsidRPr="009B0245" w:rsidRDefault="00191B7B" w:rsidP="00191B7B">
      <w:pPr>
        <w:snapToGrid w:val="0"/>
        <w:spacing w:line="360" w:lineRule="auto"/>
        <w:ind w:firstLine="480"/>
        <w:rPr>
          <w:sz w:val="24"/>
        </w:rPr>
      </w:pPr>
      <w:r w:rsidRPr="009B0245">
        <w:rPr>
          <w:sz w:val="24"/>
        </w:rPr>
        <w:t>void task1(void);</w:t>
      </w:r>
    </w:p>
    <w:p w14:paraId="1FD511F4" w14:textId="77777777" w:rsidR="00191B7B" w:rsidRPr="009B0245" w:rsidRDefault="00191B7B" w:rsidP="00191B7B">
      <w:pPr>
        <w:snapToGrid w:val="0"/>
        <w:spacing w:line="360" w:lineRule="auto"/>
        <w:ind w:firstLine="480"/>
        <w:rPr>
          <w:sz w:val="24"/>
        </w:rPr>
      </w:pPr>
      <w:r w:rsidRPr="009B0245">
        <w:rPr>
          <w:sz w:val="24"/>
        </w:rPr>
        <w:t>void task2(void);</w:t>
      </w:r>
    </w:p>
    <w:p w14:paraId="4C1E8FB0" w14:textId="77777777" w:rsidR="00191B7B" w:rsidRPr="009B0245" w:rsidRDefault="00191B7B" w:rsidP="00191B7B">
      <w:pPr>
        <w:snapToGrid w:val="0"/>
        <w:spacing w:line="360" w:lineRule="auto"/>
        <w:ind w:firstLine="480"/>
        <w:rPr>
          <w:sz w:val="24"/>
        </w:rPr>
      </w:pPr>
      <w:r w:rsidRPr="009B0245">
        <w:rPr>
          <w:sz w:val="24"/>
        </w:rPr>
        <w:t>void task3(void);</w:t>
      </w:r>
    </w:p>
    <w:p w14:paraId="4B7B28CE" w14:textId="77777777" w:rsidR="00191B7B" w:rsidRPr="009B0245" w:rsidRDefault="00191B7B" w:rsidP="00191B7B">
      <w:pPr>
        <w:snapToGrid w:val="0"/>
        <w:spacing w:line="360" w:lineRule="auto"/>
        <w:ind w:firstLine="480"/>
        <w:rPr>
          <w:sz w:val="24"/>
        </w:rPr>
      </w:pPr>
      <w:r w:rsidRPr="009B0245">
        <w:rPr>
          <w:sz w:val="24"/>
        </w:rPr>
        <w:t>void task4(void);</w:t>
      </w:r>
    </w:p>
    <w:p w14:paraId="4ED946D2" w14:textId="77777777" w:rsidR="00191B7B" w:rsidRPr="009B0245" w:rsidRDefault="00191B7B" w:rsidP="00191B7B">
      <w:pPr>
        <w:snapToGrid w:val="0"/>
        <w:spacing w:line="360" w:lineRule="auto"/>
        <w:ind w:firstLine="480"/>
        <w:rPr>
          <w:sz w:val="24"/>
        </w:rPr>
      </w:pPr>
      <w:r w:rsidRPr="009B0245">
        <w:rPr>
          <w:sz w:val="24"/>
        </w:rPr>
        <w:t>void task5(void);</w:t>
      </w:r>
    </w:p>
    <w:p w14:paraId="007EB3EB" w14:textId="77777777" w:rsidR="00191B7B" w:rsidRPr="009B0245" w:rsidRDefault="00191B7B" w:rsidP="00191B7B">
      <w:pPr>
        <w:snapToGrid w:val="0"/>
        <w:spacing w:line="360" w:lineRule="auto"/>
        <w:ind w:firstLine="480"/>
        <w:rPr>
          <w:sz w:val="24"/>
        </w:rPr>
      </w:pPr>
      <w:r w:rsidRPr="009B0245">
        <w:rPr>
          <w:sz w:val="24"/>
        </w:rPr>
        <w:t>void task6(void);</w:t>
      </w:r>
    </w:p>
    <w:p w14:paraId="17C8F8BE" w14:textId="77777777" w:rsidR="00191B7B" w:rsidRPr="009B0245" w:rsidRDefault="00191B7B" w:rsidP="00191B7B">
      <w:pPr>
        <w:snapToGrid w:val="0"/>
        <w:spacing w:line="360" w:lineRule="auto"/>
        <w:ind w:firstLine="480"/>
        <w:rPr>
          <w:sz w:val="24"/>
        </w:rPr>
      </w:pPr>
      <w:r w:rsidRPr="009B0245">
        <w:rPr>
          <w:sz w:val="24"/>
        </w:rPr>
        <w:t>void task7(void);</w:t>
      </w:r>
    </w:p>
    <w:p w14:paraId="13FB579C" w14:textId="77777777" w:rsidR="00191B7B" w:rsidRPr="009B0245" w:rsidRDefault="00191B7B" w:rsidP="00191B7B">
      <w:pPr>
        <w:snapToGrid w:val="0"/>
        <w:spacing w:line="360" w:lineRule="auto"/>
        <w:ind w:firstLine="480"/>
        <w:rPr>
          <w:sz w:val="24"/>
        </w:rPr>
      </w:pPr>
      <w:r w:rsidRPr="009B0245">
        <w:rPr>
          <w:sz w:val="24"/>
        </w:rPr>
        <w:t>void task0(void)</w:t>
      </w:r>
    </w:p>
    <w:p w14:paraId="2C5CBEB2" w14:textId="77777777" w:rsidR="00191B7B" w:rsidRPr="009B0245" w:rsidRDefault="00191B7B" w:rsidP="00191B7B">
      <w:pPr>
        <w:snapToGrid w:val="0"/>
        <w:spacing w:line="360" w:lineRule="auto"/>
        <w:ind w:firstLine="480"/>
        <w:rPr>
          <w:sz w:val="24"/>
        </w:rPr>
      </w:pPr>
      <w:r w:rsidRPr="009B0245">
        <w:rPr>
          <w:sz w:val="24"/>
        </w:rPr>
        <w:t>{</w:t>
      </w:r>
    </w:p>
    <w:p w14:paraId="7D0C8BA3" w14:textId="77777777" w:rsidR="00191B7B" w:rsidRPr="009B0245" w:rsidRDefault="00191B7B" w:rsidP="00191B7B">
      <w:pPr>
        <w:snapToGrid w:val="0"/>
        <w:spacing w:line="360" w:lineRule="auto"/>
        <w:ind w:firstLine="480"/>
        <w:rPr>
          <w:sz w:val="24"/>
        </w:rPr>
      </w:pPr>
      <w:r w:rsidRPr="009B0245">
        <w:rPr>
          <w:sz w:val="24"/>
        </w:rPr>
        <w:tab/>
      </w:r>
      <w:proofErr w:type="spellStart"/>
      <w:r w:rsidRPr="009B0245">
        <w:rPr>
          <w:sz w:val="24"/>
        </w:rPr>
        <w:t>printf</w:t>
      </w:r>
      <w:proofErr w:type="spellEnd"/>
      <w:r w:rsidRPr="009B0245">
        <w:rPr>
          <w:sz w:val="24"/>
        </w:rPr>
        <w:t>("task0 is called\n");</w:t>
      </w:r>
    </w:p>
    <w:p w14:paraId="6555F405" w14:textId="77777777" w:rsidR="00191B7B" w:rsidRPr="009B0245" w:rsidRDefault="00191B7B" w:rsidP="00191B7B">
      <w:pPr>
        <w:snapToGrid w:val="0"/>
        <w:spacing w:line="360" w:lineRule="auto"/>
        <w:ind w:firstLine="480"/>
        <w:rPr>
          <w:sz w:val="24"/>
        </w:rPr>
      </w:pPr>
      <w:r w:rsidRPr="009B0245">
        <w:rPr>
          <w:sz w:val="24"/>
        </w:rPr>
        <w:t>}</w:t>
      </w:r>
    </w:p>
    <w:p w14:paraId="2D7F5988" w14:textId="77777777" w:rsidR="00191B7B" w:rsidRPr="009B0245" w:rsidRDefault="00191B7B" w:rsidP="00191B7B">
      <w:pPr>
        <w:snapToGrid w:val="0"/>
        <w:spacing w:line="360" w:lineRule="auto"/>
        <w:ind w:firstLine="480"/>
        <w:rPr>
          <w:sz w:val="24"/>
        </w:rPr>
      </w:pPr>
      <w:r w:rsidRPr="009B0245">
        <w:rPr>
          <w:sz w:val="24"/>
        </w:rPr>
        <w:t>void task1(void)</w:t>
      </w:r>
    </w:p>
    <w:p w14:paraId="099A7799" w14:textId="77777777" w:rsidR="00191B7B" w:rsidRPr="009B0245" w:rsidRDefault="00191B7B" w:rsidP="00191B7B">
      <w:pPr>
        <w:snapToGrid w:val="0"/>
        <w:spacing w:line="360" w:lineRule="auto"/>
        <w:ind w:firstLine="480"/>
        <w:rPr>
          <w:sz w:val="24"/>
        </w:rPr>
      </w:pPr>
      <w:r w:rsidRPr="009B0245">
        <w:rPr>
          <w:sz w:val="24"/>
        </w:rPr>
        <w:t>{</w:t>
      </w:r>
    </w:p>
    <w:p w14:paraId="05EADD1C" w14:textId="77777777" w:rsidR="00191B7B" w:rsidRPr="009B0245" w:rsidRDefault="00191B7B" w:rsidP="00191B7B">
      <w:pPr>
        <w:snapToGrid w:val="0"/>
        <w:spacing w:line="360" w:lineRule="auto"/>
        <w:ind w:firstLine="480"/>
        <w:rPr>
          <w:sz w:val="24"/>
        </w:rPr>
      </w:pPr>
      <w:r w:rsidRPr="009B0245">
        <w:rPr>
          <w:sz w:val="24"/>
        </w:rPr>
        <w:tab/>
      </w:r>
      <w:proofErr w:type="spellStart"/>
      <w:r w:rsidRPr="009B0245">
        <w:rPr>
          <w:sz w:val="24"/>
        </w:rPr>
        <w:t>printf</w:t>
      </w:r>
      <w:proofErr w:type="spellEnd"/>
      <w:r w:rsidRPr="009B0245">
        <w:rPr>
          <w:sz w:val="24"/>
        </w:rPr>
        <w:t>("task1 is called\n");</w:t>
      </w:r>
    </w:p>
    <w:p w14:paraId="1E313B50" w14:textId="77777777" w:rsidR="00191B7B" w:rsidRPr="009B0245" w:rsidRDefault="00191B7B" w:rsidP="00191B7B">
      <w:pPr>
        <w:snapToGrid w:val="0"/>
        <w:spacing w:line="360" w:lineRule="auto"/>
        <w:ind w:firstLine="480"/>
        <w:rPr>
          <w:sz w:val="24"/>
        </w:rPr>
      </w:pPr>
      <w:r w:rsidRPr="009B0245">
        <w:rPr>
          <w:sz w:val="24"/>
        </w:rPr>
        <w:t>}</w:t>
      </w:r>
    </w:p>
    <w:p w14:paraId="61BD321E" w14:textId="77777777" w:rsidR="00191B7B" w:rsidRPr="009B0245" w:rsidRDefault="00191B7B" w:rsidP="00191B7B">
      <w:pPr>
        <w:snapToGrid w:val="0"/>
        <w:spacing w:line="360" w:lineRule="auto"/>
        <w:ind w:firstLine="480"/>
        <w:rPr>
          <w:sz w:val="24"/>
        </w:rPr>
      </w:pPr>
      <w:r w:rsidRPr="009B0245">
        <w:rPr>
          <w:sz w:val="24"/>
        </w:rPr>
        <w:t>void task2(void)</w:t>
      </w:r>
    </w:p>
    <w:p w14:paraId="3238A2BC" w14:textId="77777777" w:rsidR="00191B7B" w:rsidRPr="009B0245" w:rsidRDefault="00191B7B" w:rsidP="00191B7B">
      <w:pPr>
        <w:snapToGrid w:val="0"/>
        <w:spacing w:line="360" w:lineRule="auto"/>
        <w:ind w:firstLine="480"/>
        <w:rPr>
          <w:sz w:val="24"/>
        </w:rPr>
      </w:pPr>
      <w:r w:rsidRPr="009B0245">
        <w:rPr>
          <w:sz w:val="24"/>
        </w:rPr>
        <w:t>{</w:t>
      </w:r>
    </w:p>
    <w:p w14:paraId="41C7C71C" w14:textId="77777777" w:rsidR="00191B7B" w:rsidRPr="009B0245" w:rsidRDefault="00191B7B" w:rsidP="00191B7B">
      <w:pPr>
        <w:snapToGrid w:val="0"/>
        <w:spacing w:line="360" w:lineRule="auto"/>
        <w:ind w:firstLine="480"/>
        <w:rPr>
          <w:sz w:val="24"/>
        </w:rPr>
      </w:pPr>
      <w:r w:rsidRPr="009B0245">
        <w:rPr>
          <w:sz w:val="24"/>
        </w:rPr>
        <w:tab/>
      </w:r>
      <w:proofErr w:type="spellStart"/>
      <w:r w:rsidRPr="009B0245">
        <w:rPr>
          <w:sz w:val="24"/>
        </w:rPr>
        <w:t>printf</w:t>
      </w:r>
      <w:proofErr w:type="spellEnd"/>
      <w:r w:rsidRPr="009B0245">
        <w:rPr>
          <w:sz w:val="24"/>
        </w:rPr>
        <w:t>("task2 is called\n");</w:t>
      </w:r>
    </w:p>
    <w:p w14:paraId="282E5B95" w14:textId="77777777" w:rsidR="00191B7B" w:rsidRPr="009B0245" w:rsidRDefault="00191B7B" w:rsidP="00191B7B">
      <w:pPr>
        <w:snapToGrid w:val="0"/>
        <w:spacing w:line="360" w:lineRule="auto"/>
        <w:ind w:firstLine="480"/>
        <w:rPr>
          <w:sz w:val="24"/>
        </w:rPr>
      </w:pPr>
      <w:r w:rsidRPr="009B0245">
        <w:rPr>
          <w:sz w:val="24"/>
        </w:rPr>
        <w:t>}</w:t>
      </w:r>
    </w:p>
    <w:p w14:paraId="157C37E0" w14:textId="77777777" w:rsidR="00191B7B" w:rsidRPr="009B0245" w:rsidRDefault="00191B7B" w:rsidP="00191B7B">
      <w:pPr>
        <w:snapToGrid w:val="0"/>
        <w:spacing w:line="360" w:lineRule="auto"/>
        <w:ind w:firstLine="480"/>
        <w:rPr>
          <w:sz w:val="24"/>
        </w:rPr>
      </w:pPr>
      <w:r w:rsidRPr="009B0245">
        <w:rPr>
          <w:sz w:val="24"/>
        </w:rPr>
        <w:t>void task3(void)</w:t>
      </w:r>
    </w:p>
    <w:p w14:paraId="5978508F" w14:textId="77777777" w:rsidR="00191B7B" w:rsidRPr="009B0245" w:rsidRDefault="00191B7B" w:rsidP="00191B7B">
      <w:pPr>
        <w:snapToGrid w:val="0"/>
        <w:spacing w:line="360" w:lineRule="auto"/>
        <w:ind w:firstLine="480"/>
        <w:rPr>
          <w:sz w:val="24"/>
        </w:rPr>
      </w:pPr>
      <w:r w:rsidRPr="009B0245">
        <w:rPr>
          <w:sz w:val="24"/>
        </w:rPr>
        <w:t>{</w:t>
      </w:r>
    </w:p>
    <w:p w14:paraId="77B76306" w14:textId="77777777" w:rsidR="00191B7B" w:rsidRPr="009B0245" w:rsidRDefault="00191B7B" w:rsidP="00191B7B">
      <w:pPr>
        <w:snapToGrid w:val="0"/>
        <w:spacing w:line="360" w:lineRule="auto"/>
        <w:ind w:firstLine="480"/>
        <w:rPr>
          <w:sz w:val="24"/>
        </w:rPr>
      </w:pPr>
      <w:r w:rsidRPr="009B0245">
        <w:rPr>
          <w:sz w:val="24"/>
        </w:rPr>
        <w:tab/>
      </w:r>
      <w:proofErr w:type="spellStart"/>
      <w:r w:rsidRPr="009B0245">
        <w:rPr>
          <w:sz w:val="24"/>
        </w:rPr>
        <w:t>printf</w:t>
      </w:r>
      <w:proofErr w:type="spellEnd"/>
      <w:r w:rsidRPr="009B0245">
        <w:rPr>
          <w:sz w:val="24"/>
        </w:rPr>
        <w:t>("task3 is called\n");</w:t>
      </w:r>
    </w:p>
    <w:p w14:paraId="515EDEA8" w14:textId="77777777" w:rsidR="00191B7B" w:rsidRPr="009B0245" w:rsidRDefault="00191B7B" w:rsidP="00191B7B">
      <w:pPr>
        <w:snapToGrid w:val="0"/>
        <w:spacing w:line="360" w:lineRule="auto"/>
        <w:ind w:firstLine="480"/>
        <w:rPr>
          <w:sz w:val="24"/>
        </w:rPr>
      </w:pPr>
      <w:r w:rsidRPr="009B0245">
        <w:rPr>
          <w:sz w:val="24"/>
        </w:rPr>
        <w:lastRenderedPageBreak/>
        <w:t>}</w:t>
      </w:r>
    </w:p>
    <w:p w14:paraId="3F90A813" w14:textId="77777777" w:rsidR="00191B7B" w:rsidRPr="009B0245" w:rsidRDefault="00191B7B" w:rsidP="00191B7B">
      <w:pPr>
        <w:snapToGrid w:val="0"/>
        <w:spacing w:line="360" w:lineRule="auto"/>
        <w:ind w:firstLine="480"/>
        <w:rPr>
          <w:sz w:val="24"/>
        </w:rPr>
      </w:pPr>
      <w:r w:rsidRPr="009B0245">
        <w:rPr>
          <w:sz w:val="24"/>
        </w:rPr>
        <w:t>void task4(void)</w:t>
      </w:r>
    </w:p>
    <w:p w14:paraId="2B8CC0F6" w14:textId="77777777" w:rsidR="00191B7B" w:rsidRPr="009B0245" w:rsidRDefault="00191B7B" w:rsidP="00191B7B">
      <w:pPr>
        <w:snapToGrid w:val="0"/>
        <w:spacing w:line="360" w:lineRule="auto"/>
        <w:ind w:firstLine="480"/>
        <w:rPr>
          <w:sz w:val="24"/>
        </w:rPr>
      </w:pPr>
      <w:r w:rsidRPr="009B0245">
        <w:rPr>
          <w:sz w:val="24"/>
        </w:rPr>
        <w:t>{</w:t>
      </w:r>
    </w:p>
    <w:p w14:paraId="51D371F6" w14:textId="77777777" w:rsidR="00191B7B" w:rsidRPr="009B0245" w:rsidRDefault="00191B7B" w:rsidP="00191B7B">
      <w:pPr>
        <w:snapToGrid w:val="0"/>
        <w:spacing w:line="360" w:lineRule="auto"/>
        <w:ind w:firstLine="480"/>
        <w:rPr>
          <w:sz w:val="24"/>
        </w:rPr>
      </w:pPr>
      <w:r w:rsidRPr="009B0245">
        <w:rPr>
          <w:sz w:val="24"/>
        </w:rPr>
        <w:tab/>
      </w:r>
      <w:proofErr w:type="spellStart"/>
      <w:r w:rsidRPr="009B0245">
        <w:rPr>
          <w:sz w:val="24"/>
        </w:rPr>
        <w:t>printf</w:t>
      </w:r>
      <w:proofErr w:type="spellEnd"/>
      <w:r w:rsidRPr="009B0245">
        <w:rPr>
          <w:sz w:val="24"/>
        </w:rPr>
        <w:t>("task4 is called\n");</w:t>
      </w:r>
    </w:p>
    <w:p w14:paraId="37C7C6FB" w14:textId="77777777" w:rsidR="00191B7B" w:rsidRPr="009B0245" w:rsidRDefault="00191B7B" w:rsidP="00191B7B">
      <w:pPr>
        <w:snapToGrid w:val="0"/>
        <w:spacing w:line="360" w:lineRule="auto"/>
        <w:ind w:firstLine="480"/>
        <w:rPr>
          <w:sz w:val="24"/>
        </w:rPr>
      </w:pPr>
      <w:r w:rsidRPr="009B0245">
        <w:rPr>
          <w:sz w:val="24"/>
        </w:rPr>
        <w:t>}</w:t>
      </w:r>
    </w:p>
    <w:p w14:paraId="06295225" w14:textId="77777777" w:rsidR="00191B7B" w:rsidRPr="009B0245" w:rsidRDefault="00191B7B" w:rsidP="00191B7B">
      <w:pPr>
        <w:snapToGrid w:val="0"/>
        <w:spacing w:line="360" w:lineRule="auto"/>
        <w:ind w:firstLine="480"/>
        <w:rPr>
          <w:sz w:val="24"/>
        </w:rPr>
      </w:pPr>
      <w:r w:rsidRPr="009B0245">
        <w:rPr>
          <w:sz w:val="24"/>
        </w:rPr>
        <w:t>void task5(void)</w:t>
      </w:r>
    </w:p>
    <w:p w14:paraId="7A410970" w14:textId="77777777" w:rsidR="00191B7B" w:rsidRPr="009B0245" w:rsidRDefault="00191B7B" w:rsidP="00191B7B">
      <w:pPr>
        <w:snapToGrid w:val="0"/>
        <w:spacing w:line="360" w:lineRule="auto"/>
        <w:ind w:firstLine="480"/>
        <w:rPr>
          <w:sz w:val="24"/>
        </w:rPr>
      </w:pPr>
      <w:r w:rsidRPr="009B0245">
        <w:rPr>
          <w:sz w:val="24"/>
        </w:rPr>
        <w:t>{</w:t>
      </w:r>
    </w:p>
    <w:p w14:paraId="2C141024" w14:textId="77777777" w:rsidR="00191B7B" w:rsidRPr="009B0245" w:rsidRDefault="00191B7B" w:rsidP="00191B7B">
      <w:pPr>
        <w:snapToGrid w:val="0"/>
        <w:spacing w:line="360" w:lineRule="auto"/>
        <w:ind w:firstLine="480"/>
        <w:rPr>
          <w:sz w:val="24"/>
        </w:rPr>
      </w:pPr>
      <w:r w:rsidRPr="009B0245">
        <w:rPr>
          <w:sz w:val="24"/>
        </w:rPr>
        <w:tab/>
      </w:r>
      <w:proofErr w:type="spellStart"/>
      <w:r w:rsidRPr="009B0245">
        <w:rPr>
          <w:sz w:val="24"/>
        </w:rPr>
        <w:t>printf</w:t>
      </w:r>
      <w:proofErr w:type="spellEnd"/>
      <w:r w:rsidRPr="009B0245">
        <w:rPr>
          <w:sz w:val="24"/>
        </w:rPr>
        <w:t>("task5 is called\n");</w:t>
      </w:r>
    </w:p>
    <w:p w14:paraId="18BBF1B3" w14:textId="77777777" w:rsidR="00191B7B" w:rsidRPr="009B0245" w:rsidRDefault="00191B7B" w:rsidP="00191B7B">
      <w:pPr>
        <w:snapToGrid w:val="0"/>
        <w:spacing w:line="360" w:lineRule="auto"/>
        <w:ind w:firstLine="480"/>
        <w:rPr>
          <w:sz w:val="24"/>
        </w:rPr>
      </w:pPr>
      <w:r w:rsidRPr="009B0245">
        <w:rPr>
          <w:sz w:val="24"/>
        </w:rPr>
        <w:t>}</w:t>
      </w:r>
    </w:p>
    <w:p w14:paraId="7D34117A" w14:textId="77777777" w:rsidR="00191B7B" w:rsidRPr="009B0245" w:rsidRDefault="00191B7B" w:rsidP="00191B7B">
      <w:pPr>
        <w:snapToGrid w:val="0"/>
        <w:spacing w:line="360" w:lineRule="auto"/>
        <w:ind w:firstLine="480"/>
        <w:rPr>
          <w:sz w:val="24"/>
        </w:rPr>
      </w:pPr>
      <w:r w:rsidRPr="009B0245">
        <w:rPr>
          <w:sz w:val="24"/>
        </w:rPr>
        <w:t>void task6(void)</w:t>
      </w:r>
    </w:p>
    <w:p w14:paraId="518F7107" w14:textId="77777777" w:rsidR="00191B7B" w:rsidRPr="009B0245" w:rsidRDefault="00191B7B" w:rsidP="00191B7B">
      <w:pPr>
        <w:snapToGrid w:val="0"/>
        <w:spacing w:line="360" w:lineRule="auto"/>
        <w:ind w:firstLine="480"/>
        <w:rPr>
          <w:sz w:val="24"/>
        </w:rPr>
      </w:pPr>
      <w:r w:rsidRPr="009B0245">
        <w:rPr>
          <w:sz w:val="24"/>
        </w:rPr>
        <w:t>{</w:t>
      </w:r>
    </w:p>
    <w:p w14:paraId="06EFEF31" w14:textId="77777777" w:rsidR="00191B7B" w:rsidRPr="009B0245" w:rsidRDefault="00191B7B" w:rsidP="00191B7B">
      <w:pPr>
        <w:snapToGrid w:val="0"/>
        <w:spacing w:line="360" w:lineRule="auto"/>
        <w:ind w:firstLine="480"/>
        <w:rPr>
          <w:sz w:val="24"/>
        </w:rPr>
      </w:pPr>
      <w:r w:rsidRPr="009B0245">
        <w:rPr>
          <w:sz w:val="24"/>
        </w:rPr>
        <w:tab/>
      </w:r>
      <w:proofErr w:type="spellStart"/>
      <w:r w:rsidRPr="009B0245">
        <w:rPr>
          <w:sz w:val="24"/>
        </w:rPr>
        <w:t>printf</w:t>
      </w:r>
      <w:proofErr w:type="spellEnd"/>
      <w:r w:rsidRPr="009B0245">
        <w:rPr>
          <w:sz w:val="24"/>
        </w:rPr>
        <w:t>("task6 is called\n");</w:t>
      </w:r>
    </w:p>
    <w:p w14:paraId="3DB7CF84" w14:textId="77777777" w:rsidR="00191B7B" w:rsidRPr="009B0245" w:rsidRDefault="00191B7B" w:rsidP="00191B7B">
      <w:pPr>
        <w:snapToGrid w:val="0"/>
        <w:spacing w:line="360" w:lineRule="auto"/>
        <w:ind w:firstLine="480"/>
        <w:rPr>
          <w:sz w:val="24"/>
        </w:rPr>
      </w:pPr>
      <w:r w:rsidRPr="009B0245">
        <w:rPr>
          <w:sz w:val="24"/>
        </w:rPr>
        <w:t>}</w:t>
      </w:r>
    </w:p>
    <w:p w14:paraId="4FA0D4F1" w14:textId="77777777" w:rsidR="00191B7B" w:rsidRPr="009B0245" w:rsidRDefault="00191B7B" w:rsidP="00191B7B">
      <w:pPr>
        <w:snapToGrid w:val="0"/>
        <w:spacing w:line="360" w:lineRule="auto"/>
        <w:ind w:firstLine="480"/>
        <w:rPr>
          <w:sz w:val="24"/>
        </w:rPr>
      </w:pPr>
      <w:r w:rsidRPr="009B0245">
        <w:rPr>
          <w:sz w:val="24"/>
        </w:rPr>
        <w:t>void task7(void)</w:t>
      </w:r>
    </w:p>
    <w:p w14:paraId="68160128" w14:textId="77777777" w:rsidR="00191B7B" w:rsidRPr="009B0245" w:rsidRDefault="00191B7B" w:rsidP="00191B7B">
      <w:pPr>
        <w:snapToGrid w:val="0"/>
        <w:spacing w:line="360" w:lineRule="auto"/>
        <w:ind w:firstLine="480"/>
        <w:rPr>
          <w:sz w:val="24"/>
        </w:rPr>
      </w:pPr>
      <w:r w:rsidRPr="009B0245">
        <w:rPr>
          <w:sz w:val="24"/>
        </w:rPr>
        <w:t>{</w:t>
      </w:r>
    </w:p>
    <w:p w14:paraId="2F37530B" w14:textId="77777777" w:rsidR="00191B7B" w:rsidRPr="009B0245" w:rsidRDefault="00191B7B" w:rsidP="00191B7B">
      <w:pPr>
        <w:snapToGrid w:val="0"/>
        <w:spacing w:line="360" w:lineRule="auto"/>
        <w:ind w:firstLine="480"/>
        <w:rPr>
          <w:sz w:val="24"/>
        </w:rPr>
      </w:pPr>
      <w:r w:rsidRPr="009B0245">
        <w:rPr>
          <w:sz w:val="24"/>
        </w:rPr>
        <w:tab/>
      </w:r>
      <w:proofErr w:type="spellStart"/>
      <w:r w:rsidRPr="009B0245">
        <w:rPr>
          <w:sz w:val="24"/>
        </w:rPr>
        <w:t>printf</w:t>
      </w:r>
      <w:proofErr w:type="spellEnd"/>
      <w:r w:rsidRPr="009B0245">
        <w:rPr>
          <w:sz w:val="24"/>
        </w:rPr>
        <w:t>("task7 is called\n");</w:t>
      </w:r>
    </w:p>
    <w:p w14:paraId="78799BF8" w14:textId="77777777" w:rsidR="00191B7B" w:rsidRPr="009B0245" w:rsidRDefault="00191B7B" w:rsidP="00191B7B">
      <w:pPr>
        <w:snapToGrid w:val="0"/>
        <w:spacing w:line="360" w:lineRule="auto"/>
        <w:ind w:firstLine="480"/>
        <w:rPr>
          <w:sz w:val="24"/>
        </w:rPr>
      </w:pPr>
      <w:r w:rsidRPr="009B0245">
        <w:rPr>
          <w:sz w:val="24"/>
        </w:rPr>
        <w:t>}</w:t>
      </w:r>
    </w:p>
    <w:p w14:paraId="6C61642A" w14:textId="77777777" w:rsidR="00191B7B" w:rsidRPr="009B0245" w:rsidRDefault="00191B7B" w:rsidP="00191B7B">
      <w:pPr>
        <w:snapToGrid w:val="0"/>
        <w:spacing w:line="360" w:lineRule="auto"/>
        <w:ind w:firstLine="480"/>
        <w:rPr>
          <w:sz w:val="24"/>
        </w:rPr>
      </w:pPr>
      <w:r w:rsidRPr="009B0245">
        <w:rPr>
          <w:sz w:val="24"/>
        </w:rPr>
        <w:t xml:space="preserve">void execute(void (*p2[8])(), int </w:t>
      </w:r>
      <w:proofErr w:type="spellStart"/>
      <w:r w:rsidRPr="009B0245">
        <w:rPr>
          <w:sz w:val="24"/>
        </w:rPr>
        <w:t>i</w:t>
      </w:r>
      <w:proofErr w:type="spellEnd"/>
      <w:r w:rsidRPr="009B0245">
        <w:rPr>
          <w:sz w:val="24"/>
        </w:rPr>
        <w:t>)</w:t>
      </w:r>
    </w:p>
    <w:p w14:paraId="6F4C8ED3" w14:textId="77777777" w:rsidR="00191B7B" w:rsidRPr="009B0245" w:rsidRDefault="00191B7B" w:rsidP="00191B7B">
      <w:pPr>
        <w:snapToGrid w:val="0"/>
        <w:spacing w:line="360" w:lineRule="auto"/>
        <w:ind w:firstLine="480"/>
        <w:rPr>
          <w:sz w:val="24"/>
        </w:rPr>
      </w:pPr>
      <w:r w:rsidRPr="009B0245">
        <w:rPr>
          <w:sz w:val="24"/>
        </w:rPr>
        <w:t>{</w:t>
      </w:r>
    </w:p>
    <w:p w14:paraId="67102052" w14:textId="77777777" w:rsidR="00191B7B" w:rsidRPr="009B0245" w:rsidRDefault="00191B7B" w:rsidP="00191B7B">
      <w:pPr>
        <w:snapToGrid w:val="0"/>
        <w:spacing w:line="360" w:lineRule="auto"/>
        <w:ind w:firstLine="480"/>
        <w:rPr>
          <w:sz w:val="24"/>
        </w:rPr>
      </w:pPr>
      <w:r w:rsidRPr="009B0245">
        <w:rPr>
          <w:sz w:val="24"/>
        </w:rPr>
        <w:tab/>
        <w:t>for(int j=0;j&lt;</w:t>
      </w:r>
      <w:proofErr w:type="spellStart"/>
      <w:r w:rsidRPr="009B0245">
        <w:rPr>
          <w:sz w:val="24"/>
        </w:rPr>
        <w:t>i;j</w:t>
      </w:r>
      <w:proofErr w:type="spellEnd"/>
      <w:r w:rsidRPr="009B0245">
        <w:rPr>
          <w:sz w:val="24"/>
        </w:rPr>
        <w:t>++)</w:t>
      </w:r>
    </w:p>
    <w:p w14:paraId="70B4EABD" w14:textId="77777777" w:rsidR="00191B7B" w:rsidRPr="009B0245" w:rsidRDefault="00191B7B" w:rsidP="00191B7B">
      <w:pPr>
        <w:snapToGrid w:val="0"/>
        <w:spacing w:line="360" w:lineRule="auto"/>
        <w:ind w:firstLine="480"/>
        <w:rPr>
          <w:sz w:val="24"/>
        </w:rPr>
      </w:pPr>
      <w:r w:rsidRPr="009B0245">
        <w:rPr>
          <w:sz w:val="24"/>
        </w:rPr>
        <w:tab/>
        <w:t>{</w:t>
      </w:r>
    </w:p>
    <w:p w14:paraId="679E45A6" w14:textId="77777777" w:rsidR="00191B7B" w:rsidRPr="009B0245" w:rsidRDefault="00191B7B" w:rsidP="00191B7B">
      <w:pPr>
        <w:snapToGrid w:val="0"/>
        <w:spacing w:line="360" w:lineRule="auto"/>
        <w:ind w:firstLine="480"/>
        <w:rPr>
          <w:sz w:val="24"/>
        </w:rPr>
      </w:pPr>
      <w:r w:rsidRPr="009B0245">
        <w:rPr>
          <w:sz w:val="24"/>
        </w:rPr>
        <w:tab/>
      </w:r>
      <w:r w:rsidRPr="009B0245">
        <w:rPr>
          <w:sz w:val="24"/>
        </w:rPr>
        <w:tab/>
        <w:t>p2[j]();</w:t>
      </w:r>
    </w:p>
    <w:p w14:paraId="3DE2EE36" w14:textId="77777777" w:rsidR="00191B7B" w:rsidRPr="009B0245" w:rsidRDefault="00191B7B" w:rsidP="00191B7B">
      <w:pPr>
        <w:snapToGrid w:val="0"/>
        <w:spacing w:line="360" w:lineRule="auto"/>
        <w:ind w:firstLine="480"/>
        <w:rPr>
          <w:sz w:val="24"/>
        </w:rPr>
      </w:pPr>
      <w:r w:rsidRPr="009B0245">
        <w:rPr>
          <w:sz w:val="24"/>
        </w:rPr>
        <w:tab/>
        <w:t>}</w:t>
      </w:r>
    </w:p>
    <w:p w14:paraId="45D95F97" w14:textId="77777777" w:rsidR="00191B7B" w:rsidRPr="009B0245" w:rsidRDefault="00191B7B" w:rsidP="00191B7B">
      <w:pPr>
        <w:snapToGrid w:val="0"/>
        <w:spacing w:line="360" w:lineRule="auto"/>
        <w:ind w:firstLine="480"/>
        <w:rPr>
          <w:sz w:val="24"/>
        </w:rPr>
      </w:pPr>
      <w:r w:rsidRPr="009B0245">
        <w:rPr>
          <w:sz w:val="24"/>
        </w:rPr>
        <w:t>}</w:t>
      </w:r>
    </w:p>
    <w:p w14:paraId="3F34F2C1" w14:textId="77777777" w:rsidR="00191B7B" w:rsidRPr="009B0245" w:rsidRDefault="00191B7B" w:rsidP="00191B7B">
      <w:pPr>
        <w:snapToGrid w:val="0"/>
        <w:spacing w:line="360" w:lineRule="auto"/>
        <w:ind w:firstLine="480"/>
        <w:rPr>
          <w:sz w:val="24"/>
        </w:rPr>
      </w:pPr>
      <w:r w:rsidRPr="009B0245">
        <w:rPr>
          <w:sz w:val="24"/>
        </w:rPr>
        <w:t>void scheduler(void)</w:t>
      </w:r>
    </w:p>
    <w:p w14:paraId="6D51BA37" w14:textId="77777777" w:rsidR="00191B7B" w:rsidRPr="009B0245" w:rsidRDefault="00191B7B" w:rsidP="00191B7B">
      <w:pPr>
        <w:snapToGrid w:val="0"/>
        <w:spacing w:line="360" w:lineRule="auto"/>
        <w:ind w:firstLine="480"/>
        <w:rPr>
          <w:sz w:val="24"/>
        </w:rPr>
      </w:pPr>
      <w:r w:rsidRPr="009B0245">
        <w:rPr>
          <w:sz w:val="24"/>
        </w:rPr>
        <w:t>{</w:t>
      </w:r>
    </w:p>
    <w:p w14:paraId="7361C398" w14:textId="77777777" w:rsidR="00191B7B" w:rsidRPr="009B0245" w:rsidRDefault="00191B7B" w:rsidP="00191B7B">
      <w:pPr>
        <w:snapToGrid w:val="0"/>
        <w:spacing w:line="360" w:lineRule="auto"/>
        <w:ind w:firstLine="480"/>
        <w:rPr>
          <w:sz w:val="24"/>
        </w:rPr>
      </w:pPr>
      <w:r w:rsidRPr="009B0245">
        <w:rPr>
          <w:sz w:val="24"/>
        </w:rPr>
        <w:tab/>
        <w:t>void (*p[8])(void);</w:t>
      </w:r>
    </w:p>
    <w:p w14:paraId="0899828D" w14:textId="77777777" w:rsidR="00191B7B" w:rsidRPr="009B0245" w:rsidRDefault="00191B7B" w:rsidP="00191B7B">
      <w:pPr>
        <w:snapToGrid w:val="0"/>
        <w:spacing w:line="360" w:lineRule="auto"/>
        <w:ind w:firstLine="480"/>
        <w:rPr>
          <w:sz w:val="24"/>
        </w:rPr>
      </w:pPr>
      <w:r w:rsidRPr="009B0245">
        <w:rPr>
          <w:sz w:val="24"/>
        </w:rPr>
        <w:tab/>
        <w:t>p[0]=task0;</w:t>
      </w:r>
    </w:p>
    <w:p w14:paraId="04321718" w14:textId="77777777" w:rsidR="00191B7B" w:rsidRPr="009B0245" w:rsidRDefault="00191B7B" w:rsidP="00191B7B">
      <w:pPr>
        <w:snapToGrid w:val="0"/>
        <w:spacing w:line="360" w:lineRule="auto"/>
        <w:ind w:firstLine="480"/>
        <w:rPr>
          <w:sz w:val="24"/>
        </w:rPr>
      </w:pPr>
      <w:r w:rsidRPr="009B0245">
        <w:rPr>
          <w:sz w:val="24"/>
        </w:rPr>
        <w:tab/>
        <w:t>p[1]=task1;</w:t>
      </w:r>
    </w:p>
    <w:p w14:paraId="10ACAC38" w14:textId="77777777" w:rsidR="00191B7B" w:rsidRPr="009B0245" w:rsidRDefault="00191B7B" w:rsidP="00191B7B">
      <w:pPr>
        <w:snapToGrid w:val="0"/>
        <w:spacing w:line="360" w:lineRule="auto"/>
        <w:ind w:firstLine="480"/>
        <w:rPr>
          <w:sz w:val="24"/>
        </w:rPr>
      </w:pPr>
      <w:r w:rsidRPr="009B0245">
        <w:rPr>
          <w:sz w:val="24"/>
        </w:rPr>
        <w:tab/>
        <w:t>p[2]=task2;</w:t>
      </w:r>
    </w:p>
    <w:p w14:paraId="4B57922C" w14:textId="77777777" w:rsidR="00191B7B" w:rsidRPr="009B0245" w:rsidRDefault="00191B7B" w:rsidP="00191B7B">
      <w:pPr>
        <w:snapToGrid w:val="0"/>
        <w:spacing w:line="360" w:lineRule="auto"/>
        <w:ind w:firstLine="480"/>
        <w:rPr>
          <w:sz w:val="24"/>
        </w:rPr>
      </w:pPr>
      <w:r w:rsidRPr="009B0245">
        <w:rPr>
          <w:sz w:val="24"/>
        </w:rPr>
        <w:tab/>
        <w:t>p[3]=task3;</w:t>
      </w:r>
    </w:p>
    <w:p w14:paraId="798F73CE" w14:textId="77777777" w:rsidR="00191B7B" w:rsidRPr="009B0245" w:rsidRDefault="00191B7B" w:rsidP="00191B7B">
      <w:pPr>
        <w:snapToGrid w:val="0"/>
        <w:spacing w:line="360" w:lineRule="auto"/>
        <w:ind w:firstLine="480"/>
        <w:rPr>
          <w:sz w:val="24"/>
        </w:rPr>
      </w:pPr>
      <w:r w:rsidRPr="009B0245">
        <w:rPr>
          <w:sz w:val="24"/>
        </w:rPr>
        <w:tab/>
        <w:t>p[4]=task4;</w:t>
      </w:r>
    </w:p>
    <w:p w14:paraId="0F5A8D2A" w14:textId="77777777" w:rsidR="00191B7B" w:rsidRPr="009B0245" w:rsidRDefault="00191B7B" w:rsidP="00191B7B">
      <w:pPr>
        <w:snapToGrid w:val="0"/>
        <w:spacing w:line="360" w:lineRule="auto"/>
        <w:ind w:firstLine="480"/>
        <w:rPr>
          <w:sz w:val="24"/>
        </w:rPr>
      </w:pPr>
      <w:r w:rsidRPr="009B0245">
        <w:rPr>
          <w:sz w:val="24"/>
        </w:rPr>
        <w:tab/>
        <w:t>p[5]=task5;</w:t>
      </w:r>
    </w:p>
    <w:p w14:paraId="1FE64A51" w14:textId="77777777" w:rsidR="00191B7B" w:rsidRPr="009B0245" w:rsidRDefault="00191B7B" w:rsidP="00191B7B">
      <w:pPr>
        <w:snapToGrid w:val="0"/>
        <w:spacing w:line="360" w:lineRule="auto"/>
        <w:ind w:firstLine="480"/>
        <w:rPr>
          <w:sz w:val="24"/>
        </w:rPr>
      </w:pPr>
      <w:r w:rsidRPr="009B0245">
        <w:rPr>
          <w:sz w:val="24"/>
        </w:rPr>
        <w:tab/>
        <w:t>p[6]=task6;</w:t>
      </w:r>
    </w:p>
    <w:p w14:paraId="60BDD8E5" w14:textId="77777777" w:rsidR="00191B7B" w:rsidRPr="009B0245" w:rsidRDefault="00191B7B" w:rsidP="00191B7B">
      <w:pPr>
        <w:snapToGrid w:val="0"/>
        <w:spacing w:line="360" w:lineRule="auto"/>
        <w:ind w:firstLine="480"/>
        <w:rPr>
          <w:sz w:val="24"/>
        </w:rPr>
      </w:pPr>
      <w:r w:rsidRPr="009B0245">
        <w:rPr>
          <w:sz w:val="24"/>
        </w:rPr>
        <w:lastRenderedPageBreak/>
        <w:tab/>
        <w:t>p[7]=task7;</w:t>
      </w:r>
    </w:p>
    <w:p w14:paraId="6E36B05D" w14:textId="77777777" w:rsidR="00191B7B" w:rsidRPr="009B0245" w:rsidRDefault="00191B7B" w:rsidP="00191B7B">
      <w:pPr>
        <w:snapToGrid w:val="0"/>
        <w:spacing w:line="360" w:lineRule="auto"/>
        <w:ind w:firstLine="480"/>
        <w:rPr>
          <w:sz w:val="24"/>
        </w:rPr>
      </w:pPr>
      <w:r w:rsidRPr="009B0245">
        <w:rPr>
          <w:sz w:val="24"/>
        </w:rPr>
        <w:tab/>
        <w:t xml:space="preserve">char </w:t>
      </w:r>
      <w:proofErr w:type="spellStart"/>
      <w:r w:rsidRPr="009B0245">
        <w:rPr>
          <w:sz w:val="24"/>
        </w:rPr>
        <w:t>cmd</w:t>
      </w:r>
      <w:proofErr w:type="spellEnd"/>
      <w:r w:rsidRPr="009B0245">
        <w:rPr>
          <w:sz w:val="24"/>
        </w:rPr>
        <w:t>[10];</w:t>
      </w:r>
    </w:p>
    <w:p w14:paraId="4318E48F" w14:textId="77777777" w:rsidR="00191B7B" w:rsidRPr="009B0245" w:rsidRDefault="00191B7B" w:rsidP="00191B7B">
      <w:pPr>
        <w:snapToGrid w:val="0"/>
        <w:spacing w:line="360" w:lineRule="auto"/>
        <w:ind w:firstLine="480"/>
        <w:rPr>
          <w:sz w:val="24"/>
        </w:rPr>
      </w:pPr>
      <w:r w:rsidRPr="009B0245">
        <w:rPr>
          <w:sz w:val="24"/>
        </w:rPr>
        <w:tab/>
        <w:t>gets(</w:t>
      </w:r>
      <w:proofErr w:type="spellStart"/>
      <w:r w:rsidRPr="009B0245">
        <w:rPr>
          <w:sz w:val="24"/>
        </w:rPr>
        <w:t>cmd</w:t>
      </w:r>
      <w:proofErr w:type="spellEnd"/>
      <w:r w:rsidRPr="009B0245">
        <w:rPr>
          <w:sz w:val="24"/>
        </w:rPr>
        <w:t>);</w:t>
      </w:r>
    </w:p>
    <w:p w14:paraId="2D0516B2" w14:textId="77777777" w:rsidR="00191B7B" w:rsidRPr="009B0245" w:rsidRDefault="00191B7B" w:rsidP="00191B7B">
      <w:pPr>
        <w:snapToGrid w:val="0"/>
        <w:spacing w:line="360" w:lineRule="auto"/>
        <w:ind w:firstLine="480"/>
        <w:rPr>
          <w:sz w:val="24"/>
        </w:rPr>
      </w:pPr>
      <w:r w:rsidRPr="009B0245">
        <w:rPr>
          <w:sz w:val="24"/>
        </w:rPr>
        <w:tab/>
        <w:t xml:space="preserve">int </w:t>
      </w:r>
      <w:proofErr w:type="spellStart"/>
      <w:r w:rsidRPr="009B0245">
        <w:rPr>
          <w:sz w:val="24"/>
        </w:rPr>
        <w:t>i</w:t>
      </w:r>
      <w:proofErr w:type="spellEnd"/>
      <w:r w:rsidRPr="009B0245">
        <w:rPr>
          <w:sz w:val="24"/>
        </w:rPr>
        <w:t>=0;</w:t>
      </w:r>
    </w:p>
    <w:p w14:paraId="37446EDA" w14:textId="77777777" w:rsidR="00191B7B" w:rsidRPr="009B0245" w:rsidRDefault="00191B7B" w:rsidP="00191B7B">
      <w:pPr>
        <w:snapToGrid w:val="0"/>
        <w:spacing w:line="360" w:lineRule="auto"/>
        <w:ind w:firstLine="480"/>
        <w:rPr>
          <w:sz w:val="24"/>
        </w:rPr>
      </w:pPr>
      <w:r w:rsidRPr="009B0245">
        <w:rPr>
          <w:sz w:val="24"/>
        </w:rPr>
        <w:tab/>
        <w:t>void (*p2[8])(void);</w:t>
      </w:r>
    </w:p>
    <w:p w14:paraId="575D5FE9" w14:textId="77777777" w:rsidR="00191B7B" w:rsidRPr="009B0245" w:rsidRDefault="00191B7B" w:rsidP="00191B7B">
      <w:pPr>
        <w:snapToGrid w:val="0"/>
        <w:spacing w:line="360" w:lineRule="auto"/>
        <w:ind w:firstLine="480"/>
        <w:rPr>
          <w:sz w:val="24"/>
        </w:rPr>
      </w:pPr>
      <w:r w:rsidRPr="009B0245">
        <w:rPr>
          <w:sz w:val="24"/>
        </w:rPr>
        <w:tab/>
        <w:t>while(</w:t>
      </w:r>
      <w:proofErr w:type="spellStart"/>
      <w:r w:rsidRPr="009B0245">
        <w:rPr>
          <w:sz w:val="24"/>
        </w:rPr>
        <w:t>cmd</w:t>
      </w:r>
      <w:proofErr w:type="spellEnd"/>
      <w:r w:rsidRPr="009B0245">
        <w:rPr>
          <w:sz w:val="24"/>
        </w:rPr>
        <w:t>[</w:t>
      </w:r>
      <w:proofErr w:type="spellStart"/>
      <w:r w:rsidRPr="009B0245">
        <w:rPr>
          <w:sz w:val="24"/>
        </w:rPr>
        <w:t>i</w:t>
      </w:r>
      <w:proofErr w:type="spellEnd"/>
      <w:r w:rsidRPr="009B0245">
        <w:rPr>
          <w:sz w:val="24"/>
        </w:rPr>
        <w:t>])</w:t>
      </w:r>
    </w:p>
    <w:p w14:paraId="343548C2" w14:textId="77777777" w:rsidR="00191B7B" w:rsidRPr="009B0245" w:rsidRDefault="00191B7B" w:rsidP="00191B7B">
      <w:pPr>
        <w:snapToGrid w:val="0"/>
        <w:spacing w:line="360" w:lineRule="auto"/>
        <w:ind w:firstLine="480"/>
        <w:rPr>
          <w:sz w:val="24"/>
        </w:rPr>
      </w:pPr>
      <w:r w:rsidRPr="009B0245">
        <w:rPr>
          <w:sz w:val="24"/>
        </w:rPr>
        <w:tab/>
        <w:t>{</w:t>
      </w:r>
    </w:p>
    <w:p w14:paraId="7B350F84" w14:textId="77777777" w:rsidR="00191B7B" w:rsidRPr="009B0245" w:rsidRDefault="00191B7B" w:rsidP="00191B7B">
      <w:pPr>
        <w:snapToGrid w:val="0"/>
        <w:spacing w:line="360" w:lineRule="auto"/>
        <w:ind w:firstLine="480"/>
        <w:rPr>
          <w:sz w:val="24"/>
        </w:rPr>
      </w:pPr>
      <w:r w:rsidRPr="009B0245">
        <w:rPr>
          <w:sz w:val="24"/>
        </w:rPr>
        <w:tab/>
      </w:r>
      <w:r w:rsidRPr="009B0245">
        <w:rPr>
          <w:sz w:val="24"/>
        </w:rPr>
        <w:tab/>
        <w:t>p2[</w:t>
      </w:r>
      <w:proofErr w:type="spellStart"/>
      <w:r w:rsidRPr="009B0245">
        <w:rPr>
          <w:sz w:val="24"/>
        </w:rPr>
        <w:t>i</w:t>
      </w:r>
      <w:proofErr w:type="spellEnd"/>
      <w:r w:rsidRPr="009B0245">
        <w:rPr>
          <w:sz w:val="24"/>
        </w:rPr>
        <w:t>]=p[</w:t>
      </w:r>
      <w:proofErr w:type="spellStart"/>
      <w:r w:rsidRPr="009B0245">
        <w:rPr>
          <w:sz w:val="24"/>
        </w:rPr>
        <w:t>cmd</w:t>
      </w:r>
      <w:proofErr w:type="spellEnd"/>
      <w:r w:rsidRPr="009B0245">
        <w:rPr>
          <w:sz w:val="24"/>
        </w:rPr>
        <w:t>[</w:t>
      </w:r>
      <w:proofErr w:type="spellStart"/>
      <w:r w:rsidRPr="009B0245">
        <w:rPr>
          <w:sz w:val="24"/>
        </w:rPr>
        <w:t>i</w:t>
      </w:r>
      <w:proofErr w:type="spellEnd"/>
      <w:r w:rsidRPr="009B0245">
        <w:rPr>
          <w:sz w:val="24"/>
        </w:rPr>
        <w:t>]-'0'];</w:t>
      </w:r>
    </w:p>
    <w:p w14:paraId="3DA14160" w14:textId="77777777" w:rsidR="00191B7B" w:rsidRPr="009B0245" w:rsidRDefault="00191B7B" w:rsidP="00191B7B">
      <w:pPr>
        <w:snapToGrid w:val="0"/>
        <w:spacing w:line="360" w:lineRule="auto"/>
        <w:ind w:firstLine="480"/>
        <w:rPr>
          <w:sz w:val="24"/>
        </w:rPr>
      </w:pPr>
      <w:r w:rsidRPr="009B0245">
        <w:rPr>
          <w:sz w:val="24"/>
        </w:rPr>
        <w:tab/>
      </w:r>
      <w:r w:rsidRPr="009B0245">
        <w:rPr>
          <w:sz w:val="24"/>
        </w:rPr>
        <w:tab/>
      </w:r>
      <w:proofErr w:type="spellStart"/>
      <w:r w:rsidRPr="009B0245">
        <w:rPr>
          <w:sz w:val="24"/>
        </w:rPr>
        <w:t>i</w:t>
      </w:r>
      <w:proofErr w:type="spellEnd"/>
      <w:r w:rsidRPr="009B0245">
        <w:rPr>
          <w:sz w:val="24"/>
        </w:rPr>
        <w:t>++;</w:t>
      </w:r>
    </w:p>
    <w:p w14:paraId="6E55D49E" w14:textId="77777777" w:rsidR="00191B7B" w:rsidRPr="009B0245" w:rsidRDefault="00191B7B" w:rsidP="00191B7B">
      <w:pPr>
        <w:snapToGrid w:val="0"/>
        <w:spacing w:line="360" w:lineRule="auto"/>
        <w:ind w:firstLine="480"/>
        <w:rPr>
          <w:sz w:val="24"/>
        </w:rPr>
      </w:pPr>
      <w:r w:rsidRPr="009B0245">
        <w:rPr>
          <w:sz w:val="24"/>
        </w:rPr>
        <w:tab/>
        <w:t>}</w:t>
      </w:r>
    </w:p>
    <w:p w14:paraId="6DCA9BF2" w14:textId="77777777" w:rsidR="00191B7B" w:rsidRPr="009B0245" w:rsidRDefault="00191B7B" w:rsidP="00191B7B">
      <w:pPr>
        <w:snapToGrid w:val="0"/>
        <w:spacing w:line="360" w:lineRule="auto"/>
        <w:ind w:firstLine="480"/>
        <w:rPr>
          <w:sz w:val="24"/>
        </w:rPr>
      </w:pPr>
      <w:r w:rsidRPr="009B0245">
        <w:rPr>
          <w:sz w:val="24"/>
        </w:rPr>
        <w:tab/>
        <w:t>execute(p2,i);</w:t>
      </w:r>
    </w:p>
    <w:p w14:paraId="10CD7825" w14:textId="77777777" w:rsidR="00191B7B" w:rsidRPr="009B0245" w:rsidRDefault="00191B7B" w:rsidP="00191B7B">
      <w:pPr>
        <w:snapToGrid w:val="0"/>
        <w:spacing w:line="360" w:lineRule="auto"/>
        <w:ind w:firstLine="480"/>
        <w:rPr>
          <w:sz w:val="24"/>
        </w:rPr>
      </w:pPr>
      <w:r w:rsidRPr="009B0245">
        <w:rPr>
          <w:sz w:val="24"/>
        </w:rPr>
        <w:t>}</w:t>
      </w:r>
    </w:p>
    <w:p w14:paraId="3586E634" w14:textId="77777777" w:rsidR="00191B7B" w:rsidRPr="009B0245" w:rsidRDefault="00191B7B" w:rsidP="00191B7B">
      <w:pPr>
        <w:snapToGrid w:val="0"/>
        <w:spacing w:line="360" w:lineRule="auto"/>
        <w:ind w:firstLine="480"/>
        <w:rPr>
          <w:sz w:val="24"/>
        </w:rPr>
      </w:pPr>
      <w:r w:rsidRPr="009B0245">
        <w:rPr>
          <w:sz w:val="24"/>
        </w:rPr>
        <w:t>int main()</w:t>
      </w:r>
    </w:p>
    <w:p w14:paraId="133A2CAA" w14:textId="77777777" w:rsidR="00191B7B" w:rsidRPr="009B0245" w:rsidRDefault="00191B7B" w:rsidP="00191B7B">
      <w:pPr>
        <w:snapToGrid w:val="0"/>
        <w:spacing w:line="360" w:lineRule="auto"/>
        <w:ind w:firstLine="480"/>
        <w:rPr>
          <w:sz w:val="24"/>
        </w:rPr>
      </w:pPr>
      <w:r w:rsidRPr="009B0245">
        <w:rPr>
          <w:sz w:val="24"/>
        </w:rPr>
        <w:t>{</w:t>
      </w:r>
    </w:p>
    <w:p w14:paraId="39D02C15" w14:textId="77777777" w:rsidR="00191B7B" w:rsidRPr="009B0245" w:rsidRDefault="00191B7B" w:rsidP="00191B7B">
      <w:pPr>
        <w:snapToGrid w:val="0"/>
        <w:spacing w:line="360" w:lineRule="auto"/>
        <w:ind w:firstLine="480"/>
        <w:rPr>
          <w:sz w:val="24"/>
        </w:rPr>
      </w:pPr>
      <w:r w:rsidRPr="009B0245">
        <w:rPr>
          <w:sz w:val="24"/>
        </w:rPr>
        <w:tab/>
        <w:t>scheduler();</w:t>
      </w:r>
    </w:p>
    <w:p w14:paraId="0237EF8F" w14:textId="77777777" w:rsidR="00191B7B" w:rsidRPr="009B0245" w:rsidRDefault="00191B7B" w:rsidP="00191B7B">
      <w:pPr>
        <w:snapToGrid w:val="0"/>
        <w:spacing w:line="360" w:lineRule="auto"/>
        <w:ind w:firstLine="480"/>
        <w:rPr>
          <w:sz w:val="24"/>
        </w:rPr>
      </w:pPr>
      <w:r w:rsidRPr="009B0245">
        <w:rPr>
          <w:sz w:val="24"/>
        </w:rPr>
        <w:tab/>
        <w:t>return 0;</w:t>
      </w:r>
    </w:p>
    <w:p w14:paraId="36EDF0D4" w14:textId="77777777" w:rsidR="00191B7B" w:rsidRDefault="00191B7B" w:rsidP="00191B7B">
      <w:pPr>
        <w:snapToGrid w:val="0"/>
        <w:spacing w:line="360" w:lineRule="auto"/>
        <w:ind w:firstLine="480"/>
        <w:rPr>
          <w:sz w:val="24"/>
        </w:rPr>
      </w:pPr>
      <w:r w:rsidRPr="009B0245">
        <w:rPr>
          <w:sz w:val="24"/>
        </w:rPr>
        <w:t>}</w:t>
      </w:r>
    </w:p>
    <w:p w14:paraId="613CD17A" w14:textId="77777777" w:rsidR="00191B7B" w:rsidRDefault="00191B7B" w:rsidP="00191B7B">
      <w:pPr>
        <w:snapToGrid w:val="0"/>
        <w:spacing w:line="360" w:lineRule="auto"/>
        <w:ind w:firstLine="480"/>
      </w:pPr>
      <w:r>
        <w:rPr>
          <w:rFonts w:hint="eastAsia"/>
          <w:sz w:val="24"/>
        </w:rPr>
        <w:t>2</w:t>
      </w:r>
      <w:r>
        <w:rPr>
          <w:rFonts w:ascii="宋体" w:hAnsi="宋体" w:hint="eastAsia"/>
          <w:sz w:val="24"/>
        </w:rPr>
        <w:t>）测试</w:t>
      </w:r>
    </w:p>
    <w:p w14:paraId="753D2BB4" w14:textId="77777777" w:rsidR="00191B7B" w:rsidRDefault="00191B7B" w:rsidP="00191B7B">
      <w:pPr>
        <w:snapToGrid w:val="0"/>
        <w:spacing w:line="360" w:lineRule="auto"/>
        <w:ind w:firstLine="480"/>
      </w:pPr>
      <w:r>
        <w:rPr>
          <w:sz w:val="24"/>
        </w:rPr>
        <w:t xml:space="preserve">  </w:t>
      </w:r>
      <w:r>
        <w:rPr>
          <w:rFonts w:ascii="宋体" w:hAnsi="宋体" w:hint="eastAsia"/>
          <w:sz w:val="24"/>
        </w:rPr>
        <w:t>（</w:t>
      </w:r>
      <w:r>
        <w:rPr>
          <w:sz w:val="24"/>
        </w:rPr>
        <w:t>a</w:t>
      </w:r>
      <w:r>
        <w:rPr>
          <w:rFonts w:ascii="宋体" w:hAnsi="宋体" w:hint="eastAsia"/>
          <w:sz w:val="24"/>
        </w:rPr>
        <w:t>）</w:t>
      </w:r>
      <w:r>
        <w:rPr>
          <w:sz w:val="24"/>
        </w:rPr>
        <w:t xml:space="preserve"> </w:t>
      </w:r>
      <w:r>
        <w:rPr>
          <w:rFonts w:ascii="宋体" w:hAnsi="宋体" w:hint="eastAsia"/>
          <w:sz w:val="24"/>
        </w:rPr>
        <w:t>测试数据：</w:t>
      </w:r>
    </w:p>
    <w:p w14:paraId="46C2984B" w14:textId="77777777" w:rsidR="00191B7B" w:rsidRDefault="00191B7B" w:rsidP="00191B7B">
      <w:pPr>
        <w:snapToGrid w:val="0"/>
        <w:spacing w:line="360" w:lineRule="auto"/>
        <w:ind w:firstLine="480"/>
      </w:pPr>
      <w:r>
        <w:rPr>
          <w:sz w:val="24"/>
        </w:rPr>
        <w:t xml:space="preserve">        </w:t>
      </w:r>
      <w:r>
        <w:rPr>
          <w:rFonts w:hint="eastAsia"/>
          <w:sz w:val="24"/>
        </w:rPr>
        <w:t>1433223</w:t>
      </w:r>
    </w:p>
    <w:p w14:paraId="3259517C" w14:textId="77777777" w:rsidR="00191B7B" w:rsidRDefault="00191B7B" w:rsidP="00191B7B">
      <w:pPr>
        <w:snapToGrid w:val="0"/>
        <w:spacing w:line="360" w:lineRule="auto"/>
        <w:ind w:firstLine="480"/>
      </w:pPr>
      <w:r>
        <w:rPr>
          <w:sz w:val="24"/>
        </w:rPr>
        <w:t xml:space="preserve">  </w:t>
      </w:r>
      <w:r>
        <w:rPr>
          <w:rFonts w:ascii="宋体" w:hAnsi="宋体" w:hint="eastAsia"/>
          <w:sz w:val="24"/>
        </w:rPr>
        <w:t>（</w:t>
      </w:r>
      <w:r>
        <w:rPr>
          <w:sz w:val="24"/>
        </w:rPr>
        <w:t>b</w:t>
      </w:r>
      <w:r>
        <w:rPr>
          <w:rFonts w:ascii="宋体" w:hAnsi="宋体" w:hint="eastAsia"/>
          <w:sz w:val="24"/>
        </w:rPr>
        <w:t>）</w:t>
      </w:r>
      <w:r>
        <w:rPr>
          <w:sz w:val="24"/>
        </w:rPr>
        <w:t xml:space="preserve"> </w:t>
      </w:r>
      <w:r>
        <w:rPr>
          <w:rFonts w:ascii="宋体" w:hAnsi="宋体" w:hint="eastAsia"/>
          <w:sz w:val="24"/>
        </w:rPr>
        <w:t>对应测试数据的运行结果截图</w:t>
      </w:r>
    </w:p>
    <w:p w14:paraId="2797CC87" w14:textId="77777777" w:rsidR="00191B7B" w:rsidRDefault="00191B7B" w:rsidP="00191B7B">
      <w:pPr>
        <w:snapToGrid w:val="0"/>
        <w:spacing w:line="360" w:lineRule="auto"/>
        <w:ind w:firstLine="480"/>
        <w:jc w:val="center"/>
      </w:pPr>
      <w:r w:rsidRPr="00F32803">
        <w:rPr>
          <w:noProof/>
        </w:rPr>
        <w:drawing>
          <wp:inline distT="0" distB="0" distL="0" distR="0" wp14:anchorId="4AC29A20" wp14:editId="269F89C1">
            <wp:extent cx="4294242" cy="229381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4242" cy="2293819"/>
                    </a:xfrm>
                    <a:prstGeom prst="rect">
                      <a:avLst/>
                    </a:prstGeom>
                  </pic:spPr>
                </pic:pic>
              </a:graphicData>
            </a:graphic>
          </wp:inline>
        </w:drawing>
      </w:r>
    </w:p>
    <w:p w14:paraId="058E1FA7" w14:textId="77777777" w:rsidR="00191B7B" w:rsidRPr="00CE07C4" w:rsidRDefault="00191B7B" w:rsidP="00191B7B">
      <w:pPr>
        <w:snapToGrid w:val="0"/>
        <w:jc w:val="center"/>
      </w:pPr>
      <w:r>
        <w:rPr>
          <w:rFonts w:ascii="黑体" w:eastAsia="黑体" w:hAnsi="黑体" w:hint="eastAsia"/>
          <w:sz w:val="24"/>
        </w:rPr>
        <w:t>图</w:t>
      </w:r>
      <w:r>
        <w:rPr>
          <w:sz w:val="24"/>
        </w:rPr>
        <w:t>6-</w:t>
      </w:r>
      <w:r>
        <w:rPr>
          <w:rFonts w:hint="eastAsia"/>
          <w:sz w:val="24"/>
        </w:rPr>
        <w:t>13</w:t>
      </w:r>
      <w:r>
        <w:rPr>
          <w:sz w:val="24"/>
        </w:rPr>
        <w:t xml:space="preserve"> </w:t>
      </w:r>
      <w:r>
        <w:rPr>
          <w:rFonts w:ascii="黑体" w:eastAsia="黑体" w:hAnsi="黑体" w:hint="eastAsia"/>
          <w:sz w:val="24"/>
        </w:rPr>
        <w:t>程序设计题</w:t>
      </w:r>
      <w:r>
        <w:rPr>
          <w:rFonts w:hint="eastAsia"/>
          <w:sz w:val="24"/>
        </w:rPr>
        <w:t>4</w:t>
      </w:r>
      <w:r>
        <w:rPr>
          <w:rFonts w:ascii="黑体" w:eastAsia="黑体" w:hAnsi="黑体" w:hint="eastAsia"/>
          <w:sz w:val="24"/>
        </w:rPr>
        <w:t>的运行结果图</w:t>
      </w:r>
    </w:p>
    <w:p w14:paraId="3860FD85" w14:textId="77777777" w:rsidR="00191B7B" w:rsidRDefault="00191B7B" w:rsidP="00191B7B">
      <w:pPr>
        <w:snapToGrid w:val="0"/>
        <w:spacing w:afterLines="25" w:after="78" w:line="360" w:lineRule="auto"/>
        <w:rPr>
          <w:rFonts w:hAnsi="宋体"/>
          <w:b/>
          <w:sz w:val="24"/>
        </w:rPr>
      </w:pPr>
      <w:r>
        <w:rPr>
          <w:rFonts w:hint="eastAsia"/>
          <w:b/>
          <w:sz w:val="24"/>
        </w:rPr>
        <w:t>6</w:t>
      </w:r>
      <w:r w:rsidRPr="00885843">
        <w:rPr>
          <w:b/>
          <w:sz w:val="24"/>
        </w:rPr>
        <w:t>.2.</w:t>
      </w:r>
      <w:r>
        <w:rPr>
          <w:rFonts w:hint="eastAsia"/>
          <w:b/>
          <w:sz w:val="24"/>
        </w:rPr>
        <w:t>5</w:t>
      </w:r>
      <w:r w:rsidRPr="00885843">
        <w:rPr>
          <w:b/>
          <w:sz w:val="24"/>
        </w:rPr>
        <w:t xml:space="preserve"> </w:t>
      </w:r>
      <w:r w:rsidRPr="00885843">
        <w:rPr>
          <w:rFonts w:hAnsi="宋体"/>
          <w:b/>
          <w:sz w:val="24"/>
        </w:rPr>
        <w:t>程序设计</w:t>
      </w:r>
      <w:r>
        <w:rPr>
          <w:rFonts w:hAnsi="宋体" w:hint="eastAsia"/>
          <w:b/>
          <w:sz w:val="24"/>
        </w:rPr>
        <w:t>选做题</w:t>
      </w:r>
    </w:p>
    <w:p w14:paraId="7BEAA577" w14:textId="77777777" w:rsidR="00191B7B" w:rsidRPr="0075220A" w:rsidRDefault="00191B7B" w:rsidP="00191B7B">
      <w:pPr>
        <w:spacing w:line="360" w:lineRule="auto"/>
        <w:rPr>
          <w:rFonts w:ascii="宋体" w:cs="宋体"/>
          <w:sz w:val="24"/>
          <w:szCs w:val="21"/>
        </w:rPr>
      </w:pPr>
      <w:r w:rsidRPr="0075220A">
        <w:rPr>
          <w:rFonts w:ascii="宋体" w:cs="宋体" w:hint="eastAsia"/>
          <w:sz w:val="24"/>
          <w:szCs w:val="21"/>
        </w:rPr>
        <w:t>（1）设有N位整数和M位小数（N=20，M=10）的数据</w:t>
      </w:r>
      <w:proofErr w:type="spellStart"/>
      <w:r w:rsidRPr="0075220A">
        <w:rPr>
          <w:rFonts w:ascii="宋体" w:cs="宋体" w:hint="eastAsia"/>
          <w:sz w:val="24"/>
          <w:szCs w:val="21"/>
        </w:rPr>
        <w:t>a,b</w:t>
      </w:r>
      <w:proofErr w:type="spellEnd"/>
      <w:r w:rsidRPr="0075220A">
        <w:rPr>
          <w:rFonts w:ascii="宋体" w:cs="宋体" w:hint="eastAsia"/>
          <w:sz w:val="24"/>
          <w:szCs w:val="21"/>
        </w:rPr>
        <w:t>。编程计算</w:t>
      </w:r>
      <w:proofErr w:type="spellStart"/>
      <w:r w:rsidRPr="0075220A">
        <w:rPr>
          <w:rFonts w:ascii="宋体" w:cs="宋体" w:hint="eastAsia"/>
          <w:sz w:val="24"/>
          <w:szCs w:val="21"/>
        </w:rPr>
        <w:t>a+b</w:t>
      </w:r>
      <w:proofErr w:type="spellEnd"/>
      <w:r w:rsidRPr="0075220A">
        <w:rPr>
          <w:rFonts w:ascii="宋体" w:cs="宋体" w:hint="eastAsia"/>
          <w:sz w:val="24"/>
          <w:szCs w:val="21"/>
        </w:rPr>
        <w:t>并输</w:t>
      </w:r>
      <w:r w:rsidRPr="0075220A">
        <w:rPr>
          <w:rFonts w:ascii="宋体" w:cs="宋体" w:hint="eastAsia"/>
          <w:sz w:val="24"/>
          <w:szCs w:val="21"/>
        </w:rPr>
        <w:lastRenderedPageBreak/>
        <w:t>出结果。</w:t>
      </w:r>
    </w:p>
    <w:p w14:paraId="73DAB160" w14:textId="77777777" w:rsidR="00191B7B" w:rsidRPr="0075220A" w:rsidRDefault="00191B7B" w:rsidP="00191B7B">
      <w:pPr>
        <w:spacing w:line="360" w:lineRule="auto"/>
        <w:rPr>
          <w:rFonts w:ascii="宋体" w:cs="宋体"/>
          <w:sz w:val="24"/>
          <w:szCs w:val="21"/>
        </w:rPr>
      </w:pPr>
      <w:r w:rsidRPr="0075220A">
        <w:rPr>
          <w:rFonts w:ascii="宋体" w:cs="宋体" w:hint="eastAsia"/>
          <w:sz w:val="24"/>
          <w:szCs w:val="21"/>
        </w:rPr>
        <w:t>如：12345678912345678912.1234567891 + 98765432109876543210.0123456789</w:t>
      </w:r>
    </w:p>
    <w:p w14:paraId="27D3A67D" w14:textId="77777777" w:rsidR="00191B7B" w:rsidRPr="001F3906" w:rsidRDefault="00191B7B" w:rsidP="00191B7B">
      <w:pPr>
        <w:snapToGrid w:val="0"/>
        <w:spacing w:line="360" w:lineRule="auto"/>
        <w:rPr>
          <w:b/>
          <w:sz w:val="24"/>
        </w:rPr>
      </w:pPr>
      <w:r w:rsidRPr="00885843">
        <w:rPr>
          <w:rFonts w:hAnsi="宋体"/>
          <w:b/>
          <w:sz w:val="24"/>
        </w:rPr>
        <w:t>解答：</w:t>
      </w:r>
    </w:p>
    <w:p w14:paraId="7DA6D190" w14:textId="77777777" w:rsidR="00191B7B" w:rsidRPr="00885843" w:rsidRDefault="00191B7B" w:rsidP="00191B7B">
      <w:pPr>
        <w:snapToGrid w:val="0"/>
        <w:spacing w:line="360" w:lineRule="auto"/>
        <w:ind w:firstLineChars="200" w:firstLine="480"/>
        <w:rPr>
          <w:sz w:val="24"/>
        </w:rPr>
      </w:pPr>
      <w:r>
        <w:rPr>
          <w:rFonts w:hint="eastAsia"/>
          <w:sz w:val="24"/>
        </w:rPr>
        <w:t>1</w:t>
      </w:r>
      <w:r w:rsidRPr="00885843">
        <w:rPr>
          <w:rFonts w:hAnsi="宋体"/>
          <w:sz w:val="24"/>
        </w:rPr>
        <w:t>）源程序清单</w:t>
      </w:r>
    </w:p>
    <w:p w14:paraId="03C27E72" w14:textId="77777777" w:rsidR="00191B7B" w:rsidRPr="007800B6" w:rsidRDefault="00191B7B" w:rsidP="00191B7B">
      <w:pPr>
        <w:snapToGrid w:val="0"/>
        <w:spacing w:line="360" w:lineRule="auto"/>
        <w:ind w:firstLineChars="200" w:firstLine="480"/>
        <w:rPr>
          <w:sz w:val="24"/>
        </w:rPr>
      </w:pPr>
      <w:r w:rsidRPr="007800B6">
        <w:rPr>
          <w:sz w:val="24"/>
        </w:rPr>
        <w:t>#include&lt;stdio.h&gt;</w:t>
      </w:r>
    </w:p>
    <w:p w14:paraId="57799C13" w14:textId="77777777" w:rsidR="00191B7B" w:rsidRPr="007800B6" w:rsidRDefault="00191B7B" w:rsidP="00191B7B">
      <w:pPr>
        <w:snapToGrid w:val="0"/>
        <w:spacing w:line="360" w:lineRule="auto"/>
        <w:ind w:firstLineChars="200" w:firstLine="480"/>
        <w:rPr>
          <w:sz w:val="24"/>
        </w:rPr>
      </w:pPr>
      <w:r w:rsidRPr="007800B6">
        <w:rPr>
          <w:sz w:val="24"/>
        </w:rPr>
        <w:t>#include&lt;string.h&gt;</w:t>
      </w:r>
    </w:p>
    <w:p w14:paraId="6F657BBC" w14:textId="77777777" w:rsidR="00191B7B" w:rsidRPr="007800B6" w:rsidRDefault="00191B7B" w:rsidP="00191B7B">
      <w:pPr>
        <w:snapToGrid w:val="0"/>
        <w:spacing w:line="360" w:lineRule="auto"/>
        <w:ind w:firstLineChars="200" w:firstLine="480"/>
        <w:rPr>
          <w:sz w:val="24"/>
        </w:rPr>
      </w:pPr>
      <w:r w:rsidRPr="007800B6">
        <w:rPr>
          <w:sz w:val="24"/>
        </w:rPr>
        <w:t>#include&lt;math.h&gt;</w:t>
      </w:r>
    </w:p>
    <w:p w14:paraId="2348DEA6" w14:textId="77777777" w:rsidR="00191B7B" w:rsidRPr="007800B6" w:rsidRDefault="00191B7B" w:rsidP="00191B7B">
      <w:pPr>
        <w:snapToGrid w:val="0"/>
        <w:spacing w:line="360" w:lineRule="auto"/>
        <w:ind w:firstLineChars="200" w:firstLine="480"/>
        <w:rPr>
          <w:sz w:val="24"/>
        </w:rPr>
      </w:pPr>
      <w:r w:rsidRPr="007800B6">
        <w:rPr>
          <w:sz w:val="24"/>
        </w:rPr>
        <w:t>int main()</w:t>
      </w:r>
    </w:p>
    <w:p w14:paraId="3D9249D1" w14:textId="77777777" w:rsidR="00191B7B" w:rsidRPr="007800B6" w:rsidRDefault="00191B7B" w:rsidP="00191B7B">
      <w:pPr>
        <w:snapToGrid w:val="0"/>
        <w:spacing w:line="360" w:lineRule="auto"/>
        <w:ind w:firstLineChars="200" w:firstLine="480"/>
        <w:rPr>
          <w:sz w:val="24"/>
        </w:rPr>
      </w:pPr>
      <w:r w:rsidRPr="007800B6">
        <w:rPr>
          <w:sz w:val="24"/>
        </w:rPr>
        <w:t>{</w:t>
      </w:r>
    </w:p>
    <w:p w14:paraId="3026A3A7" w14:textId="77777777" w:rsidR="00191B7B" w:rsidRPr="007800B6" w:rsidRDefault="00191B7B" w:rsidP="00191B7B">
      <w:pPr>
        <w:snapToGrid w:val="0"/>
        <w:spacing w:line="360" w:lineRule="auto"/>
        <w:ind w:firstLineChars="200" w:firstLine="480"/>
        <w:rPr>
          <w:sz w:val="24"/>
        </w:rPr>
      </w:pPr>
      <w:r w:rsidRPr="007800B6">
        <w:rPr>
          <w:sz w:val="24"/>
        </w:rPr>
        <w:tab/>
        <w:t>char s1[100],s2[100];</w:t>
      </w:r>
    </w:p>
    <w:p w14:paraId="55611782" w14:textId="77777777" w:rsidR="00191B7B" w:rsidRPr="007800B6" w:rsidRDefault="00191B7B" w:rsidP="00191B7B">
      <w:pPr>
        <w:snapToGrid w:val="0"/>
        <w:spacing w:line="360" w:lineRule="auto"/>
        <w:ind w:firstLineChars="200" w:firstLine="480"/>
        <w:rPr>
          <w:sz w:val="24"/>
        </w:rPr>
      </w:pPr>
      <w:r w:rsidRPr="007800B6">
        <w:rPr>
          <w:sz w:val="24"/>
        </w:rPr>
        <w:tab/>
        <w:t>int a[100]={0},b[100]={0},c[100]={0};</w:t>
      </w:r>
    </w:p>
    <w:p w14:paraId="08CFA7E7" w14:textId="77777777" w:rsidR="00191B7B" w:rsidRPr="007800B6" w:rsidRDefault="00191B7B" w:rsidP="00191B7B">
      <w:pPr>
        <w:snapToGrid w:val="0"/>
        <w:spacing w:line="360" w:lineRule="auto"/>
        <w:ind w:firstLineChars="200" w:firstLine="480"/>
        <w:rPr>
          <w:sz w:val="24"/>
        </w:rPr>
      </w:pPr>
      <w:r w:rsidRPr="007800B6">
        <w:rPr>
          <w:sz w:val="24"/>
        </w:rPr>
        <w:tab/>
      </w:r>
      <w:proofErr w:type="spellStart"/>
      <w:r w:rsidRPr="007800B6">
        <w:rPr>
          <w:sz w:val="24"/>
        </w:rPr>
        <w:t>scanf</w:t>
      </w:r>
      <w:proofErr w:type="spellEnd"/>
      <w:r w:rsidRPr="007800B6">
        <w:rPr>
          <w:sz w:val="24"/>
        </w:rPr>
        <w:t>("%s%s",&amp;s1,&amp;s2);</w:t>
      </w:r>
    </w:p>
    <w:p w14:paraId="2168FBF2" w14:textId="77777777" w:rsidR="00191B7B" w:rsidRPr="007800B6" w:rsidRDefault="00191B7B" w:rsidP="00191B7B">
      <w:pPr>
        <w:snapToGrid w:val="0"/>
        <w:spacing w:line="360" w:lineRule="auto"/>
        <w:ind w:firstLineChars="200" w:firstLine="480"/>
        <w:rPr>
          <w:sz w:val="24"/>
        </w:rPr>
      </w:pPr>
      <w:r w:rsidRPr="007800B6">
        <w:rPr>
          <w:sz w:val="24"/>
        </w:rPr>
        <w:tab/>
        <w:t xml:space="preserve">int </w:t>
      </w:r>
      <w:proofErr w:type="spellStart"/>
      <w:r w:rsidRPr="007800B6">
        <w:rPr>
          <w:sz w:val="24"/>
        </w:rPr>
        <w:t>la,lb,lc</w:t>
      </w:r>
      <w:proofErr w:type="spellEnd"/>
      <w:r w:rsidRPr="007800B6">
        <w:rPr>
          <w:sz w:val="24"/>
        </w:rPr>
        <w:t>;</w:t>
      </w:r>
    </w:p>
    <w:p w14:paraId="53964123" w14:textId="77777777" w:rsidR="00191B7B" w:rsidRPr="007800B6" w:rsidRDefault="00191B7B" w:rsidP="00191B7B">
      <w:pPr>
        <w:snapToGrid w:val="0"/>
        <w:spacing w:line="360" w:lineRule="auto"/>
        <w:ind w:firstLineChars="200" w:firstLine="480"/>
        <w:rPr>
          <w:sz w:val="24"/>
        </w:rPr>
      </w:pPr>
      <w:r w:rsidRPr="007800B6">
        <w:rPr>
          <w:rFonts w:hint="eastAsia"/>
          <w:sz w:val="24"/>
        </w:rPr>
        <w:tab/>
        <w:t>//</w:t>
      </w:r>
      <w:r w:rsidRPr="007800B6">
        <w:rPr>
          <w:rFonts w:hint="eastAsia"/>
          <w:sz w:val="24"/>
        </w:rPr>
        <w:t>字符串转为数字，并且转置</w:t>
      </w:r>
    </w:p>
    <w:p w14:paraId="464DCDD5" w14:textId="77777777" w:rsidR="00191B7B" w:rsidRPr="007800B6" w:rsidRDefault="00191B7B" w:rsidP="00191B7B">
      <w:pPr>
        <w:snapToGrid w:val="0"/>
        <w:spacing w:line="360" w:lineRule="auto"/>
        <w:ind w:firstLineChars="200" w:firstLine="480"/>
        <w:rPr>
          <w:sz w:val="24"/>
        </w:rPr>
      </w:pPr>
      <w:r w:rsidRPr="007800B6">
        <w:rPr>
          <w:sz w:val="24"/>
        </w:rPr>
        <w:tab/>
        <w:t>la=</w:t>
      </w:r>
      <w:proofErr w:type="spellStart"/>
      <w:r w:rsidRPr="007800B6">
        <w:rPr>
          <w:sz w:val="24"/>
        </w:rPr>
        <w:t>strlen</w:t>
      </w:r>
      <w:proofErr w:type="spellEnd"/>
      <w:r w:rsidRPr="007800B6">
        <w:rPr>
          <w:sz w:val="24"/>
        </w:rPr>
        <w:t>(s1);</w:t>
      </w:r>
    </w:p>
    <w:p w14:paraId="31DE305B" w14:textId="77777777" w:rsidR="00191B7B" w:rsidRPr="007800B6" w:rsidRDefault="00191B7B" w:rsidP="00191B7B">
      <w:pPr>
        <w:snapToGrid w:val="0"/>
        <w:spacing w:line="360" w:lineRule="auto"/>
        <w:ind w:firstLineChars="200" w:firstLine="480"/>
        <w:rPr>
          <w:sz w:val="24"/>
        </w:rPr>
      </w:pPr>
      <w:r w:rsidRPr="007800B6">
        <w:rPr>
          <w:sz w:val="24"/>
        </w:rPr>
        <w:tab/>
      </w:r>
      <w:proofErr w:type="spellStart"/>
      <w:r w:rsidRPr="007800B6">
        <w:rPr>
          <w:sz w:val="24"/>
        </w:rPr>
        <w:t>lb</w:t>
      </w:r>
      <w:proofErr w:type="spellEnd"/>
      <w:r w:rsidRPr="007800B6">
        <w:rPr>
          <w:sz w:val="24"/>
        </w:rPr>
        <w:t>=</w:t>
      </w:r>
      <w:proofErr w:type="spellStart"/>
      <w:r w:rsidRPr="007800B6">
        <w:rPr>
          <w:sz w:val="24"/>
        </w:rPr>
        <w:t>strlen</w:t>
      </w:r>
      <w:proofErr w:type="spellEnd"/>
      <w:r w:rsidRPr="007800B6">
        <w:rPr>
          <w:sz w:val="24"/>
        </w:rPr>
        <w:t>(s2);</w:t>
      </w:r>
    </w:p>
    <w:p w14:paraId="33F1F3F1" w14:textId="77777777" w:rsidR="00191B7B" w:rsidRPr="007800B6" w:rsidRDefault="00191B7B" w:rsidP="00191B7B">
      <w:pPr>
        <w:snapToGrid w:val="0"/>
        <w:spacing w:line="360" w:lineRule="auto"/>
        <w:ind w:firstLineChars="200" w:firstLine="480"/>
        <w:rPr>
          <w:sz w:val="24"/>
        </w:rPr>
      </w:pPr>
      <w:r w:rsidRPr="007800B6">
        <w:rPr>
          <w:sz w:val="24"/>
        </w:rPr>
        <w:tab/>
        <w:t xml:space="preserve">for(int </w:t>
      </w:r>
      <w:proofErr w:type="spellStart"/>
      <w:r w:rsidRPr="007800B6">
        <w:rPr>
          <w:sz w:val="24"/>
        </w:rPr>
        <w:t>i</w:t>
      </w:r>
      <w:proofErr w:type="spellEnd"/>
      <w:r w:rsidRPr="007800B6">
        <w:rPr>
          <w:sz w:val="24"/>
        </w:rPr>
        <w:t>=0,j=0;i&lt;</w:t>
      </w:r>
      <w:proofErr w:type="spellStart"/>
      <w:r w:rsidRPr="007800B6">
        <w:rPr>
          <w:sz w:val="24"/>
        </w:rPr>
        <w:t>la;i</w:t>
      </w:r>
      <w:proofErr w:type="spellEnd"/>
      <w:r w:rsidRPr="007800B6">
        <w:rPr>
          <w:sz w:val="24"/>
        </w:rPr>
        <w:t>++)</w:t>
      </w:r>
    </w:p>
    <w:p w14:paraId="64283911" w14:textId="77777777" w:rsidR="00191B7B" w:rsidRPr="007800B6" w:rsidRDefault="00191B7B" w:rsidP="00191B7B">
      <w:pPr>
        <w:snapToGrid w:val="0"/>
        <w:spacing w:line="360" w:lineRule="auto"/>
        <w:ind w:firstLineChars="200" w:firstLine="480"/>
        <w:rPr>
          <w:sz w:val="24"/>
        </w:rPr>
      </w:pPr>
      <w:r w:rsidRPr="007800B6">
        <w:rPr>
          <w:sz w:val="24"/>
        </w:rPr>
        <w:tab/>
        <w:t>{</w:t>
      </w:r>
    </w:p>
    <w:p w14:paraId="76223D2E"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if(s2[</w:t>
      </w:r>
      <w:proofErr w:type="spellStart"/>
      <w:r w:rsidRPr="007800B6">
        <w:rPr>
          <w:sz w:val="24"/>
        </w:rPr>
        <w:t>i</w:t>
      </w:r>
      <w:proofErr w:type="spellEnd"/>
      <w:r w:rsidRPr="007800B6">
        <w:rPr>
          <w:sz w:val="24"/>
        </w:rPr>
        <w:t>]=='.')</w:t>
      </w:r>
    </w:p>
    <w:p w14:paraId="1A91FF28"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w:t>
      </w:r>
    </w:p>
    <w:p w14:paraId="6DF6554E"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r>
      <w:r w:rsidRPr="007800B6">
        <w:rPr>
          <w:sz w:val="24"/>
        </w:rPr>
        <w:tab/>
        <w:t>continue;</w:t>
      </w:r>
    </w:p>
    <w:p w14:paraId="1E337EE2"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w:t>
      </w:r>
    </w:p>
    <w:p w14:paraId="38976D28"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a[la-</w:t>
      </w:r>
      <w:proofErr w:type="spellStart"/>
      <w:r w:rsidRPr="007800B6">
        <w:rPr>
          <w:sz w:val="24"/>
        </w:rPr>
        <w:t>i</w:t>
      </w:r>
      <w:proofErr w:type="spellEnd"/>
      <w:r w:rsidRPr="007800B6">
        <w:rPr>
          <w:sz w:val="24"/>
        </w:rPr>
        <w:t>] = s1[</w:t>
      </w:r>
      <w:proofErr w:type="spellStart"/>
      <w:r w:rsidRPr="007800B6">
        <w:rPr>
          <w:sz w:val="24"/>
        </w:rPr>
        <w:t>i</w:t>
      </w:r>
      <w:proofErr w:type="spellEnd"/>
      <w:r w:rsidRPr="007800B6">
        <w:rPr>
          <w:sz w:val="24"/>
        </w:rPr>
        <w:t>]-'0';</w:t>
      </w:r>
    </w:p>
    <w:p w14:paraId="24437532" w14:textId="77777777" w:rsidR="00191B7B" w:rsidRPr="007800B6" w:rsidRDefault="00191B7B" w:rsidP="00191B7B">
      <w:pPr>
        <w:snapToGrid w:val="0"/>
        <w:spacing w:line="360" w:lineRule="auto"/>
        <w:ind w:firstLineChars="200" w:firstLine="480"/>
        <w:rPr>
          <w:sz w:val="24"/>
        </w:rPr>
      </w:pPr>
      <w:r w:rsidRPr="007800B6">
        <w:rPr>
          <w:sz w:val="24"/>
        </w:rPr>
        <w:tab/>
        <w:t>}</w:t>
      </w:r>
    </w:p>
    <w:p w14:paraId="4AF3B496" w14:textId="77777777" w:rsidR="00191B7B" w:rsidRPr="007800B6" w:rsidRDefault="00191B7B" w:rsidP="00191B7B">
      <w:pPr>
        <w:snapToGrid w:val="0"/>
        <w:spacing w:line="360" w:lineRule="auto"/>
        <w:ind w:firstLineChars="200" w:firstLine="480"/>
        <w:rPr>
          <w:sz w:val="24"/>
        </w:rPr>
      </w:pPr>
      <w:r w:rsidRPr="007800B6">
        <w:rPr>
          <w:sz w:val="24"/>
        </w:rPr>
        <w:tab/>
        <w:t xml:space="preserve">for(int </w:t>
      </w:r>
      <w:proofErr w:type="spellStart"/>
      <w:r w:rsidRPr="007800B6">
        <w:rPr>
          <w:sz w:val="24"/>
        </w:rPr>
        <w:t>i</w:t>
      </w:r>
      <w:proofErr w:type="spellEnd"/>
      <w:r w:rsidRPr="007800B6">
        <w:rPr>
          <w:sz w:val="24"/>
        </w:rPr>
        <w:t>=0;i&lt;</w:t>
      </w:r>
      <w:proofErr w:type="spellStart"/>
      <w:r w:rsidRPr="007800B6">
        <w:rPr>
          <w:sz w:val="24"/>
        </w:rPr>
        <w:t>lb;i</w:t>
      </w:r>
      <w:proofErr w:type="spellEnd"/>
      <w:r w:rsidRPr="007800B6">
        <w:rPr>
          <w:sz w:val="24"/>
        </w:rPr>
        <w:t>++)</w:t>
      </w:r>
    </w:p>
    <w:p w14:paraId="0263CBE4" w14:textId="77777777" w:rsidR="00191B7B" w:rsidRPr="007800B6" w:rsidRDefault="00191B7B" w:rsidP="00191B7B">
      <w:pPr>
        <w:snapToGrid w:val="0"/>
        <w:spacing w:line="360" w:lineRule="auto"/>
        <w:ind w:firstLineChars="200" w:firstLine="480"/>
        <w:rPr>
          <w:sz w:val="24"/>
        </w:rPr>
      </w:pPr>
      <w:r w:rsidRPr="007800B6">
        <w:rPr>
          <w:sz w:val="24"/>
        </w:rPr>
        <w:tab/>
        <w:t>{</w:t>
      </w:r>
    </w:p>
    <w:p w14:paraId="4991A4CC"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if(s2[</w:t>
      </w:r>
      <w:proofErr w:type="spellStart"/>
      <w:r w:rsidRPr="007800B6">
        <w:rPr>
          <w:sz w:val="24"/>
        </w:rPr>
        <w:t>i</w:t>
      </w:r>
      <w:proofErr w:type="spellEnd"/>
      <w:r w:rsidRPr="007800B6">
        <w:rPr>
          <w:sz w:val="24"/>
        </w:rPr>
        <w:t>]=='.')</w:t>
      </w:r>
    </w:p>
    <w:p w14:paraId="736BFE13"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w:t>
      </w:r>
    </w:p>
    <w:p w14:paraId="10FF1930"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r>
      <w:r w:rsidRPr="007800B6">
        <w:rPr>
          <w:sz w:val="24"/>
        </w:rPr>
        <w:tab/>
        <w:t>continue;</w:t>
      </w:r>
    </w:p>
    <w:p w14:paraId="25760AB3"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w:t>
      </w:r>
    </w:p>
    <w:p w14:paraId="3C853AB6"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b[</w:t>
      </w:r>
      <w:proofErr w:type="spellStart"/>
      <w:r w:rsidRPr="007800B6">
        <w:rPr>
          <w:sz w:val="24"/>
        </w:rPr>
        <w:t>lb-i</w:t>
      </w:r>
      <w:proofErr w:type="spellEnd"/>
      <w:r w:rsidRPr="007800B6">
        <w:rPr>
          <w:sz w:val="24"/>
        </w:rPr>
        <w:t>] = s2[</w:t>
      </w:r>
      <w:proofErr w:type="spellStart"/>
      <w:r w:rsidRPr="007800B6">
        <w:rPr>
          <w:sz w:val="24"/>
        </w:rPr>
        <w:t>i</w:t>
      </w:r>
      <w:proofErr w:type="spellEnd"/>
      <w:r w:rsidRPr="007800B6">
        <w:rPr>
          <w:sz w:val="24"/>
        </w:rPr>
        <w:t>]-'0';</w:t>
      </w:r>
    </w:p>
    <w:p w14:paraId="5E2A2F1B" w14:textId="77777777" w:rsidR="00191B7B" w:rsidRPr="007800B6" w:rsidRDefault="00191B7B" w:rsidP="00191B7B">
      <w:pPr>
        <w:snapToGrid w:val="0"/>
        <w:spacing w:line="360" w:lineRule="auto"/>
        <w:ind w:firstLineChars="200" w:firstLine="480"/>
        <w:rPr>
          <w:sz w:val="24"/>
        </w:rPr>
      </w:pPr>
      <w:r w:rsidRPr="007800B6">
        <w:rPr>
          <w:sz w:val="24"/>
        </w:rPr>
        <w:tab/>
        <w:t>}</w:t>
      </w:r>
    </w:p>
    <w:p w14:paraId="135E1A98" w14:textId="77777777" w:rsidR="00191B7B" w:rsidRPr="007800B6" w:rsidRDefault="00191B7B" w:rsidP="00191B7B">
      <w:pPr>
        <w:snapToGrid w:val="0"/>
        <w:spacing w:line="360" w:lineRule="auto"/>
        <w:ind w:firstLineChars="200" w:firstLine="480"/>
        <w:rPr>
          <w:sz w:val="24"/>
        </w:rPr>
      </w:pPr>
      <w:r w:rsidRPr="007800B6">
        <w:rPr>
          <w:sz w:val="24"/>
        </w:rPr>
        <w:tab/>
        <w:t>lc = 31;</w:t>
      </w:r>
    </w:p>
    <w:p w14:paraId="1C2EEF65" w14:textId="77777777" w:rsidR="00191B7B" w:rsidRPr="007800B6" w:rsidRDefault="00191B7B" w:rsidP="00191B7B">
      <w:pPr>
        <w:snapToGrid w:val="0"/>
        <w:spacing w:line="360" w:lineRule="auto"/>
        <w:ind w:firstLineChars="200" w:firstLine="480"/>
        <w:rPr>
          <w:sz w:val="24"/>
        </w:rPr>
      </w:pPr>
      <w:r w:rsidRPr="007800B6">
        <w:rPr>
          <w:sz w:val="24"/>
        </w:rPr>
        <w:lastRenderedPageBreak/>
        <w:tab/>
        <w:t xml:space="preserve">for(int </w:t>
      </w:r>
      <w:proofErr w:type="spellStart"/>
      <w:r w:rsidRPr="007800B6">
        <w:rPr>
          <w:sz w:val="24"/>
        </w:rPr>
        <w:t>i</w:t>
      </w:r>
      <w:proofErr w:type="spellEnd"/>
      <w:r w:rsidRPr="007800B6">
        <w:rPr>
          <w:sz w:val="24"/>
        </w:rPr>
        <w:t>=1;i&lt;=</w:t>
      </w:r>
      <w:proofErr w:type="spellStart"/>
      <w:r w:rsidRPr="007800B6">
        <w:rPr>
          <w:sz w:val="24"/>
        </w:rPr>
        <w:t>lc;i</w:t>
      </w:r>
      <w:proofErr w:type="spellEnd"/>
      <w:r w:rsidRPr="007800B6">
        <w:rPr>
          <w:sz w:val="24"/>
        </w:rPr>
        <w:t>++)</w:t>
      </w:r>
    </w:p>
    <w:p w14:paraId="4FA2B5AE" w14:textId="77777777" w:rsidR="00191B7B" w:rsidRPr="007800B6" w:rsidRDefault="00191B7B" w:rsidP="00191B7B">
      <w:pPr>
        <w:snapToGrid w:val="0"/>
        <w:spacing w:line="360" w:lineRule="auto"/>
        <w:ind w:firstLineChars="200" w:firstLine="480"/>
        <w:rPr>
          <w:sz w:val="24"/>
        </w:rPr>
      </w:pPr>
      <w:r w:rsidRPr="007800B6">
        <w:rPr>
          <w:sz w:val="24"/>
        </w:rPr>
        <w:tab/>
        <w:t>{</w:t>
      </w:r>
    </w:p>
    <w:p w14:paraId="3020B2B2"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c[</w:t>
      </w:r>
      <w:proofErr w:type="spellStart"/>
      <w:r w:rsidRPr="007800B6">
        <w:rPr>
          <w:sz w:val="24"/>
        </w:rPr>
        <w:t>i</w:t>
      </w:r>
      <w:proofErr w:type="spellEnd"/>
      <w:r w:rsidRPr="007800B6">
        <w:rPr>
          <w:sz w:val="24"/>
        </w:rPr>
        <w:t>] += a[</w:t>
      </w:r>
      <w:proofErr w:type="spellStart"/>
      <w:r w:rsidRPr="007800B6">
        <w:rPr>
          <w:sz w:val="24"/>
        </w:rPr>
        <w:t>i</w:t>
      </w:r>
      <w:proofErr w:type="spellEnd"/>
      <w:r w:rsidRPr="007800B6">
        <w:rPr>
          <w:sz w:val="24"/>
        </w:rPr>
        <w:t>] + b[</w:t>
      </w:r>
      <w:proofErr w:type="spellStart"/>
      <w:r w:rsidRPr="007800B6">
        <w:rPr>
          <w:sz w:val="24"/>
        </w:rPr>
        <w:t>i</w:t>
      </w:r>
      <w:proofErr w:type="spellEnd"/>
      <w:r w:rsidRPr="007800B6">
        <w:rPr>
          <w:sz w:val="24"/>
        </w:rPr>
        <w:t>];</w:t>
      </w:r>
    </w:p>
    <w:p w14:paraId="71743260"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c[i+1] = c[</w:t>
      </w:r>
      <w:proofErr w:type="spellStart"/>
      <w:r w:rsidRPr="007800B6">
        <w:rPr>
          <w:sz w:val="24"/>
        </w:rPr>
        <w:t>i</w:t>
      </w:r>
      <w:proofErr w:type="spellEnd"/>
      <w:r w:rsidRPr="007800B6">
        <w:rPr>
          <w:sz w:val="24"/>
        </w:rPr>
        <w:t>]/10;</w:t>
      </w:r>
    </w:p>
    <w:p w14:paraId="11BD734E"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c[</w:t>
      </w:r>
      <w:proofErr w:type="spellStart"/>
      <w:r w:rsidRPr="007800B6">
        <w:rPr>
          <w:sz w:val="24"/>
        </w:rPr>
        <w:t>i</w:t>
      </w:r>
      <w:proofErr w:type="spellEnd"/>
      <w:r w:rsidRPr="007800B6">
        <w:rPr>
          <w:sz w:val="24"/>
        </w:rPr>
        <w:t>] = c[</w:t>
      </w:r>
      <w:proofErr w:type="spellStart"/>
      <w:r w:rsidRPr="007800B6">
        <w:rPr>
          <w:sz w:val="24"/>
        </w:rPr>
        <w:t>i</w:t>
      </w:r>
      <w:proofErr w:type="spellEnd"/>
      <w:r w:rsidRPr="007800B6">
        <w:rPr>
          <w:sz w:val="24"/>
        </w:rPr>
        <w:t>]%10;</w:t>
      </w:r>
    </w:p>
    <w:p w14:paraId="2BFD3681" w14:textId="77777777" w:rsidR="00191B7B" w:rsidRPr="007800B6" w:rsidRDefault="00191B7B" w:rsidP="00191B7B">
      <w:pPr>
        <w:snapToGrid w:val="0"/>
        <w:spacing w:line="360" w:lineRule="auto"/>
        <w:ind w:firstLineChars="200" w:firstLine="480"/>
        <w:rPr>
          <w:sz w:val="24"/>
        </w:rPr>
      </w:pPr>
      <w:r w:rsidRPr="007800B6">
        <w:rPr>
          <w:sz w:val="24"/>
        </w:rPr>
        <w:tab/>
        <w:t>}</w:t>
      </w:r>
    </w:p>
    <w:p w14:paraId="2C20AB10" w14:textId="77777777" w:rsidR="00191B7B" w:rsidRPr="007800B6" w:rsidRDefault="00191B7B" w:rsidP="00191B7B">
      <w:pPr>
        <w:snapToGrid w:val="0"/>
        <w:spacing w:line="360" w:lineRule="auto"/>
        <w:ind w:firstLineChars="200" w:firstLine="480"/>
        <w:rPr>
          <w:sz w:val="24"/>
        </w:rPr>
      </w:pPr>
      <w:r w:rsidRPr="007800B6">
        <w:rPr>
          <w:sz w:val="24"/>
        </w:rPr>
        <w:tab/>
        <w:t>if(c[11])</w:t>
      </w:r>
    </w:p>
    <w:p w14:paraId="7C4F4120" w14:textId="77777777" w:rsidR="00191B7B" w:rsidRPr="007800B6" w:rsidRDefault="00191B7B" w:rsidP="00191B7B">
      <w:pPr>
        <w:snapToGrid w:val="0"/>
        <w:spacing w:line="360" w:lineRule="auto"/>
        <w:ind w:firstLineChars="200" w:firstLine="480"/>
        <w:rPr>
          <w:sz w:val="24"/>
        </w:rPr>
      </w:pPr>
      <w:r w:rsidRPr="007800B6">
        <w:rPr>
          <w:sz w:val="24"/>
        </w:rPr>
        <w:tab/>
        <w:t>{</w:t>
      </w:r>
    </w:p>
    <w:p w14:paraId="0782714C"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c[12]+=c[11];</w:t>
      </w:r>
    </w:p>
    <w:p w14:paraId="32413013"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 xml:space="preserve">for(int </w:t>
      </w:r>
      <w:proofErr w:type="spellStart"/>
      <w:r w:rsidRPr="007800B6">
        <w:rPr>
          <w:sz w:val="24"/>
        </w:rPr>
        <w:t>i</w:t>
      </w:r>
      <w:proofErr w:type="spellEnd"/>
      <w:r w:rsidRPr="007800B6">
        <w:rPr>
          <w:sz w:val="24"/>
        </w:rPr>
        <w:t>=12;i&lt;=</w:t>
      </w:r>
      <w:proofErr w:type="spellStart"/>
      <w:r w:rsidRPr="007800B6">
        <w:rPr>
          <w:sz w:val="24"/>
        </w:rPr>
        <w:t>lc;i</w:t>
      </w:r>
      <w:proofErr w:type="spellEnd"/>
      <w:r w:rsidRPr="007800B6">
        <w:rPr>
          <w:sz w:val="24"/>
        </w:rPr>
        <w:t>++)</w:t>
      </w:r>
    </w:p>
    <w:p w14:paraId="09DE1CFA"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w:t>
      </w:r>
    </w:p>
    <w:p w14:paraId="290A4EA8"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r>
      <w:r w:rsidRPr="007800B6">
        <w:rPr>
          <w:sz w:val="24"/>
        </w:rPr>
        <w:tab/>
        <w:t>c[i+1] += c[</w:t>
      </w:r>
      <w:proofErr w:type="spellStart"/>
      <w:r w:rsidRPr="007800B6">
        <w:rPr>
          <w:sz w:val="24"/>
        </w:rPr>
        <w:t>i</w:t>
      </w:r>
      <w:proofErr w:type="spellEnd"/>
      <w:r w:rsidRPr="007800B6">
        <w:rPr>
          <w:sz w:val="24"/>
        </w:rPr>
        <w:t>]/10;</w:t>
      </w:r>
    </w:p>
    <w:p w14:paraId="0B78407A"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r>
      <w:r w:rsidRPr="007800B6">
        <w:rPr>
          <w:sz w:val="24"/>
        </w:rPr>
        <w:tab/>
        <w:t>c[</w:t>
      </w:r>
      <w:proofErr w:type="spellStart"/>
      <w:r w:rsidRPr="007800B6">
        <w:rPr>
          <w:sz w:val="24"/>
        </w:rPr>
        <w:t>i</w:t>
      </w:r>
      <w:proofErr w:type="spellEnd"/>
      <w:r w:rsidRPr="007800B6">
        <w:rPr>
          <w:sz w:val="24"/>
        </w:rPr>
        <w:t>] = c[</w:t>
      </w:r>
      <w:proofErr w:type="spellStart"/>
      <w:r w:rsidRPr="007800B6">
        <w:rPr>
          <w:sz w:val="24"/>
        </w:rPr>
        <w:t>i</w:t>
      </w:r>
      <w:proofErr w:type="spellEnd"/>
      <w:r w:rsidRPr="007800B6">
        <w:rPr>
          <w:sz w:val="24"/>
        </w:rPr>
        <w:t>]%10;</w:t>
      </w:r>
    </w:p>
    <w:p w14:paraId="1F4E39B3"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t>}</w:t>
      </w:r>
    </w:p>
    <w:p w14:paraId="17085668" w14:textId="77777777" w:rsidR="00191B7B" w:rsidRPr="007800B6" w:rsidRDefault="00191B7B" w:rsidP="00191B7B">
      <w:pPr>
        <w:snapToGrid w:val="0"/>
        <w:spacing w:line="360" w:lineRule="auto"/>
        <w:ind w:firstLineChars="200" w:firstLine="480"/>
        <w:rPr>
          <w:sz w:val="24"/>
        </w:rPr>
      </w:pPr>
      <w:r w:rsidRPr="007800B6">
        <w:rPr>
          <w:sz w:val="24"/>
        </w:rPr>
        <w:tab/>
        <w:t>}</w:t>
      </w:r>
    </w:p>
    <w:p w14:paraId="35E7871C" w14:textId="77777777" w:rsidR="00191B7B" w:rsidRPr="007800B6" w:rsidRDefault="00191B7B" w:rsidP="00191B7B">
      <w:pPr>
        <w:snapToGrid w:val="0"/>
        <w:spacing w:line="360" w:lineRule="auto"/>
        <w:ind w:firstLineChars="200" w:firstLine="480"/>
        <w:rPr>
          <w:sz w:val="24"/>
        </w:rPr>
      </w:pPr>
      <w:r w:rsidRPr="007800B6">
        <w:rPr>
          <w:sz w:val="24"/>
        </w:rPr>
        <w:tab/>
        <w:t>if(c[lc]==0&amp;&amp;lc&gt;0) lc--;</w:t>
      </w:r>
    </w:p>
    <w:p w14:paraId="0E3700E9" w14:textId="77777777" w:rsidR="00191B7B" w:rsidRPr="007800B6" w:rsidRDefault="00191B7B" w:rsidP="00191B7B">
      <w:pPr>
        <w:snapToGrid w:val="0"/>
        <w:spacing w:line="360" w:lineRule="auto"/>
        <w:ind w:firstLineChars="200" w:firstLine="480"/>
        <w:rPr>
          <w:sz w:val="24"/>
        </w:rPr>
      </w:pPr>
      <w:r w:rsidRPr="007800B6">
        <w:rPr>
          <w:sz w:val="24"/>
        </w:rPr>
        <w:tab/>
        <w:t xml:space="preserve">for(int </w:t>
      </w:r>
      <w:proofErr w:type="spellStart"/>
      <w:r w:rsidRPr="007800B6">
        <w:rPr>
          <w:sz w:val="24"/>
        </w:rPr>
        <w:t>i</w:t>
      </w:r>
      <w:proofErr w:type="spellEnd"/>
      <w:r w:rsidRPr="007800B6">
        <w:rPr>
          <w:sz w:val="24"/>
        </w:rPr>
        <w:t>=</w:t>
      </w:r>
      <w:proofErr w:type="spellStart"/>
      <w:r w:rsidRPr="007800B6">
        <w:rPr>
          <w:sz w:val="24"/>
        </w:rPr>
        <w:t>lc;i</w:t>
      </w:r>
      <w:proofErr w:type="spellEnd"/>
      <w:r w:rsidRPr="007800B6">
        <w:rPr>
          <w:sz w:val="24"/>
        </w:rPr>
        <w:t>&gt;11;i--)</w:t>
      </w:r>
    </w:p>
    <w:p w14:paraId="6F2AA5E9" w14:textId="77777777" w:rsidR="00191B7B" w:rsidRPr="007800B6" w:rsidRDefault="00191B7B" w:rsidP="00191B7B">
      <w:pPr>
        <w:snapToGrid w:val="0"/>
        <w:spacing w:line="360" w:lineRule="auto"/>
        <w:ind w:firstLineChars="200" w:firstLine="480"/>
        <w:rPr>
          <w:sz w:val="24"/>
        </w:rPr>
      </w:pPr>
      <w:r w:rsidRPr="007800B6">
        <w:rPr>
          <w:sz w:val="24"/>
        </w:rPr>
        <w:tab/>
        <w:t>{</w:t>
      </w:r>
    </w:p>
    <w:p w14:paraId="522BCF7C"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r>
      <w:proofErr w:type="spellStart"/>
      <w:r w:rsidRPr="007800B6">
        <w:rPr>
          <w:sz w:val="24"/>
        </w:rPr>
        <w:t>printf</w:t>
      </w:r>
      <w:proofErr w:type="spellEnd"/>
      <w:r w:rsidRPr="007800B6">
        <w:rPr>
          <w:sz w:val="24"/>
        </w:rPr>
        <w:t>("%</w:t>
      </w:r>
      <w:proofErr w:type="spellStart"/>
      <w:r w:rsidRPr="007800B6">
        <w:rPr>
          <w:sz w:val="24"/>
        </w:rPr>
        <w:t>d",c</w:t>
      </w:r>
      <w:proofErr w:type="spellEnd"/>
      <w:r w:rsidRPr="007800B6">
        <w:rPr>
          <w:sz w:val="24"/>
        </w:rPr>
        <w:t>[</w:t>
      </w:r>
      <w:proofErr w:type="spellStart"/>
      <w:r w:rsidRPr="007800B6">
        <w:rPr>
          <w:sz w:val="24"/>
        </w:rPr>
        <w:t>i</w:t>
      </w:r>
      <w:proofErr w:type="spellEnd"/>
      <w:r w:rsidRPr="007800B6">
        <w:rPr>
          <w:sz w:val="24"/>
        </w:rPr>
        <w:t>]);</w:t>
      </w:r>
    </w:p>
    <w:p w14:paraId="75C39AFD" w14:textId="77777777" w:rsidR="00191B7B" w:rsidRPr="007800B6" w:rsidRDefault="00191B7B" w:rsidP="00191B7B">
      <w:pPr>
        <w:snapToGrid w:val="0"/>
        <w:spacing w:line="360" w:lineRule="auto"/>
        <w:ind w:firstLineChars="200" w:firstLine="480"/>
        <w:rPr>
          <w:sz w:val="24"/>
        </w:rPr>
      </w:pPr>
      <w:r w:rsidRPr="007800B6">
        <w:rPr>
          <w:sz w:val="24"/>
        </w:rPr>
        <w:tab/>
        <w:t>}</w:t>
      </w:r>
    </w:p>
    <w:p w14:paraId="6C1DDF08" w14:textId="77777777" w:rsidR="00191B7B" w:rsidRPr="007800B6" w:rsidRDefault="00191B7B" w:rsidP="00191B7B">
      <w:pPr>
        <w:snapToGrid w:val="0"/>
        <w:spacing w:line="360" w:lineRule="auto"/>
        <w:ind w:firstLineChars="200" w:firstLine="480"/>
        <w:rPr>
          <w:sz w:val="24"/>
        </w:rPr>
      </w:pPr>
      <w:r w:rsidRPr="007800B6">
        <w:rPr>
          <w:sz w:val="24"/>
        </w:rPr>
        <w:tab/>
      </w:r>
      <w:proofErr w:type="spellStart"/>
      <w:r w:rsidRPr="007800B6">
        <w:rPr>
          <w:sz w:val="24"/>
        </w:rPr>
        <w:t>printf</w:t>
      </w:r>
      <w:proofErr w:type="spellEnd"/>
      <w:r w:rsidRPr="007800B6">
        <w:rPr>
          <w:sz w:val="24"/>
        </w:rPr>
        <w:t>(".");</w:t>
      </w:r>
    </w:p>
    <w:p w14:paraId="51023150" w14:textId="77777777" w:rsidR="00191B7B" w:rsidRPr="007800B6" w:rsidRDefault="00191B7B" w:rsidP="00191B7B">
      <w:pPr>
        <w:snapToGrid w:val="0"/>
        <w:spacing w:line="360" w:lineRule="auto"/>
        <w:ind w:firstLineChars="200" w:firstLine="480"/>
        <w:rPr>
          <w:sz w:val="24"/>
        </w:rPr>
      </w:pPr>
      <w:r w:rsidRPr="007800B6">
        <w:rPr>
          <w:sz w:val="24"/>
        </w:rPr>
        <w:tab/>
        <w:t xml:space="preserve">for(int </w:t>
      </w:r>
      <w:proofErr w:type="spellStart"/>
      <w:r w:rsidRPr="007800B6">
        <w:rPr>
          <w:sz w:val="24"/>
        </w:rPr>
        <w:t>i</w:t>
      </w:r>
      <w:proofErr w:type="spellEnd"/>
      <w:r w:rsidRPr="007800B6">
        <w:rPr>
          <w:sz w:val="24"/>
        </w:rPr>
        <w:t>=10;i&gt;0;i--)</w:t>
      </w:r>
    </w:p>
    <w:p w14:paraId="5C2AAA32" w14:textId="77777777" w:rsidR="00191B7B" w:rsidRPr="007800B6" w:rsidRDefault="00191B7B" w:rsidP="00191B7B">
      <w:pPr>
        <w:snapToGrid w:val="0"/>
        <w:spacing w:line="360" w:lineRule="auto"/>
        <w:ind w:firstLineChars="200" w:firstLine="480"/>
        <w:rPr>
          <w:sz w:val="24"/>
        </w:rPr>
      </w:pPr>
      <w:r w:rsidRPr="007800B6">
        <w:rPr>
          <w:sz w:val="24"/>
        </w:rPr>
        <w:tab/>
        <w:t>{</w:t>
      </w:r>
    </w:p>
    <w:p w14:paraId="6BD01BB9" w14:textId="77777777" w:rsidR="00191B7B" w:rsidRPr="007800B6" w:rsidRDefault="00191B7B" w:rsidP="00191B7B">
      <w:pPr>
        <w:snapToGrid w:val="0"/>
        <w:spacing w:line="360" w:lineRule="auto"/>
        <w:ind w:firstLineChars="200" w:firstLine="480"/>
        <w:rPr>
          <w:sz w:val="24"/>
        </w:rPr>
      </w:pPr>
      <w:r w:rsidRPr="007800B6">
        <w:rPr>
          <w:sz w:val="24"/>
        </w:rPr>
        <w:tab/>
      </w:r>
      <w:r w:rsidRPr="007800B6">
        <w:rPr>
          <w:sz w:val="24"/>
        </w:rPr>
        <w:tab/>
      </w:r>
      <w:proofErr w:type="spellStart"/>
      <w:r w:rsidRPr="007800B6">
        <w:rPr>
          <w:sz w:val="24"/>
        </w:rPr>
        <w:t>printf</w:t>
      </w:r>
      <w:proofErr w:type="spellEnd"/>
      <w:r w:rsidRPr="007800B6">
        <w:rPr>
          <w:sz w:val="24"/>
        </w:rPr>
        <w:t>("%</w:t>
      </w:r>
      <w:proofErr w:type="spellStart"/>
      <w:r w:rsidRPr="007800B6">
        <w:rPr>
          <w:sz w:val="24"/>
        </w:rPr>
        <w:t>d",c</w:t>
      </w:r>
      <w:proofErr w:type="spellEnd"/>
      <w:r w:rsidRPr="007800B6">
        <w:rPr>
          <w:sz w:val="24"/>
        </w:rPr>
        <w:t>[</w:t>
      </w:r>
      <w:proofErr w:type="spellStart"/>
      <w:r w:rsidRPr="007800B6">
        <w:rPr>
          <w:sz w:val="24"/>
        </w:rPr>
        <w:t>i</w:t>
      </w:r>
      <w:proofErr w:type="spellEnd"/>
      <w:r w:rsidRPr="007800B6">
        <w:rPr>
          <w:sz w:val="24"/>
        </w:rPr>
        <w:t>]);</w:t>
      </w:r>
    </w:p>
    <w:p w14:paraId="29C48710" w14:textId="77777777" w:rsidR="00191B7B" w:rsidRPr="007800B6" w:rsidRDefault="00191B7B" w:rsidP="00191B7B">
      <w:pPr>
        <w:snapToGrid w:val="0"/>
        <w:spacing w:line="360" w:lineRule="auto"/>
        <w:ind w:firstLineChars="200" w:firstLine="480"/>
        <w:rPr>
          <w:sz w:val="24"/>
        </w:rPr>
      </w:pPr>
      <w:r w:rsidRPr="007800B6">
        <w:rPr>
          <w:sz w:val="24"/>
        </w:rPr>
        <w:tab/>
        <w:t>}</w:t>
      </w:r>
    </w:p>
    <w:p w14:paraId="737E3837" w14:textId="77777777" w:rsidR="00191B7B" w:rsidRPr="007800B6" w:rsidRDefault="00191B7B" w:rsidP="00191B7B">
      <w:pPr>
        <w:snapToGrid w:val="0"/>
        <w:spacing w:line="360" w:lineRule="auto"/>
        <w:ind w:firstLineChars="200" w:firstLine="480"/>
        <w:rPr>
          <w:sz w:val="24"/>
        </w:rPr>
      </w:pPr>
      <w:r w:rsidRPr="007800B6">
        <w:rPr>
          <w:sz w:val="24"/>
        </w:rPr>
        <w:tab/>
        <w:t>return 0;</w:t>
      </w:r>
    </w:p>
    <w:p w14:paraId="4C3F9A27" w14:textId="77777777" w:rsidR="00191B7B" w:rsidRDefault="00191B7B" w:rsidP="00191B7B">
      <w:pPr>
        <w:snapToGrid w:val="0"/>
        <w:spacing w:line="360" w:lineRule="auto"/>
        <w:ind w:firstLineChars="200" w:firstLine="480"/>
        <w:rPr>
          <w:sz w:val="24"/>
        </w:rPr>
      </w:pPr>
      <w:r w:rsidRPr="007800B6">
        <w:rPr>
          <w:sz w:val="24"/>
        </w:rPr>
        <w:t>}</w:t>
      </w:r>
    </w:p>
    <w:p w14:paraId="3F09B3E4" w14:textId="77777777" w:rsidR="00191B7B" w:rsidRPr="00885843" w:rsidRDefault="00191B7B" w:rsidP="00191B7B">
      <w:pPr>
        <w:snapToGrid w:val="0"/>
        <w:spacing w:line="360" w:lineRule="auto"/>
        <w:ind w:firstLineChars="200" w:firstLine="480"/>
        <w:rPr>
          <w:sz w:val="24"/>
        </w:rPr>
      </w:pPr>
      <w:r>
        <w:rPr>
          <w:rFonts w:hint="eastAsia"/>
          <w:sz w:val="24"/>
        </w:rPr>
        <w:t>2</w:t>
      </w:r>
      <w:r w:rsidRPr="00885843">
        <w:rPr>
          <w:rFonts w:hAnsi="宋体"/>
          <w:sz w:val="24"/>
        </w:rPr>
        <w:t>）测试</w:t>
      </w:r>
    </w:p>
    <w:p w14:paraId="724716FB" w14:textId="77777777" w:rsidR="00191B7B" w:rsidRPr="00885843" w:rsidRDefault="00191B7B" w:rsidP="00191B7B">
      <w:pPr>
        <w:snapToGrid w:val="0"/>
        <w:spacing w:line="360" w:lineRule="auto"/>
        <w:ind w:firstLineChars="200" w:firstLine="480"/>
        <w:rPr>
          <w:sz w:val="24"/>
        </w:rPr>
      </w:pPr>
      <w:r w:rsidRPr="00885843">
        <w:rPr>
          <w:sz w:val="24"/>
        </w:rPr>
        <w:t xml:space="preserve">  </w:t>
      </w:r>
      <w:r w:rsidRPr="00885843">
        <w:rPr>
          <w:rFonts w:hAnsi="宋体"/>
          <w:sz w:val="24"/>
        </w:rPr>
        <w:t>（</w:t>
      </w:r>
      <w:r w:rsidRPr="00885843">
        <w:rPr>
          <w:sz w:val="24"/>
        </w:rPr>
        <w:t>a</w:t>
      </w:r>
      <w:r w:rsidRPr="00885843">
        <w:rPr>
          <w:rFonts w:hAnsi="宋体"/>
          <w:sz w:val="24"/>
        </w:rPr>
        <w:t>）</w:t>
      </w:r>
      <w:r w:rsidRPr="00885843">
        <w:rPr>
          <w:sz w:val="24"/>
        </w:rPr>
        <w:t xml:space="preserve"> </w:t>
      </w:r>
      <w:r w:rsidRPr="00885843">
        <w:rPr>
          <w:rFonts w:hAnsi="宋体"/>
          <w:sz w:val="24"/>
        </w:rPr>
        <w:t>测试数据：</w:t>
      </w:r>
    </w:p>
    <w:p w14:paraId="2C497D44" w14:textId="77777777" w:rsidR="00191B7B" w:rsidRPr="00885843" w:rsidRDefault="00191B7B" w:rsidP="00191B7B">
      <w:pPr>
        <w:snapToGrid w:val="0"/>
        <w:spacing w:line="360" w:lineRule="auto"/>
        <w:ind w:leftChars="200" w:left="1140" w:hangingChars="300" w:hanging="720"/>
        <w:rPr>
          <w:sz w:val="24"/>
        </w:rPr>
      </w:pPr>
      <w:r w:rsidRPr="00885843">
        <w:rPr>
          <w:sz w:val="24"/>
        </w:rPr>
        <w:tab/>
      </w:r>
      <w:r w:rsidRPr="0075220A">
        <w:rPr>
          <w:rFonts w:ascii="宋体" w:cs="宋体" w:hint="eastAsia"/>
          <w:sz w:val="24"/>
          <w:szCs w:val="21"/>
        </w:rPr>
        <w:t>12345678912345678912.1234567891</w:t>
      </w:r>
      <w:r>
        <w:rPr>
          <w:rFonts w:ascii="宋体" w:cs="宋体"/>
          <w:sz w:val="24"/>
          <w:szCs w:val="21"/>
        </w:rPr>
        <w:t xml:space="preserve">  </w:t>
      </w:r>
      <w:r w:rsidRPr="0075220A">
        <w:rPr>
          <w:rFonts w:ascii="宋体" w:cs="宋体" w:hint="eastAsia"/>
          <w:sz w:val="24"/>
          <w:szCs w:val="21"/>
        </w:rPr>
        <w:t>98765432109876543210.0123456789</w:t>
      </w:r>
    </w:p>
    <w:p w14:paraId="1A576AB4" w14:textId="77777777" w:rsidR="00191B7B" w:rsidRPr="009C2B59" w:rsidRDefault="00191B7B" w:rsidP="00191B7B">
      <w:pPr>
        <w:snapToGrid w:val="0"/>
        <w:spacing w:line="360" w:lineRule="auto"/>
        <w:ind w:firstLineChars="200" w:firstLine="480"/>
        <w:rPr>
          <w:rFonts w:hAnsi="宋体"/>
          <w:sz w:val="24"/>
        </w:rPr>
      </w:pPr>
      <w:r w:rsidRPr="00885843">
        <w:rPr>
          <w:sz w:val="24"/>
        </w:rPr>
        <w:t xml:space="preserve">  </w:t>
      </w:r>
      <w:r w:rsidRPr="00885843">
        <w:rPr>
          <w:rFonts w:hAnsi="宋体"/>
          <w:sz w:val="24"/>
        </w:rPr>
        <w:t>（</w:t>
      </w:r>
      <w:r w:rsidRPr="00885843">
        <w:rPr>
          <w:sz w:val="24"/>
        </w:rPr>
        <w:t>b</w:t>
      </w:r>
      <w:r w:rsidRPr="00885843">
        <w:rPr>
          <w:rFonts w:hAnsi="宋体"/>
          <w:sz w:val="24"/>
        </w:rPr>
        <w:t>）</w:t>
      </w:r>
      <w:r w:rsidRPr="00885843">
        <w:rPr>
          <w:sz w:val="24"/>
        </w:rPr>
        <w:t xml:space="preserve"> </w:t>
      </w:r>
      <w:r w:rsidRPr="00885843">
        <w:rPr>
          <w:rFonts w:hAnsi="宋体"/>
          <w:sz w:val="24"/>
        </w:rPr>
        <w:t>对应测试数据的运行结果截图</w:t>
      </w:r>
    </w:p>
    <w:p w14:paraId="26A53C6E" w14:textId="77777777" w:rsidR="00191B7B" w:rsidRDefault="00191B7B" w:rsidP="00191B7B">
      <w:pPr>
        <w:snapToGrid w:val="0"/>
        <w:spacing w:line="360" w:lineRule="auto"/>
        <w:ind w:firstLineChars="200" w:firstLine="480"/>
        <w:jc w:val="center"/>
        <w:rPr>
          <w:sz w:val="24"/>
        </w:rPr>
      </w:pPr>
      <w:r w:rsidRPr="006D6C9E">
        <w:rPr>
          <w:noProof/>
          <w:sz w:val="24"/>
        </w:rPr>
        <w:lastRenderedPageBreak/>
        <w:drawing>
          <wp:inline distT="0" distB="0" distL="0" distR="0" wp14:anchorId="51747991" wp14:editId="7C68A250">
            <wp:extent cx="5128704" cy="122311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8704" cy="1223116"/>
                    </a:xfrm>
                    <a:prstGeom prst="rect">
                      <a:avLst/>
                    </a:prstGeom>
                  </pic:spPr>
                </pic:pic>
              </a:graphicData>
            </a:graphic>
          </wp:inline>
        </w:drawing>
      </w:r>
    </w:p>
    <w:p w14:paraId="2C0C14EA" w14:textId="77777777" w:rsidR="00191B7B" w:rsidRPr="00742239" w:rsidRDefault="00191B7B" w:rsidP="00191B7B">
      <w:pPr>
        <w:snapToGrid w:val="0"/>
        <w:jc w:val="center"/>
        <w:rPr>
          <w:rFonts w:eastAsia="黑体"/>
          <w:sz w:val="24"/>
        </w:rPr>
      </w:pPr>
      <w:r w:rsidRPr="00885843">
        <w:rPr>
          <w:rFonts w:eastAsia="黑体"/>
          <w:sz w:val="24"/>
        </w:rPr>
        <w:t>图</w:t>
      </w:r>
      <w:r>
        <w:rPr>
          <w:rFonts w:eastAsia="黑体" w:hint="eastAsia"/>
          <w:sz w:val="24"/>
        </w:rPr>
        <w:t>6-14</w:t>
      </w:r>
      <w:r w:rsidRPr="00885843">
        <w:rPr>
          <w:rFonts w:eastAsia="黑体"/>
          <w:sz w:val="24"/>
        </w:rPr>
        <w:t xml:space="preserve"> </w:t>
      </w:r>
      <w:r>
        <w:rPr>
          <w:rFonts w:eastAsia="黑体" w:hint="eastAsia"/>
          <w:sz w:val="24"/>
        </w:rPr>
        <w:t>选做题</w:t>
      </w:r>
      <w:r>
        <w:rPr>
          <w:rFonts w:eastAsia="黑体" w:hint="eastAsia"/>
          <w:sz w:val="24"/>
        </w:rPr>
        <w:t>1</w:t>
      </w:r>
      <w:r w:rsidRPr="00885843">
        <w:rPr>
          <w:rFonts w:eastAsia="黑体"/>
          <w:sz w:val="24"/>
        </w:rPr>
        <w:t>的</w:t>
      </w:r>
      <w:r>
        <w:rPr>
          <w:rFonts w:eastAsia="黑体" w:hint="eastAsia"/>
          <w:sz w:val="24"/>
        </w:rPr>
        <w:t>运行结果</w:t>
      </w:r>
      <w:r w:rsidRPr="00885843">
        <w:rPr>
          <w:rFonts w:eastAsia="黑体"/>
          <w:sz w:val="24"/>
        </w:rPr>
        <w:t>图</w:t>
      </w:r>
    </w:p>
    <w:p w14:paraId="668B1D63" w14:textId="77777777" w:rsidR="00191B7B" w:rsidRPr="0075220A" w:rsidRDefault="00191B7B" w:rsidP="00191B7B">
      <w:pPr>
        <w:spacing w:line="360" w:lineRule="auto"/>
        <w:rPr>
          <w:rFonts w:ascii="宋体" w:cs="宋体"/>
          <w:sz w:val="24"/>
          <w:szCs w:val="21"/>
        </w:rPr>
      </w:pPr>
      <w:r w:rsidRPr="0075220A">
        <w:rPr>
          <w:rFonts w:ascii="宋体" w:cs="宋体" w:hint="eastAsia"/>
          <w:sz w:val="24"/>
          <w:szCs w:val="21"/>
        </w:rPr>
        <w:t>（2）编写使用复杂声明char *(*p[2])(const char *,const char *);的程序。</w:t>
      </w:r>
    </w:p>
    <w:p w14:paraId="01F34AA4" w14:textId="77777777" w:rsidR="00191B7B" w:rsidRPr="0075220A" w:rsidRDefault="00191B7B" w:rsidP="00191B7B">
      <w:pPr>
        <w:spacing w:line="360" w:lineRule="auto"/>
        <w:rPr>
          <w:rFonts w:ascii="宋体" w:cs="宋体"/>
          <w:sz w:val="24"/>
          <w:szCs w:val="21"/>
        </w:rPr>
      </w:pPr>
      <w:r w:rsidRPr="0075220A">
        <w:rPr>
          <w:rFonts w:ascii="宋体" w:cs="宋体" w:hint="eastAsia"/>
          <w:sz w:val="24"/>
          <w:szCs w:val="21"/>
        </w:rPr>
        <w:t>提示：p中元素可为</w:t>
      </w:r>
      <w:proofErr w:type="spellStart"/>
      <w:r w:rsidRPr="0075220A">
        <w:rPr>
          <w:rFonts w:ascii="宋体" w:cs="宋体" w:hint="eastAsia"/>
          <w:sz w:val="24"/>
          <w:szCs w:val="21"/>
        </w:rPr>
        <w:t>strcmp</w:t>
      </w:r>
      <w:proofErr w:type="spellEnd"/>
      <w:r w:rsidRPr="0075220A">
        <w:rPr>
          <w:rFonts w:ascii="宋体" w:cs="宋体" w:hint="eastAsia"/>
          <w:sz w:val="24"/>
          <w:szCs w:val="21"/>
        </w:rPr>
        <w:t>、</w:t>
      </w:r>
      <w:proofErr w:type="spellStart"/>
      <w:r w:rsidRPr="0075220A">
        <w:rPr>
          <w:rFonts w:ascii="宋体" w:cs="宋体" w:hint="eastAsia"/>
          <w:sz w:val="24"/>
          <w:szCs w:val="21"/>
        </w:rPr>
        <w:t>strstr</w:t>
      </w:r>
      <w:proofErr w:type="spellEnd"/>
      <w:r w:rsidRPr="0075220A">
        <w:rPr>
          <w:rFonts w:ascii="宋体" w:cs="宋体" w:hint="eastAsia"/>
          <w:sz w:val="24"/>
          <w:szCs w:val="21"/>
        </w:rPr>
        <w:t>等函数名。</w:t>
      </w:r>
    </w:p>
    <w:p w14:paraId="6D8329BA" w14:textId="77777777" w:rsidR="00191B7B" w:rsidRDefault="00191B7B" w:rsidP="00191B7B">
      <w:pPr>
        <w:snapToGrid w:val="0"/>
        <w:spacing w:line="360" w:lineRule="auto"/>
      </w:pPr>
      <w:r>
        <w:rPr>
          <w:rFonts w:ascii="宋体" w:hAnsi="宋体" w:hint="eastAsia"/>
          <w:b/>
          <w:bCs/>
          <w:sz w:val="24"/>
        </w:rPr>
        <w:t>解答：</w:t>
      </w:r>
      <w:r>
        <w:rPr>
          <w:sz w:val="24"/>
        </w:rPr>
        <w:t> </w:t>
      </w:r>
    </w:p>
    <w:p w14:paraId="5BE4AE98" w14:textId="77777777" w:rsidR="00191B7B" w:rsidRDefault="00191B7B" w:rsidP="00191B7B">
      <w:pPr>
        <w:snapToGrid w:val="0"/>
        <w:spacing w:line="360" w:lineRule="auto"/>
        <w:ind w:firstLine="480"/>
      </w:pPr>
      <w:r>
        <w:rPr>
          <w:rFonts w:ascii="宋体" w:hAnsi="宋体" w:hint="eastAsia"/>
          <w:sz w:val="24"/>
        </w:rPr>
        <w:t>1）源程序清单</w:t>
      </w:r>
    </w:p>
    <w:p w14:paraId="6F0AEEE2" w14:textId="77777777" w:rsidR="00191B7B" w:rsidRPr="00E2138A" w:rsidRDefault="00191B7B" w:rsidP="00191B7B">
      <w:pPr>
        <w:snapToGrid w:val="0"/>
        <w:spacing w:line="360" w:lineRule="auto"/>
        <w:ind w:firstLine="480"/>
        <w:rPr>
          <w:sz w:val="24"/>
        </w:rPr>
      </w:pPr>
      <w:r w:rsidRPr="00E2138A">
        <w:rPr>
          <w:sz w:val="24"/>
        </w:rPr>
        <w:t>#include&lt;stdio.h&gt;</w:t>
      </w:r>
    </w:p>
    <w:p w14:paraId="117B4300" w14:textId="77777777" w:rsidR="00191B7B" w:rsidRPr="00E2138A" w:rsidRDefault="00191B7B" w:rsidP="00191B7B">
      <w:pPr>
        <w:snapToGrid w:val="0"/>
        <w:spacing w:line="360" w:lineRule="auto"/>
        <w:ind w:firstLine="480"/>
        <w:rPr>
          <w:sz w:val="24"/>
        </w:rPr>
      </w:pPr>
      <w:r w:rsidRPr="00E2138A">
        <w:rPr>
          <w:rFonts w:hint="eastAsia"/>
          <w:sz w:val="24"/>
        </w:rPr>
        <w:t>#include&lt;stdlib.h&gt;  //malloc</w:t>
      </w:r>
      <w:r w:rsidRPr="00E2138A">
        <w:rPr>
          <w:rFonts w:hint="eastAsia"/>
          <w:sz w:val="24"/>
        </w:rPr>
        <w:t>在</w:t>
      </w:r>
      <w:proofErr w:type="spellStart"/>
      <w:r w:rsidRPr="00E2138A">
        <w:rPr>
          <w:rFonts w:hint="eastAsia"/>
          <w:sz w:val="24"/>
        </w:rPr>
        <w:t>stdlib</w:t>
      </w:r>
      <w:proofErr w:type="spellEnd"/>
      <w:r w:rsidRPr="00E2138A">
        <w:rPr>
          <w:rFonts w:hint="eastAsia"/>
          <w:sz w:val="24"/>
        </w:rPr>
        <w:t>里面</w:t>
      </w:r>
    </w:p>
    <w:p w14:paraId="40C603E2" w14:textId="77777777" w:rsidR="00191B7B" w:rsidRPr="00E2138A" w:rsidRDefault="00191B7B" w:rsidP="00191B7B">
      <w:pPr>
        <w:snapToGrid w:val="0"/>
        <w:spacing w:line="360" w:lineRule="auto"/>
        <w:ind w:firstLine="480"/>
        <w:rPr>
          <w:sz w:val="24"/>
        </w:rPr>
      </w:pPr>
      <w:r w:rsidRPr="00E2138A">
        <w:rPr>
          <w:sz w:val="24"/>
        </w:rPr>
        <w:t>#include&lt;string.h&gt;</w:t>
      </w:r>
    </w:p>
    <w:p w14:paraId="078FC760" w14:textId="77777777" w:rsidR="00191B7B" w:rsidRPr="00E2138A" w:rsidRDefault="00191B7B" w:rsidP="00191B7B">
      <w:pPr>
        <w:snapToGrid w:val="0"/>
        <w:spacing w:line="360" w:lineRule="auto"/>
        <w:ind w:firstLine="480"/>
        <w:rPr>
          <w:sz w:val="24"/>
        </w:rPr>
      </w:pPr>
      <w:r w:rsidRPr="00E2138A">
        <w:rPr>
          <w:sz w:val="24"/>
        </w:rPr>
        <w:t>#define N 4</w:t>
      </w:r>
    </w:p>
    <w:p w14:paraId="31E07249" w14:textId="77777777" w:rsidR="00191B7B" w:rsidRPr="00E2138A" w:rsidRDefault="00191B7B" w:rsidP="00191B7B">
      <w:pPr>
        <w:snapToGrid w:val="0"/>
        <w:spacing w:line="360" w:lineRule="auto"/>
        <w:ind w:firstLine="480"/>
        <w:rPr>
          <w:sz w:val="24"/>
        </w:rPr>
      </w:pPr>
      <w:r w:rsidRPr="00E2138A">
        <w:rPr>
          <w:sz w:val="24"/>
        </w:rPr>
        <w:t>char *(*p[2])(const char *,const char *);</w:t>
      </w:r>
    </w:p>
    <w:p w14:paraId="0A8D2E25" w14:textId="77777777" w:rsidR="00191B7B" w:rsidRPr="00E2138A" w:rsidRDefault="00191B7B" w:rsidP="00191B7B">
      <w:pPr>
        <w:snapToGrid w:val="0"/>
        <w:spacing w:line="360" w:lineRule="auto"/>
        <w:ind w:firstLine="480"/>
        <w:rPr>
          <w:sz w:val="24"/>
        </w:rPr>
      </w:pPr>
      <w:r w:rsidRPr="00E2138A">
        <w:rPr>
          <w:rFonts w:hint="eastAsia"/>
          <w:sz w:val="24"/>
        </w:rPr>
        <w:t>/*</w:t>
      </w:r>
      <w:r w:rsidRPr="00E2138A">
        <w:rPr>
          <w:rFonts w:hint="eastAsia"/>
          <w:sz w:val="24"/>
        </w:rPr>
        <w:t>对指针数组</w:t>
      </w:r>
      <w:r w:rsidRPr="00E2138A">
        <w:rPr>
          <w:rFonts w:hint="eastAsia"/>
          <w:sz w:val="24"/>
        </w:rPr>
        <w:t>s</w:t>
      </w:r>
      <w:r w:rsidRPr="00E2138A">
        <w:rPr>
          <w:rFonts w:hint="eastAsia"/>
          <w:sz w:val="24"/>
        </w:rPr>
        <w:t>指向的</w:t>
      </w:r>
      <w:r w:rsidRPr="00E2138A">
        <w:rPr>
          <w:rFonts w:hint="eastAsia"/>
          <w:sz w:val="24"/>
        </w:rPr>
        <w:t>size</w:t>
      </w:r>
      <w:r w:rsidRPr="00E2138A">
        <w:rPr>
          <w:rFonts w:hint="eastAsia"/>
          <w:sz w:val="24"/>
        </w:rPr>
        <w:t>个字符串进行升序排序</w:t>
      </w:r>
      <w:r w:rsidRPr="00E2138A">
        <w:rPr>
          <w:rFonts w:hint="eastAsia"/>
          <w:sz w:val="24"/>
        </w:rPr>
        <w:t>*/</w:t>
      </w:r>
    </w:p>
    <w:p w14:paraId="652FE9D3" w14:textId="77777777" w:rsidR="00191B7B" w:rsidRPr="00E2138A" w:rsidRDefault="00191B7B" w:rsidP="00191B7B">
      <w:pPr>
        <w:snapToGrid w:val="0"/>
        <w:spacing w:line="360" w:lineRule="auto"/>
        <w:ind w:firstLine="480"/>
        <w:rPr>
          <w:sz w:val="24"/>
        </w:rPr>
      </w:pPr>
      <w:r w:rsidRPr="00E2138A">
        <w:rPr>
          <w:sz w:val="24"/>
        </w:rPr>
        <w:t xml:space="preserve">void </w:t>
      </w:r>
      <w:proofErr w:type="spellStart"/>
      <w:r w:rsidRPr="00E2138A">
        <w:rPr>
          <w:sz w:val="24"/>
        </w:rPr>
        <w:t>strsort</w:t>
      </w:r>
      <w:proofErr w:type="spellEnd"/>
      <w:r w:rsidRPr="00E2138A">
        <w:rPr>
          <w:sz w:val="24"/>
        </w:rPr>
        <w:t>(char *s[], int size)</w:t>
      </w:r>
    </w:p>
    <w:p w14:paraId="7A2A402E" w14:textId="77777777" w:rsidR="00191B7B" w:rsidRPr="00E2138A" w:rsidRDefault="00191B7B" w:rsidP="00191B7B">
      <w:pPr>
        <w:snapToGrid w:val="0"/>
        <w:spacing w:line="360" w:lineRule="auto"/>
        <w:ind w:firstLine="480"/>
        <w:rPr>
          <w:sz w:val="24"/>
        </w:rPr>
      </w:pPr>
      <w:r w:rsidRPr="00E2138A">
        <w:rPr>
          <w:sz w:val="24"/>
        </w:rPr>
        <w:t>{</w:t>
      </w:r>
    </w:p>
    <w:p w14:paraId="41ED2091" w14:textId="77777777" w:rsidR="00191B7B" w:rsidRPr="00E2138A" w:rsidRDefault="00191B7B" w:rsidP="00191B7B">
      <w:pPr>
        <w:snapToGrid w:val="0"/>
        <w:spacing w:line="360" w:lineRule="auto"/>
        <w:ind w:firstLine="480"/>
        <w:rPr>
          <w:sz w:val="24"/>
        </w:rPr>
      </w:pPr>
      <w:r w:rsidRPr="00E2138A">
        <w:rPr>
          <w:rFonts w:hint="eastAsia"/>
          <w:sz w:val="24"/>
        </w:rPr>
        <w:tab/>
        <w:t>char *temp;  //</w:t>
      </w:r>
      <w:r w:rsidRPr="00E2138A">
        <w:rPr>
          <w:rFonts w:hint="eastAsia"/>
          <w:sz w:val="24"/>
        </w:rPr>
        <w:t>从后面来看</w:t>
      </w:r>
      <w:r w:rsidRPr="00E2138A">
        <w:rPr>
          <w:rFonts w:hint="eastAsia"/>
          <w:sz w:val="24"/>
        </w:rPr>
        <w:t>temp</w:t>
      </w:r>
      <w:r w:rsidRPr="00E2138A">
        <w:rPr>
          <w:rFonts w:hint="eastAsia"/>
          <w:sz w:val="24"/>
        </w:rPr>
        <w:t>是指针</w:t>
      </w:r>
    </w:p>
    <w:p w14:paraId="41073E41" w14:textId="77777777" w:rsidR="00191B7B" w:rsidRPr="00E2138A" w:rsidRDefault="00191B7B" w:rsidP="00191B7B">
      <w:pPr>
        <w:snapToGrid w:val="0"/>
        <w:spacing w:line="360" w:lineRule="auto"/>
        <w:ind w:firstLine="480"/>
        <w:rPr>
          <w:sz w:val="24"/>
        </w:rPr>
      </w:pPr>
      <w:r w:rsidRPr="00E2138A">
        <w:rPr>
          <w:sz w:val="24"/>
        </w:rPr>
        <w:tab/>
        <w:t xml:space="preserve">int </w:t>
      </w:r>
      <w:proofErr w:type="spellStart"/>
      <w:r w:rsidRPr="00E2138A">
        <w:rPr>
          <w:sz w:val="24"/>
        </w:rPr>
        <w:t>i</w:t>
      </w:r>
      <w:proofErr w:type="spellEnd"/>
      <w:r w:rsidRPr="00E2138A">
        <w:rPr>
          <w:sz w:val="24"/>
        </w:rPr>
        <w:t>, j;</w:t>
      </w:r>
    </w:p>
    <w:p w14:paraId="4DEC2CD0" w14:textId="77777777" w:rsidR="00191B7B" w:rsidRPr="00E2138A" w:rsidRDefault="00191B7B" w:rsidP="00191B7B">
      <w:pPr>
        <w:snapToGrid w:val="0"/>
        <w:spacing w:line="360" w:lineRule="auto"/>
        <w:ind w:firstLine="480"/>
        <w:rPr>
          <w:sz w:val="24"/>
        </w:rPr>
      </w:pPr>
      <w:r w:rsidRPr="00E2138A">
        <w:rPr>
          <w:sz w:val="24"/>
        </w:rPr>
        <w:tab/>
        <w:t>for(</w:t>
      </w:r>
      <w:proofErr w:type="spellStart"/>
      <w:r w:rsidRPr="00E2138A">
        <w:rPr>
          <w:sz w:val="24"/>
        </w:rPr>
        <w:t>i</w:t>
      </w:r>
      <w:proofErr w:type="spellEnd"/>
      <w:r w:rsidRPr="00E2138A">
        <w:rPr>
          <w:sz w:val="24"/>
        </w:rPr>
        <w:t xml:space="preserve">=0; </w:t>
      </w:r>
      <w:proofErr w:type="spellStart"/>
      <w:r w:rsidRPr="00E2138A">
        <w:rPr>
          <w:sz w:val="24"/>
        </w:rPr>
        <w:t>i</w:t>
      </w:r>
      <w:proofErr w:type="spellEnd"/>
      <w:r w:rsidRPr="00E2138A">
        <w:rPr>
          <w:sz w:val="24"/>
        </w:rPr>
        <w:t xml:space="preserve">&lt;size-1; </w:t>
      </w:r>
      <w:proofErr w:type="spellStart"/>
      <w:r w:rsidRPr="00E2138A">
        <w:rPr>
          <w:sz w:val="24"/>
        </w:rPr>
        <w:t>i</w:t>
      </w:r>
      <w:proofErr w:type="spellEnd"/>
      <w:r w:rsidRPr="00E2138A">
        <w:rPr>
          <w:sz w:val="24"/>
        </w:rPr>
        <w:t>++)</w:t>
      </w:r>
    </w:p>
    <w:p w14:paraId="7880024C" w14:textId="77777777" w:rsidR="00191B7B" w:rsidRPr="00E2138A" w:rsidRDefault="00191B7B" w:rsidP="00191B7B">
      <w:pPr>
        <w:snapToGrid w:val="0"/>
        <w:spacing w:line="360" w:lineRule="auto"/>
        <w:ind w:firstLine="480"/>
        <w:rPr>
          <w:sz w:val="24"/>
        </w:rPr>
      </w:pPr>
      <w:r w:rsidRPr="00E2138A">
        <w:rPr>
          <w:sz w:val="24"/>
        </w:rPr>
        <w:tab/>
        <w:t>{</w:t>
      </w:r>
    </w:p>
    <w:p w14:paraId="61E51C89" w14:textId="77777777" w:rsidR="00191B7B" w:rsidRPr="00E2138A" w:rsidRDefault="00191B7B" w:rsidP="00191B7B">
      <w:pPr>
        <w:snapToGrid w:val="0"/>
        <w:spacing w:line="360" w:lineRule="auto"/>
        <w:ind w:firstLine="480"/>
        <w:rPr>
          <w:sz w:val="24"/>
        </w:rPr>
      </w:pPr>
      <w:r w:rsidRPr="00E2138A">
        <w:rPr>
          <w:sz w:val="24"/>
        </w:rPr>
        <w:tab/>
      </w:r>
      <w:r w:rsidRPr="00E2138A">
        <w:rPr>
          <w:sz w:val="24"/>
        </w:rPr>
        <w:tab/>
        <w:t xml:space="preserve">for (j=0; j&lt;size-i-1; </w:t>
      </w:r>
      <w:proofErr w:type="spellStart"/>
      <w:r w:rsidRPr="00E2138A">
        <w:rPr>
          <w:sz w:val="24"/>
        </w:rPr>
        <w:t>j++</w:t>
      </w:r>
      <w:proofErr w:type="spellEnd"/>
      <w:r w:rsidRPr="00E2138A">
        <w:rPr>
          <w:sz w:val="24"/>
        </w:rPr>
        <w:t>)</w:t>
      </w:r>
    </w:p>
    <w:p w14:paraId="2D84A896" w14:textId="77777777" w:rsidR="00191B7B" w:rsidRPr="00E2138A" w:rsidRDefault="00191B7B" w:rsidP="00191B7B">
      <w:pPr>
        <w:snapToGrid w:val="0"/>
        <w:spacing w:line="360" w:lineRule="auto"/>
        <w:ind w:firstLine="480"/>
        <w:rPr>
          <w:sz w:val="24"/>
        </w:rPr>
      </w:pPr>
      <w:r w:rsidRPr="00E2138A">
        <w:rPr>
          <w:rFonts w:hint="eastAsia"/>
          <w:sz w:val="24"/>
        </w:rPr>
        <w:tab/>
      </w:r>
      <w:r w:rsidRPr="00E2138A">
        <w:rPr>
          <w:rFonts w:hint="eastAsia"/>
          <w:sz w:val="24"/>
        </w:rPr>
        <w:tab/>
        <w:t>if (p[1](s[j],s[j+1])&gt;0)  //</w:t>
      </w:r>
      <w:r w:rsidRPr="00E2138A">
        <w:rPr>
          <w:rFonts w:hint="eastAsia"/>
          <w:sz w:val="24"/>
        </w:rPr>
        <w:t>升序排序</w:t>
      </w:r>
    </w:p>
    <w:p w14:paraId="55443CC9" w14:textId="77777777" w:rsidR="00191B7B" w:rsidRPr="00E2138A" w:rsidRDefault="00191B7B" w:rsidP="00191B7B">
      <w:pPr>
        <w:snapToGrid w:val="0"/>
        <w:spacing w:line="360" w:lineRule="auto"/>
        <w:ind w:firstLine="480"/>
        <w:rPr>
          <w:sz w:val="24"/>
        </w:rPr>
      </w:pPr>
      <w:r w:rsidRPr="00E2138A">
        <w:rPr>
          <w:sz w:val="24"/>
        </w:rPr>
        <w:tab/>
      </w:r>
      <w:r w:rsidRPr="00E2138A">
        <w:rPr>
          <w:sz w:val="24"/>
        </w:rPr>
        <w:tab/>
        <w:t>{</w:t>
      </w:r>
    </w:p>
    <w:p w14:paraId="35DCD0FF" w14:textId="77777777" w:rsidR="00191B7B" w:rsidRPr="00E2138A" w:rsidRDefault="00191B7B" w:rsidP="00191B7B">
      <w:pPr>
        <w:snapToGrid w:val="0"/>
        <w:spacing w:line="360" w:lineRule="auto"/>
        <w:ind w:firstLine="480"/>
        <w:rPr>
          <w:sz w:val="24"/>
        </w:rPr>
      </w:pPr>
      <w:r w:rsidRPr="00E2138A">
        <w:rPr>
          <w:sz w:val="24"/>
        </w:rPr>
        <w:tab/>
      </w:r>
      <w:r w:rsidRPr="00E2138A">
        <w:rPr>
          <w:sz w:val="24"/>
        </w:rPr>
        <w:tab/>
      </w:r>
      <w:r w:rsidRPr="00E2138A">
        <w:rPr>
          <w:sz w:val="24"/>
        </w:rPr>
        <w:tab/>
        <w:t>temp = s[j];</w:t>
      </w:r>
    </w:p>
    <w:p w14:paraId="734AA8A4" w14:textId="77777777" w:rsidR="00191B7B" w:rsidRPr="00E2138A" w:rsidRDefault="00191B7B" w:rsidP="00191B7B">
      <w:pPr>
        <w:snapToGrid w:val="0"/>
        <w:spacing w:line="360" w:lineRule="auto"/>
        <w:ind w:firstLine="480"/>
        <w:rPr>
          <w:sz w:val="24"/>
        </w:rPr>
      </w:pPr>
      <w:r w:rsidRPr="00E2138A">
        <w:rPr>
          <w:sz w:val="24"/>
        </w:rPr>
        <w:t xml:space="preserve">    </w:t>
      </w:r>
      <w:r w:rsidRPr="00E2138A">
        <w:rPr>
          <w:sz w:val="24"/>
        </w:rPr>
        <w:tab/>
      </w:r>
      <w:r w:rsidRPr="00E2138A">
        <w:rPr>
          <w:sz w:val="24"/>
        </w:rPr>
        <w:tab/>
        <w:t>s[j] = s[j+1];</w:t>
      </w:r>
    </w:p>
    <w:p w14:paraId="12348BE6" w14:textId="77777777" w:rsidR="00191B7B" w:rsidRPr="00E2138A" w:rsidRDefault="00191B7B" w:rsidP="00191B7B">
      <w:pPr>
        <w:snapToGrid w:val="0"/>
        <w:spacing w:line="360" w:lineRule="auto"/>
        <w:ind w:firstLine="480"/>
        <w:rPr>
          <w:sz w:val="24"/>
        </w:rPr>
      </w:pPr>
      <w:r w:rsidRPr="00E2138A">
        <w:rPr>
          <w:sz w:val="24"/>
        </w:rPr>
        <w:tab/>
      </w:r>
      <w:r w:rsidRPr="00E2138A">
        <w:rPr>
          <w:sz w:val="24"/>
        </w:rPr>
        <w:tab/>
      </w:r>
      <w:r w:rsidRPr="00E2138A">
        <w:rPr>
          <w:sz w:val="24"/>
        </w:rPr>
        <w:tab/>
        <w:t>s[j+1] = temp;</w:t>
      </w:r>
    </w:p>
    <w:p w14:paraId="04E7B4D3" w14:textId="77777777" w:rsidR="00191B7B" w:rsidRPr="00E2138A" w:rsidRDefault="00191B7B" w:rsidP="00191B7B">
      <w:pPr>
        <w:snapToGrid w:val="0"/>
        <w:spacing w:line="360" w:lineRule="auto"/>
        <w:ind w:firstLine="480"/>
        <w:rPr>
          <w:sz w:val="24"/>
        </w:rPr>
      </w:pPr>
      <w:r w:rsidRPr="00E2138A">
        <w:rPr>
          <w:sz w:val="24"/>
        </w:rPr>
        <w:tab/>
      </w:r>
      <w:r w:rsidRPr="00E2138A">
        <w:rPr>
          <w:sz w:val="24"/>
        </w:rPr>
        <w:tab/>
        <w:t>}</w:t>
      </w:r>
    </w:p>
    <w:p w14:paraId="4810B3F4" w14:textId="77777777" w:rsidR="00191B7B" w:rsidRPr="00E2138A" w:rsidRDefault="00191B7B" w:rsidP="00191B7B">
      <w:pPr>
        <w:snapToGrid w:val="0"/>
        <w:spacing w:line="360" w:lineRule="auto"/>
        <w:ind w:firstLine="480"/>
        <w:rPr>
          <w:sz w:val="24"/>
        </w:rPr>
      </w:pPr>
      <w:r w:rsidRPr="00E2138A">
        <w:rPr>
          <w:sz w:val="24"/>
        </w:rPr>
        <w:tab/>
        <w:t>}</w:t>
      </w:r>
    </w:p>
    <w:p w14:paraId="43D48569" w14:textId="77777777" w:rsidR="00191B7B" w:rsidRPr="00E2138A" w:rsidRDefault="00191B7B" w:rsidP="00191B7B">
      <w:pPr>
        <w:snapToGrid w:val="0"/>
        <w:spacing w:line="360" w:lineRule="auto"/>
        <w:ind w:firstLine="480"/>
        <w:rPr>
          <w:sz w:val="24"/>
        </w:rPr>
      </w:pPr>
      <w:r w:rsidRPr="00E2138A">
        <w:rPr>
          <w:sz w:val="24"/>
        </w:rPr>
        <w:t>}</w:t>
      </w:r>
    </w:p>
    <w:p w14:paraId="4B0EEAF4" w14:textId="77777777" w:rsidR="00191B7B" w:rsidRPr="00E2138A" w:rsidRDefault="00191B7B" w:rsidP="00191B7B">
      <w:pPr>
        <w:snapToGrid w:val="0"/>
        <w:spacing w:line="360" w:lineRule="auto"/>
        <w:ind w:firstLine="480"/>
        <w:rPr>
          <w:sz w:val="24"/>
        </w:rPr>
      </w:pPr>
    </w:p>
    <w:p w14:paraId="16587C5E" w14:textId="77777777" w:rsidR="00191B7B" w:rsidRPr="00E2138A" w:rsidRDefault="00191B7B" w:rsidP="00191B7B">
      <w:pPr>
        <w:snapToGrid w:val="0"/>
        <w:spacing w:line="360" w:lineRule="auto"/>
        <w:ind w:firstLine="480"/>
        <w:rPr>
          <w:sz w:val="24"/>
        </w:rPr>
      </w:pPr>
      <w:r w:rsidRPr="00E2138A">
        <w:rPr>
          <w:sz w:val="24"/>
        </w:rPr>
        <w:t>int main()</w:t>
      </w:r>
    </w:p>
    <w:p w14:paraId="5BA7E0F0" w14:textId="77777777" w:rsidR="00191B7B" w:rsidRPr="00E2138A" w:rsidRDefault="00191B7B" w:rsidP="00191B7B">
      <w:pPr>
        <w:snapToGrid w:val="0"/>
        <w:spacing w:line="360" w:lineRule="auto"/>
        <w:ind w:firstLine="480"/>
        <w:rPr>
          <w:sz w:val="24"/>
        </w:rPr>
      </w:pPr>
      <w:r w:rsidRPr="00E2138A">
        <w:rPr>
          <w:sz w:val="24"/>
        </w:rPr>
        <w:lastRenderedPageBreak/>
        <w:t>{</w:t>
      </w:r>
    </w:p>
    <w:p w14:paraId="526D3945" w14:textId="77777777" w:rsidR="00191B7B" w:rsidRPr="00E2138A" w:rsidRDefault="00191B7B" w:rsidP="00191B7B">
      <w:pPr>
        <w:snapToGrid w:val="0"/>
        <w:spacing w:line="360" w:lineRule="auto"/>
        <w:ind w:firstLine="480"/>
        <w:rPr>
          <w:sz w:val="24"/>
        </w:rPr>
      </w:pPr>
      <w:r w:rsidRPr="00E2138A">
        <w:rPr>
          <w:sz w:val="24"/>
        </w:rPr>
        <w:tab/>
        <w:t xml:space="preserve">int </w:t>
      </w:r>
      <w:proofErr w:type="spellStart"/>
      <w:r w:rsidRPr="00E2138A">
        <w:rPr>
          <w:sz w:val="24"/>
        </w:rPr>
        <w:t>i</w:t>
      </w:r>
      <w:proofErr w:type="spellEnd"/>
      <w:r w:rsidRPr="00E2138A">
        <w:rPr>
          <w:sz w:val="24"/>
        </w:rPr>
        <w:t>;</w:t>
      </w:r>
    </w:p>
    <w:p w14:paraId="433ADCFD" w14:textId="77777777" w:rsidR="00191B7B" w:rsidRPr="00E2138A" w:rsidRDefault="00191B7B" w:rsidP="00191B7B">
      <w:pPr>
        <w:snapToGrid w:val="0"/>
        <w:spacing w:line="360" w:lineRule="auto"/>
        <w:ind w:firstLine="480"/>
        <w:rPr>
          <w:sz w:val="24"/>
        </w:rPr>
      </w:pPr>
      <w:r w:rsidRPr="00E2138A">
        <w:rPr>
          <w:sz w:val="24"/>
        </w:rPr>
        <w:tab/>
        <w:t>p[0]=</w:t>
      </w:r>
      <w:proofErr w:type="spellStart"/>
      <w:r w:rsidRPr="00E2138A">
        <w:rPr>
          <w:sz w:val="24"/>
        </w:rPr>
        <w:t>strcpy</w:t>
      </w:r>
      <w:proofErr w:type="spellEnd"/>
      <w:r w:rsidRPr="00E2138A">
        <w:rPr>
          <w:sz w:val="24"/>
        </w:rPr>
        <w:t>;</w:t>
      </w:r>
    </w:p>
    <w:p w14:paraId="443CB658" w14:textId="77777777" w:rsidR="00191B7B" w:rsidRPr="00E2138A" w:rsidRDefault="00191B7B" w:rsidP="00191B7B">
      <w:pPr>
        <w:snapToGrid w:val="0"/>
        <w:spacing w:line="360" w:lineRule="auto"/>
        <w:ind w:firstLine="480"/>
        <w:rPr>
          <w:sz w:val="24"/>
        </w:rPr>
      </w:pPr>
      <w:r w:rsidRPr="00E2138A">
        <w:rPr>
          <w:sz w:val="24"/>
        </w:rPr>
        <w:t xml:space="preserve">    p[1]=</w:t>
      </w:r>
      <w:proofErr w:type="spellStart"/>
      <w:r w:rsidRPr="00E2138A">
        <w:rPr>
          <w:sz w:val="24"/>
        </w:rPr>
        <w:t>strcmp</w:t>
      </w:r>
      <w:proofErr w:type="spellEnd"/>
      <w:r w:rsidRPr="00E2138A">
        <w:rPr>
          <w:sz w:val="24"/>
        </w:rPr>
        <w:t>;</w:t>
      </w:r>
    </w:p>
    <w:p w14:paraId="682C1F0A" w14:textId="77777777" w:rsidR="00191B7B" w:rsidRPr="00E2138A" w:rsidRDefault="00191B7B" w:rsidP="00191B7B">
      <w:pPr>
        <w:snapToGrid w:val="0"/>
        <w:spacing w:line="360" w:lineRule="auto"/>
        <w:ind w:firstLine="480"/>
        <w:rPr>
          <w:sz w:val="24"/>
        </w:rPr>
      </w:pPr>
      <w:r w:rsidRPr="00E2138A">
        <w:rPr>
          <w:sz w:val="24"/>
        </w:rPr>
        <w:tab/>
        <w:t>char *s[N], t[50];</w:t>
      </w:r>
    </w:p>
    <w:p w14:paraId="7FAFB100" w14:textId="77777777" w:rsidR="00191B7B" w:rsidRPr="00E2138A" w:rsidRDefault="00191B7B" w:rsidP="00191B7B">
      <w:pPr>
        <w:snapToGrid w:val="0"/>
        <w:spacing w:line="360" w:lineRule="auto"/>
        <w:ind w:firstLine="480"/>
        <w:rPr>
          <w:sz w:val="24"/>
        </w:rPr>
      </w:pPr>
      <w:r w:rsidRPr="00E2138A">
        <w:rPr>
          <w:sz w:val="24"/>
        </w:rPr>
        <w:tab/>
        <w:t>for (</w:t>
      </w:r>
      <w:proofErr w:type="spellStart"/>
      <w:r w:rsidRPr="00E2138A">
        <w:rPr>
          <w:sz w:val="24"/>
        </w:rPr>
        <w:t>i</w:t>
      </w:r>
      <w:proofErr w:type="spellEnd"/>
      <w:r w:rsidRPr="00E2138A">
        <w:rPr>
          <w:sz w:val="24"/>
        </w:rPr>
        <w:t xml:space="preserve">=0; </w:t>
      </w:r>
      <w:proofErr w:type="spellStart"/>
      <w:r w:rsidRPr="00E2138A">
        <w:rPr>
          <w:sz w:val="24"/>
        </w:rPr>
        <w:t>i</w:t>
      </w:r>
      <w:proofErr w:type="spellEnd"/>
      <w:r w:rsidRPr="00E2138A">
        <w:rPr>
          <w:sz w:val="24"/>
        </w:rPr>
        <w:t xml:space="preserve">&lt;N; </w:t>
      </w:r>
      <w:proofErr w:type="spellStart"/>
      <w:r w:rsidRPr="00E2138A">
        <w:rPr>
          <w:sz w:val="24"/>
        </w:rPr>
        <w:t>i</w:t>
      </w:r>
      <w:proofErr w:type="spellEnd"/>
      <w:r w:rsidRPr="00E2138A">
        <w:rPr>
          <w:sz w:val="24"/>
        </w:rPr>
        <w:t>++)</w:t>
      </w:r>
    </w:p>
    <w:p w14:paraId="12263C32" w14:textId="77777777" w:rsidR="00191B7B" w:rsidRPr="00E2138A" w:rsidRDefault="00191B7B" w:rsidP="00191B7B">
      <w:pPr>
        <w:snapToGrid w:val="0"/>
        <w:spacing w:line="360" w:lineRule="auto"/>
        <w:ind w:firstLine="480"/>
        <w:rPr>
          <w:sz w:val="24"/>
        </w:rPr>
      </w:pPr>
      <w:r w:rsidRPr="00E2138A">
        <w:rPr>
          <w:sz w:val="24"/>
        </w:rPr>
        <w:tab/>
        <w:t>{</w:t>
      </w:r>
    </w:p>
    <w:p w14:paraId="5FE012EB" w14:textId="77777777" w:rsidR="00191B7B" w:rsidRPr="00E2138A" w:rsidRDefault="00191B7B" w:rsidP="00191B7B">
      <w:pPr>
        <w:snapToGrid w:val="0"/>
        <w:spacing w:line="360" w:lineRule="auto"/>
        <w:ind w:firstLine="480"/>
        <w:rPr>
          <w:sz w:val="24"/>
        </w:rPr>
      </w:pPr>
      <w:r w:rsidRPr="00E2138A">
        <w:rPr>
          <w:sz w:val="24"/>
        </w:rPr>
        <w:tab/>
      </w:r>
      <w:r w:rsidRPr="00E2138A">
        <w:rPr>
          <w:sz w:val="24"/>
        </w:rPr>
        <w:tab/>
        <w:t>gets(t);</w:t>
      </w:r>
    </w:p>
    <w:p w14:paraId="3242A986" w14:textId="77777777" w:rsidR="00191B7B" w:rsidRPr="00E2138A" w:rsidRDefault="00191B7B" w:rsidP="00191B7B">
      <w:pPr>
        <w:snapToGrid w:val="0"/>
        <w:spacing w:line="360" w:lineRule="auto"/>
        <w:ind w:firstLine="480"/>
        <w:rPr>
          <w:sz w:val="24"/>
        </w:rPr>
      </w:pPr>
      <w:r w:rsidRPr="00E2138A">
        <w:rPr>
          <w:sz w:val="24"/>
        </w:rPr>
        <w:tab/>
      </w:r>
      <w:r w:rsidRPr="00E2138A">
        <w:rPr>
          <w:sz w:val="24"/>
        </w:rPr>
        <w:tab/>
        <w:t>s[</w:t>
      </w:r>
      <w:proofErr w:type="spellStart"/>
      <w:r w:rsidRPr="00E2138A">
        <w:rPr>
          <w:sz w:val="24"/>
        </w:rPr>
        <w:t>i</w:t>
      </w:r>
      <w:proofErr w:type="spellEnd"/>
      <w:r w:rsidRPr="00E2138A">
        <w:rPr>
          <w:sz w:val="24"/>
        </w:rPr>
        <w:t>] = (char *)malloc(</w:t>
      </w:r>
      <w:proofErr w:type="spellStart"/>
      <w:r w:rsidRPr="00E2138A">
        <w:rPr>
          <w:sz w:val="24"/>
        </w:rPr>
        <w:t>strlen</w:t>
      </w:r>
      <w:proofErr w:type="spellEnd"/>
      <w:r w:rsidRPr="00E2138A">
        <w:rPr>
          <w:sz w:val="24"/>
        </w:rPr>
        <w:t>(t)+1);</w:t>
      </w:r>
    </w:p>
    <w:p w14:paraId="426E3F97" w14:textId="77777777" w:rsidR="00191B7B" w:rsidRPr="00E2138A" w:rsidRDefault="00191B7B" w:rsidP="00191B7B">
      <w:pPr>
        <w:snapToGrid w:val="0"/>
        <w:spacing w:line="360" w:lineRule="auto"/>
        <w:ind w:firstLine="480"/>
        <w:rPr>
          <w:sz w:val="24"/>
        </w:rPr>
      </w:pPr>
      <w:r w:rsidRPr="00E2138A">
        <w:rPr>
          <w:rFonts w:hint="eastAsia"/>
          <w:sz w:val="24"/>
        </w:rPr>
        <w:tab/>
      </w:r>
      <w:r w:rsidRPr="00E2138A">
        <w:rPr>
          <w:rFonts w:hint="eastAsia"/>
          <w:sz w:val="24"/>
        </w:rPr>
        <w:tab/>
        <w:t>p[0](s[</w:t>
      </w:r>
      <w:proofErr w:type="spellStart"/>
      <w:r w:rsidRPr="00E2138A">
        <w:rPr>
          <w:rFonts w:hint="eastAsia"/>
          <w:sz w:val="24"/>
        </w:rPr>
        <w:t>i</w:t>
      </w:r>
      <w:proofErr w:type="spellEnd"/>
      <w:r w:rsidRPr="00E2138A">
        <w:rPr>
          <w:rFonts w:hint="eastAsia"/>
          <w:sz w:val="24"/>
        </w:rPr>
        <w:t>],t);  //</w:t>
      </w:r>
      <w:r w:rsidRPr="00E2138A">
        <w:rPr>
          <w:rFonts w:hint="eastAsia"/>
          <w:sz w:val="24"/>
        </w:rPr>
        <w:t>此处将</w:t>
      </w:r>
      <w:r w:rsidRPr="00E2138A">
        <w:rPr>
          <w:rFonts w:hint="eastAsia"/>
          <w:sz w:val="24"/>
        </w:rPr>
        <w:t>t</w:t>
      </w:r>
      <w:r w:rsidRPr="00E2138A">
        <w:rPr>
          <w:rFonts w:hint="eastAsia"/>
          <w:sz w:val="24"/>
        </w:rPr>
        <w:t>存入新开辟的空间</w:t>
      </w:r>
    </w:p>
    <w:p w14:paraId="1A8A4964" w14:textId="77777777" w:rsidR="00191B7B" w:rsidRPr="00E2138A" w:rsidRDefault="00191B7B" w:rsidP="00191B7B">
      <w:pPr>
        <w:snapToGrid w:val="0"/>
        <w:spacing w:line="360" w:lineRule="auto"/>
        <w:ind w:firstLine="480"/>
        <w:rPr>
          <w:sz w:val="24"/>
        </w:rPr>
      </w:pPr>
      <w:r w:rsidRPr="00E2138A">
        <w:rPr>
          <w:sz w:val="24"/>
        </w:rPr>
        <w:tab/>
        <w:t>}</w:t>
      </w:r>
    </w:p>
    <w:p w14:paraId="462E4A62" w14:textId="77777777" w:rsidR="00191B7B" w:rsidRPr="00E2138A" w:rsidRDefault="00191B7B" w:rsidP="00191B7B">
      <w:pPr>
        <w:snapToGrid w:val="0"/>
        <w:spacing w:line="360" w:lineRule="auto"/>
        <w:ind w:firstLine="480"/>
        <w:rPr>
          <w:sz w:val="24"/>
        </w:rPr>
      </w:pPr>
      <w:r w:rsidRPr="00E2138A">
        <w:rPr>
          <w:rFonts w:hint="eastAsia"/>
          <w:sz w:val="24"/>
        </w:rPr>
        <w:tab/>
      </w:r>
      <w:proofErr w:type="spellStart"/>
      <w:r w:rsidRPr="00E2138A">
        <w:rPr>
          <w:rFonts w:hint="eastAsia"/>
          <w:sz w:val="24"/>
        </w:rPr>
        <w:t>strsort</w:t>
      </w:r>
      <w:proofErr w:type="spellEnd"/>
      <w:r w:rsidRPr="00E2138A">
        <w:rPr>
          <w:rFonts w:hint="eastAsia"/>
          <w:sz w:val="24"/>
        </w:rPr>
        <w:t>(</w:t>
      </w:r>
      <w:proofErr w:type="spellStart"/>
      <w:r w:rsidRPr="00E2138A">
        <w:rPr>
          <w:rFonts w:hint="eastAsia"/>
          <w:sz w:val="24"/>
        </w:rPr>
        <w:t>s,i</w:t>
      </w:r>
      <w:proofErr w:type="spellEnd"/>
      <w:r w:rsidRPr="00E2138A">
        <w:rPr>
          <w:rFonts w:hint="eastAsia"/>
          <w:sz w:val="24"/>
        </w:rPr>
        <w:t>);  //</w:t>
      </w:r>
      <w:r w:rsidRPr="00E2138A">
        <w:rPr>
          <w:rFonts w:hint="eastAsia"/>
          <w:sz w:val="24"/>
        </w:rPr>
        <w:t>此处调用排序函数</w:t>
      </w:r>
    </w:p>
    <w:p w14:paraId="78E86F42" w14:textId="77777777" w:rsidR="00191B7B" w:rsidRPr="00E2138A" w:rsidRDefault="00191B7B" w:rsidP="00191B7B">
      <w:pPr>
        <w:snapToGrid w:val="0"/>
        <w:spacing w:line="360" w:lineRule="auto"/>
        <w:ind w:firstLine="480"/>
        <w:rPr>
          <w:sz w:val="24"/>
        </w:rPr>
      </w:pPr>
      <w:r w:rsidRPr="00E2138A">
        <w:rPr>
          <w:sz w:val="24"/>
        </w:rPr>
        <w:tab/>
        <w:t>for (</w:t>
      </w:r>
      <w:proofErr w:type="spellStart"/>
      <w:r w:rsidRPr="00E2138A">
        <w:rPr>
          <w:sz w:val="24"/>
        </w:rPr>
        <w:t>i</w:t>
      </w:r>
      <w:proofErr w:type="spellEnd"/>
      <w:r w:rsidRPr="00E2138A">
        <w:rPr>
          <w:sz w:val="24"/>
        </w:rPr>
        <w:t xml:space="preserve">=0; </w:t>
      </w:r>
      <w:proofErr w:type="spellStart"/>
      <w:r w:rsidRPr="00E2138A">
        <w:rPr>
          <w:sz w:val="24"/>
        </w:rPr>
        <w:t>i</w:t>
      </w:r>
      <w:proofErr w:type="spellEnd"/>
      <w:r w:rsidRPr="00E2138A">
        <w:rPr>
          <w:sz w:val="24"/>
        </w:rPr>
        <w:t xml:space="preserve">&lt;N; </w:t>
      </w:r>
      <w:proofErr w:type="spellStart"/>
      <w:r w:rsidRPr="00E2138A">
        <w:rPr>
          <w:sz w:val="24"/>
        </w:rPr>
        <w:t>i</w:t>
      </w:r>
      <w:proofErr w:type="spellEnd"/>
      <w:r w:rsidRPr="00E2138A">
        <w:rPr>
          <w:sz w:val="24"/>
        </w:rPr>
        <w:t>++)</w:t>
      </w:r>
      <w:r w:rsidRPr="00E2138A">
        <w:rPr>
          <w:sz w:val="24"/>
        </w:rPr>
        <w:tab/>
        <w:t>puts(s[</w:t>
      </w:r>
      <w:proofErr w:type="spellStart"/>
      <w:r w:rsidRPr="00E2138A">
        <w:rPr>
          <w:sz w:val="24"/>
        </w:rPr>
        <w:t>i</w:t>
      </w:r>
      <w:proofErr w:type="spellEnd"/>
      <w:r w:rsidRPr="00E2138A">
        <w:rPr>
          <w:sz w:val="24"/>
        </w:rPr>
        <w:t>]);</w:t>
      </w:r>
    </w:p>
    <w:p w14:paraId="08013921" w14:textId="77777777" w:rsidR="00191B7B" w:rsidRPr="00E2138A" w:rsidRDefault="00191B7B" w:rsidP="00191B7B">
      <w:pPr>
        <w:snapToGrid w:val="0"/>
        <w:spacing w:line="360" w:lineRule="auto"/>
        <w:ind w:firstLine="480"/>
        <w:rPr>
          <w:sz w:val="24"/>
        </w:rPr>
      </w:pPr>
      <w:r w:rsidRPr="00E2138A">
        <w:rPr>
          <w:sz w:val="24"/>
        </w:rPr>
        <w:tab/>
        <w:t>return 0;</w:t>
      </w:r>
    </w:p>
    <w:p w14:paraId="31F96E19" w14:textId="77777777" w:rsidR="00191B7B" w:rsidRDefault="00191B7B" w:rsidP="00191B7B">
      <w:pPr>
        <w:snapToGrid w:val="0"/>
        <w:spacing w:line="360" w:lineRule="auto"/>
        <w:ind w:firstLine="480"/>
        <w:rPr>
          <w:sz w:val="24"/>
        </w:rPr>
      </w:pPr>
      <w:r w:rsidRPr="00E2138A">
        <w:rPr>
          <w:sz w:val="24"/>
        </w:rPr>
        <w:t>}</w:t>
      </w:r>
    </w:p>
    <w:p w14:paraId="49017705" w14:textId="77777777" w:rsidR="00191B7B" w:rsidRDefault="00191B7B" w:rsidP="00191B7B">
      <w:pPr>
        <w:snapToGrid w:val="0"/>
        <w:spacing w:line="360" w:lineRule="auto"/>
        <w:ind w:firstLine="480"/>
      </w:pPr>
      <w:r>
        <w:rPr>
          <w:rFonts w:hint="eastAsia"/>
          <w:sz w:val="24"/>
        </w:rPr>
        <w:t>2</w:t>
      </w:r>
      <w:r>
        <w:rPr>
          <w:rFonts w:ascii="宋体" w:hAnsi="宋体" w:hint="eastAsia"/>
          <w:sz w:val="24"/>
        </w:rPr>
        <w:t>）测试</w:t>
      </w:r>
    </w:p>
    <w:p w14:paraId="583FCEA9" w14:textId="77777777" w:rsidR="00191B7B" w:rsidRDefault="00191B7B" w:rsidP="00191B7B">
      <w:pPr>
        <w:snapToGrid w:val="0"/>
        <w:spacing w:line="360" w:lineRule="auto"/>
        <w:ind w:firstLine="480"/>
      </w:pPr>
      <w:r>
        <w:rPr>
          <w:sz w:val="24"/>
        </w:rPr>
        <w:t xml:space="preserve">  </w:t>
      </w:r>
      <w:r>
        <w:rPr>
          <w:rFonts w:ascii="宋体" w:hAnsi="宋体" w:hint="eastAsia"/>
          <w:sz w:val="24"/>
        </w:rPr>
        <w:t>（</w:t>
      </w:r>
      <w:r>
        <w:rPr>
          <w:sz w:val="24"/>
        </w:rPr>
        <w:t>a</w:t>
      </w:r>
      <w:r>
        <w:rPr>
          <w:rFonts w:ascii="宋体" w:hAnsi="宋体" w:hint="eastAsia"/>
          <w:sz w:val="24"/>
        </w:rPr>
        <w:t>）</w:t>
      </w:r>
      <w:r>
        <w:rPr>
          <w:sz w:val="24"/>
        </w:rPr>
        <w:t xml:space="preserve"> </w:t>
      </w:r>
      <w:r>
        <w:rPr>
          <w:rFonts w:ascii="宋体" w:hAnsi="宋体" w:hint="eastAsia"/>
          <w:sz w:val="24"/>
        </w:rPr>
        <w:t>测试数据：</w:t>
      </w:r>
    </w:p>
    <w:p w14:paraId="22E80D0D" w14:textId="77777777" w:rsidR="00191B7B" w:rsidRPr="00A65DB5" w:rsidRDefault="00191B7B" w:rsidP="00191B7B">
      <w:pPr>
        <w:snapToGrid w:val="0"/>
        <w:spacing w:line="360" w:lineRule="auto"/>
        <w:ind w:firstLine="480"/>
        <w:rPr>
          <w:sz w:val="24"/>
        </w:rPr>
      </w:pPr>
      <w:r>
        <w:rPr>
          <w:sz w:val="24"/>
        </w:rPr>
        <w:t xml:space="preserve">        </w:t>
      </w:r>
      <w:proofErr w:type="spellStart"/>
      <w:r w:rsidRPr="00A65DB5">
        <w:rPr>
          <w:sz w:val="24"/>
        </w:rPr>
        <w:t>stu</w:t>
      </w:r>
      <w:proofErr w:type="spellEnd"/>
    </w:p>
    <w:p w14:paraId="3B497587" w14:textId="77777777" w:rsidR="00191B7B" w:rsidRPr="00A65DB5" w:rsidRDefault="00191B7B" w:rsidP="00191B7B">
      <w:pPr>
        <w:snapToGrid w:val="0"/>
        <w:spacing w:line="360" w:lineRule="auto"/>
        <w:ind w:leftChars="300" w:left="630" w:firstLine="480"/>
        <w:rPr>
          <w:sz w:val="24"/>
        </w:rPr>
      </w:pPr>
      <w:proofErr w:type="spellStart"/>
      <w:r w:rsidRPr="00A65DB5">
        <w:rPr>
          <w:sz w:val="24"/>
        </w:rPr>
        <w:t>st</w:t>
      </w:r>
      <w:proofErr w:type="spellEnd"/>
      <w:r w:rsidRPr="00A65DB5">
        <w:rPr>
          <w:sz w:val="24"/>
        </w:rPr>
        <w:t xml:space="preserve"> </w:t>
      </w:r>
      <w:proofErr w:type="spellStart"/>
      <w:r w:rsidRPr="00A65DB5">
        <w:rPr>
          <w:sz w:val="24"/>
        </w:rPr>
        <w:t>abc</w:t>
      </w:r>
      <w:proofErr w:type="spellEnd"/>
    </w:p>
    <w:p w14:paraId="0C2E92AA" w14:textId="77777777" w:rsidR="00191B7B" w:rsidRPr="00A65DB5" w:rsidRDefault="00191B7B" w:rsidP="00191B7B">
      <w:pPr>
        <w:snapToGrid w:val="0"/>
        <w:spacing w:line="360" w:lineRule="auto"/>
        <w:ind w:leftChars="300" w:left="630" w:firstLine="480"/>
        <w:rPr>
          <w:sz w:val="24"/>
        </w:rPr>
      </w:pPr>
      <w:r w:rsidRPr="00A65DB5">
        <w:rPr>
          <w:sz w:val="24"/>
        </w:rPr>
        <w:t>csc</w:t>
      </w:r>
    </w:p>
    <w:p w14:paraId="71BD3655" w14:textId="77777777" w:rsidR="00191B7B" w:rsidRDefault="00191B7B" w:rsidP="00191B7B">
      <w:pPr>
        <w:snapToGrid w:val="0"/>
        <w:spacing w:line="360" w:lineRule="auto"/>
        <w:ind w:leftChars="300" w:left="630" w:firstLine="480"/>
      </w:pPr>
      <w:proofErr w:type="spellStart"/>
      <w:r w:rsidRPr="00A65DB5">
        <w:rPr>
          <w:sz w:val="24"/>
        </w:rPr>
        <w:t>cdc</w:t>
      </w:r>
      <w:proofErr w:type="spellEnd"/>
    </w:p>
    <w:p w14:paraId="02DA4C06" w14:textId="77777777" w:rsidR="00191B7B" w:rsidRDefault="00191B7B" w:rsidP="00191B7B">
      <w:pPr>
        <w:snapToGrid w:val="0"/>
        <w:spacing w:line="360" w:lineRule="auto"/>
        <w:ind w:firstLine="480"/>
      </w:pPr>
      <w:r>
        <w:rPr>
          <w:sz w:val="24"/>
        </w:rPr>
        <w:t xml:space="preserve">  </w:t>
      </w:r>
      <w:r>
        <w:rPr>
          <w:rFonts w:ascii="宋体" w:hAnsi="宋体" w:hint="eastAsia"/>
          <w:sz w:val="24"/>
        </w:rPr>
        <w:t>（</w:t>
      </w:r>
      <w:r>
        <w:rPr>
          <w:sz w:val="24"/>
        </w:rPr>
        <w:t>b</w:t>
      </w:r>
      <w:r>
        <w:rPr>
          <w:rFonts w:ascii="宋体" w:hAnsi="宋体" w:hint="eastAsia"/>
          <w:sz w:val="24"/>
        </w:rPr>
        <w:t>）</w:t>
      </w:r>
      <w:r>
        <w:rPr>
          <w:sz w:val="24"/>
        </w:rPr>
        <w:t xml:space="preserve"> </w:t>
      </w:r>
      <w:r>
        <w:rPr>
          <w:rFonts w:ascii="宋体" w:hAnsi="宋体" w:hint="eastAsia"/>
          <w:sz w:val="24"/>
        </w:rPr>
        <w:t>对应测试数据的运行结果截图</w:t>
      </w:r>
    </w:p>
    <w:p w14:paraId="0BA34073" w14:textId="77777777" w:rsidR="00191B7B" w:rsidRDefault="00191B7B" w:rsidP="00191B7B">
      <w:pPr>
        <w:snapToGrid w:val="0"/>
        <w:spacing w:line="360" w:lineRule="auto"/>
        <w:ind w:firstLine="480"/>
        <w:jc w:val="center"/>
      </w:pPr>
      <w:r w:rsidRPr="00A65DB5">
        <w:rPr>
          <w:noProof/>
        </w:rPr>
        <w:drawing>
          <wp:inline distT="0" distB="0" distL="0" distR="0" wp14:anchorId="5527D3D1" wp14:editId="73F5E365">
            <wp:extent cx="4602879" cy="2217612"/>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2879" cy="2217612"/>
                    </a:xfrm>
                    <a:prstGeom prst="rect">
                      <a:avLst/>
                    </a:prstGeom>
                  </pic:spPr>
                </pic:pic>
              </a:graphicData>
            </a:graphic>
          </wp:inline>
        </w:drawing>
      </w:r>
    </w:p>
    <w:p w14:paraId="10EC2D16" w14:textId="77777777" w:rsidR="00191B7B" w:rsidRDefault="00191B7B" w:rsidP="00191B7B">
      <w:pPr>
        <w:snapToGrid w:val="0"/>
        <w:jc w:val="center"/>
        <w:rPr>
          <w:rFonts w:ascii="黑体" w:eastAsia="黑体" w:hAnsi="黑体"/>
          <w:sz w:val="24"/>
        </w:rPr>
      </w:pPr>
      <w:r>
        <w:rPr>
          <w:rFonts w:ascii="黑体" w:eastAsia="黑体" w:hAnsi="黑体" w:hint="eastAsia"/>
          <w:sz w:val="24"/>
        </w:rPr>
        <w:t>图</w:t>
      </w:r>
      <w:r>
        <w:rPr>
          <w:sz w:val="24"/>
        </w:rPr>
        <w:t>6-</w:t>
      </w:r>
      <w:r>
        <w:rPr>
          <w:rFonts w:hint="eastAsia"/>
          <w:sz w:val="24"/>
        </w:rPr>
        <w:t>15</w:t>
      </w:r>
      <w:r>
        <w:rPr>
          <w:sz w:val="24"/>
        </w:rPr>
        <w:t xml:space="preserve"> </w:t>
      </w:r>
      <w:r>
        <w:rPr>
          <w:rFonts w:eastAsia="黑体" w:hint="eastAsia"/>
          <w:sz w:val="24"/>
        </w:rPr>
        <w:t>选做题</w:t>
      </w:r>
      <w:r>
        <w:rPr>
          <w:rFonts w:hint="eastAsia"/>
          <w:sz w:val="24"/>
        </w:rPr>
        <w:t>2</w:t>
      </w:r>
      <w:r>
        <w:rPr>
          <w:rFonts w:ascii="黑体" w:eastAsia="黑体" w:hAnsi="黑体" w:hint="eastAsia"/>
          <w:sz w:val="24"/>
        </w:rPr>
        <w:t>的运行结果图</w:t>
      </w:r>
    </w:p>
    <w:p w14:paraId="4F8A5D07" w14:textId="77777777" w:rsidR="00191B7B" w:rsidRDefault="00191B7B" w:rsidP="00191B7B">
      <w:pPr>
        <w:snapToGrid w:val="0"/>
        <w:jc w:val="center"/>
        <w:rPr>
          <w:rFonts w:ascii="黑体" w:eastAsia="黑体" w:hAnsi="黑体"/>
          <w:sz w:val="24"/>
        </w:rPr>
      </w:pPr>
    </w:p>
    <w:p w14:paraId="0A1FC168" w14:textId="77777777" w:rsidR="00191B7B" w:rsidRDefault="00191B7B" w:rsidP="00191B7B">
      <w:pPr>
        <w:snapToGrid w:val="0"/>
        <w:jc w:val="center"/>
        <w:rPr>
          <w:rFonts w:ascii="黑体" w:eastAsia="黑体" w:hAnsi="黑体"/>
          <w:sz w:val="24"/>
        </w:rPr>
      </w:pPr>
    </w:p>
    <w:p w14:paraId="7F4B6521" w14:textId="77777777" w:rsidR="00191B7B" w:rsidRDefault="00191B7B" w:rsidP="00191B7B">
      <w:pPr>
        <w:snapToGrid w:val="0"/>
        <w:jc w:val="center"/>
        <w:rPr>
          <w:rFonts w:ascii="黑体" w:eastAsia="黑体" w:hAnsi="黑体"/>
          <w:sz w:val="24"/>
        </w:rPr>
      </w:pPr>
    </w:p>
    <w:p w14:paraId="0A73A598" w14:textId="77777777" w:rsidR="00191B7B" w:rsidRDefault="00191B7B" w:rsidP="00191B7B">
      <w:pPr>
        <w:snapToGrid w:val="0"/>
        <w:jc w:val="center"/>
        <w:rPr>
          <w:rFonts w:ascii="黑体" w:eastAsia="黑体" w:hAnsi="黑体"/>
          <w:sz w:val="24"/>
        </w:rPr>
      </w:pPr>
    </w:p>
    <w:p w14:paraId="11A45C6A" w14:textId="77777777" w:rsidR="00191B7B" w:rsidRDefault="00191B7B" w:rsidP="00191B7B">
      <w:pPr>
        <w:snapToGrid w:val="0"/>
        <w:jc w:val="center"/>
      </w:pPr>
    </w:p>
    <w:p w14:paraId="6979F7B7" w14:textId="77777777" w:rsidR="00191B7B" w:rsidRPr="0075220A" w:rsidRDefault="00191B7B" w:rsidP="00191B7B">
      <w:pPr>
        <w:snapToGrid w:val="0"/>
        <w:spacing w:line="360" w:lineRule="auto"/>
        <w:rPr>
          <w:rFonts w:ascii="宋体" w:hAnsi="宋体"/>
          <w:bCs/>
          <w:sz w:val="24"/>
        </w:rPr>
      </w:pPr>
      <w:r w:rsidRPr="0075220A">
        <w:rPr>
          <w:rFonts w:ascii="宋体" w:hAnsi="宋体" w:hint="eastAsia"/>
          <w:sz w:val="24"/>
        </w:rPr>
        <w:t>（3）</w:t>
      </w:r>
      <w:r w:rsidRPr="0075220A">
        <w:rPr>
          <w:rFonts w:ascii="宋体" w:hAnsi="宋体" w:hint="eastAsia"/>
          <w:b/>
          <w:sz w:val="24"/>
        </w:rPr>
        <w:t xml:space="preserve"> </w:t>
      </w:r>
      <w:r w:rsidRPr="0075220A">
        <w:rPr>
          <w:rFonts w:ascii="Arial" w:hAnsi="Arial" w:cs="Arial" w:hint="eastAsia"/>
          <w:bCs/>
          <w:color w:val="000000"/>
          <w:sz w:val="24"/>
        </w:rPr>
        <w:t>指定</w:t>
      </w:r>
      <w:r w:rsidRPr="00EB2375">
        <w:rPr>
          <w:bCs/>
          <w:color w:val="000000"/>
          <w:sz w:val="24"/>
        </w:rPr>
        <w:t>main</w:t>
      </w:r>
      <w:r w:rsidRPr="0075220A">
        <w:rPr>
          <w:rFonts w:ascii="Arial" w:hAnsi="Arial" w:cs="Arial"/>
          <w:bCs/>
          <w:color w:val="000000"/>
          <w:sz w:val="24"/>
        </w:rPr>
        <w:t>函数的</w:t>
      </w:r>
      <w:r w:rsidRPr="0075220A">
        <w:rPr>
          <w:rFonts w:ascii="宋体" w:hAnsi="宋体"/>
          <w:bCs/>
          <w:sz w:val="24"/>
        </w:rPr>
        <w:t>参数</w:t>
      </w:r>
    </w:p>
    <w:p w14:paraId="072123F1" w14:textId="77777777" w:rsidR="00191B7B" w:rsidRPr="0075220A" w:rsidRDefault="00191B7B" w:rsidP="00191B7B">
      <w:pPr>
        <w:widowControl/>
        <w:spacing w:line="360" w:lineRule="auto"/>
        <w:ind w:firstLineChars="100" w:firstLine="240"/>
        <w:jc w:val="left"/>
        <w:rPr>
          <w:rFonts w:ascii="宋体" w:hAnsi="宋体"/>
          <w:sz w:val="24"/>
        </w:rPr>
      </w:pPr>
      <w:r w:rsidRPr="0075220A">
        <w:rPr>
          <w:rFonts w:ascii="Arial" w:hAnsi="Arial" w:cs="Arial" w:hint="eastAsia"/>
          <w:bCs/>
          <w:color w:val="000000"/>
          <w:sz w:val="24"/>
          <w:szCs w:val="21"/>
        </w:rPr>
        <w:t>选择“</w:t>
      </w:r>
      <w:r>
        <w:rPr>
          <w:rFonts w:ascii="宋体" w:hAnsi="宋体" w:cs="Arial"/>
          <w:bCs/>
          <w:color w:val="000000"/>
          <w:kern w:val="0"/>
          <w:sz w:val="24"/>
          <w:szCs w:val="21"/>
        </w:rPr>
        <w:t>P</w:t>
      </w:r>
      <w:r w:rsidRPr="0075220A">
        <w:rPr>
          <w:rFonts w:ascii="宋体" w:hAnsi="宋体" w:cs="Arial"/>
          <w:bCs/>
          <w:color w:val="000000"/>
          <w:kern w:val="0"/>
          <w:sz w:val="24"/>
          <w:szCs w:val="21"/>
        </w:rPr>
        <w:t>roject</w:t>
      </w:r>
      <w:r>
        <w:rPr>
          <w:rFonts w:ascii="宋体" w:hAnsi="宋体" w:cs="Arial"/>
          <w:bCs/>
          <w:color w:val="000000"/>
          <w:kern w:val="0"/>
          <w:sz w:val="24"/>
          <w:szCs w:val="21"/>
        </w:rPr>
        <w:t>/S</w:t>
      </w:r>
      <w:r w:rsidRPr="0075220A">
        <w:rPr>
          <w:rFonts w:ascii="宋体" w:hAnsi="宋体" w:cs="Arial"/>
          <w:bCs/>
          <w:color w:val="000000"/>
          <w:kern w:val="0"/>
          <w:sz w:val="24"/>
          <w:szCs w:val="21"/>
        </w:rPr>
        <w:t>et</w:t>
      </w:r>
      <w:r>
        <w:rPr>
          <w:rFonts w:ascii="宋体" w:hAnsi="宋体" w:cs="Arial" w:hint="eastAsia"/>
          <w:bCs/>
          <w:color w:val="000000"/>
          <w:kern w:val="0"/>
          <w:sz w:val="24"/>
          <w:szCs w:val="21"/>
        </w:rPr>
        <w:t>tings</w:t>
      </w:r>
      <w:r>
        <w:rPr>
          <w:rFonts w:ascii="宋体" w:hAnsi="宋体" w:cs="Arial"/>
          <w:bCs/>
          <w:color w:val="000000"/>
          <w:kern w:val="0"/>
          <w:sz w:val="24"/>
          <w:szCs w:val="21"/>
        </w:rPr>
        <w:t>/</w:t>
      </w:r>
      <w:r>
        <w:rPr>
          <w:rFonts w:ascii="宋体" w:hAnsi="宋体" w:cs="Arial" w:hint="eastAsia"/>
          <w:bCs/>
          <w:color w:val="000000"/>
          <w:kern w:val="0"/>
          <w:sz w:val="24"/>
          <w:szCs w:val="21"/>
        </w:rPr>
        <w:t>De</w:t>
      </w:r>
      <w:r>
        <w:rPr>
          <w:rFonts w:ascii="宋体" w:hAnsi="宋体" w:cs="Arial"/>
          <w:bCs/>
          <w:color w:val="000000"/>
          <w:kern w:val="0"/>
          <w:sz w:val="24"/>
          <w:szCs w:val="21"/>
        </w:rPr>
        <w:t>bug</w:t>
      </w:r>
      <w:r w:rsidRPr="0075220A">
        <w:rPr>
          <w:rFonts w:ascii="宋体" w:hAnsi="宋体" w:cs="Arial"/>
          <w:bCs/>
          <w:color w:val="000000"/>
          <w:kern w:val="0"/>
          <w:sz w:val="24"/>
          <w:szCs w:val="21"/>
        </w:rPr>
        <w:t>”</w:t>
      </w:r>
      <w:r w:rsidRPr="0075220A">
        <w:rPr>
          <w:rFonts w:ascii="宋体" w:hAnsi="宋体" w:cs="Arial" w:hint="eastAsia"/>
          <w:bCs/>
          <w:color w:val="000000"/>
          <w:kern w:val="0"/>
          <w:sz w:val="24"/>
          <w:szCs w:val="21"/>
        </w:rPr>
        <w:t>菜单命令，</w:t>
      </w:r>
      <w:r w:rsidRPr="0075220A">
        <w:rPr>
          <w:rFonts w:ascii="宋体" w:hAnsi="宋体" w:hint="eastAsia"/>
          <w:sz w:val="24"/>
        </w:rPr>
        <w:t>即可打开图</w:t>
      </w:r>
      <w:r>
        <w:rPr>
          <w:rFonts w:ascii="宋体" w:hAnsi="宋体"/>
          <w:sz w:val="24"/>
        </w:rPr>
        <w:t>6</w:t>
      </w:r>
      <w:r>
        <w:rPr>
          <w:rFonts w:ascii="宋体" w:hAnsi="宋体" w:hint="eastAsia"/>
          <w:sz w:val="24"/>
        </w:rPr>
        <w:t>-16</w:t>
      </w:r>
      <w:r w:rsidRPr="0075220A">
        <w:rPr>
          <w:rFonts w:ascii="宋体" w:hAnsi="宋体" w:hint="eastAsia"/>
          <w:sz w:val="24"/>
        </w:rPr>
        <w:t>所示的对话框，在“P</w:t>
      </w:r>
      <w:r w:rsidRPr="0075220A">
        <w:rPr>
          <w:rFonts w:ascii="宋体" w:hAnsi="宋体" w:cs="Arial"/>
          <w:bCs/>
          <w:color w:val="000000"/>
          <w:kern w:val="0"/>
          <w:sz w:val="24"/>
          <w:szCs w:val="21"/>
        </w:rPr>
        <w:t>rogram arguments</w:t>
      </w:r>
      <w:r w:rsidRPr="0075220A">
        <w:rPr>
          <w:rFonts w:ascii="宋体" w:hAnsi="宋体" w:hint="eastAsia"/>
          <w:sz w:val="24"/>
        </w:rPr>
        <w:t>”文本框中输入</w:t>
      </w:r>
      <w:r w:rsidRPr="00777AFF">
        <w:rPr>
          <w:color w:val="000000"/>
          <w:sz w:val="24"/>
          <w:szCs w:val="21"/>
        </w:rPr>
        <w:t>main</w:t>
      </w:r>
      <w:r w:rsidRPr="0075220A">
        <w:rPr>
          <w:rFonts w:ascii="Arial" w:hAnsi="Arial" w:cs="Arial"/>
          <w:color w:val="000000"/>
          <w:sz w:val="24"/>
          <w:szCs w:val="21"/>
        </w:rPr>
        <w:t>函数</w:t>
      </w:r>
      <w:r w:rsidRPr="0075220A">
        <w:rPr>
          <w:rFonts w:ascii="Arial" w:hAnsi="Arial" w:cs="Arial" w:hint="eastAsia"/>
          <w:color w:val="000000"/>
          <w:sz w:val="24"/>
          <w:szCs w:val="21"/>
        </w:rPr>
        <w:t>的</w:t>
      </w:r>
      <w:r w:rsidRPr="0075220A">
        <w:rPr>
          <w:rFonts w:hint="eastAsia"/>
          <w:sz w:val="24"/>
          <w:szCs w:val="21"/>
        </w:rPr>
        <w:t>参数</w:t>
      </w:r>
      <w:r>
        <w:rPr>
          <w:rFonts w:hint="eastAsia"/>
          <w:sz w:val="24"/>
          <w:szCs w:val="21"/>
        </w:rPr>
        <w:t>arg</w:t>
      </w:r>
      <w:r>
        <w:rPr>
          <w:sz w:val="24"/>
          <w:szCs w:val="21"/>
        </w:rPr>
        <w:t>1 arg2 arg3</w:t>
      </w:r>
      <w:r>
        <w:rPr>
          <w:rFonts w:hint="eastAsia"/>
          <w:sz w:val="24"/>
          <w:szCs w:val="21"/>
        </w:rPr>
        <w:t>，编写程序在命令行面板重输出这三个参数</w:t>
      </w:r>
      <w:r>
        <w:rPr>
          <w:rFonts w:ascii="Arial" w:hAnsi="Arial" w:cs="Arial" w:hint="eastAsia"/>
          <w:bCs/>
          <w:color w:val="000000"/>
          <w:sz w:val="24"/>
          <w:szCs w:val="21"/>
        </w:rPr>
        <w:t>。</w:t>
      </w:r>
    </w:p>
    <w:p w14:paraId="1D6C7CB7" w14:textId="77777777" w:rsidR="00191B7B" w:rsidRDefault="00191B7B" w:rsidP="00191B7B">
      <w:pPr>
        <w:snapToGrid w:val="0"/>
        <w:jc w:val="center"/>
        <w:rPr>
          <w:rFonts w:ascii="宋体" w:hAnsi="宋体"/>
          <w:b/>
        </w:rPr>
      </w:pPr>
      <w:r w:rsidRPr="00E772A7">
        <w:rPr>
          <w:noProof/>
        </w:rPr>
        <w:drawing>
          <wp:inline distT="0" distB="0" distL="0" distR="0" wp14:anchorId="3B219E2A" wp14:editId="13BD907F">
            <wp:extent cx="4004310" cy="265938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04310" cy="2659380"/>
                    </a:xfrm>
                    <a:prstGeom prst="rect">
                      <a:avLst/>
                    </a:prstGeom>
                    <a:noFill/>
                    <a:ln>
                      <a:noFill/>
                    </a:ln>
                  </pic:spPr>
                </pic:pic>
              </a:graphicData>
            </a:graphic>
          </wp:inline>
        </w:drawing>
      </w:r>
    </w:p>
    <w:p w14:paraId="65F939BE" w14:textId="77777777" w:rsidR="00191B7B" w:rsidRPr="00CE1221" w:rsidRDefault="00191B7B" w:rsidP="00191B7B">
      <w:pPr>
        <w:snapToGrid w:val="0"/>
        <w:jc w:val="center"/>
        <w:rPr>
          <w:rFonts w:ascii="黑体" w:eastAsia="黑体" w:hAnsi="黑体"/>
          <w:sz w:val="24"/>
        </w:rPr>
      </w:pPr>
      <w:r w:rsidRPr="00CE1221">
        <w:rPr>
          <w:rFonts w:ascii="黑体" w:eastAsia="黑体" w:hAnsi="黑体" w:hint="eastAsia"/>
          <w:sz w:val="24"/>
        </w:rPr>
        <w:t>图6</w:t>
      </w:r>
      <w:r>
        <w:rPr>
          <w:rFonts w:ascii="黑体" w:eastAsia="黑体" w:hAnsi="黑体" w:hint="eastAsia"/>
          <w:sz w:val="24"/>
        </w:rPr>
        <w:t>-16</w:t>
      </w:r>
      <w:r w:rsidRPr="00CE1221">
        <w:rPr>
          <w:rFonts w:ascii="黑体" w:eastAsia="黑体" w:hAnsi="黑体" w:hint="eastAsia"/>
          <w:sz w:val="24"/>
        </w:rPr>
        <w:t xml:space="preserve">  输入</w:t>
      </w:r>
      <w:r w:rsidRPr="00CE1221">
        <w:rPr>
          <w:rFonts w:ascii="黑体" w:eastAsia="黑体" w:hAnsi="黑体"/>
          <w:sz w:val="24"/>
        </w:rPr>
        <w:t>main函数</w:t>
      </w:r>
      <w:r w:rsidRPr="00CE1221">
        <w:rPr>
          <w:rFonts w:ascii="黑体" w:eastAsia="黑体" w:hAnsi="黑体" w:hint="eastAsia"/>
          <w:sz w:val="24"/>
        </w:rPr>
        <w:t>的参数</w:t>
      </w:r>
    </w:p>
    <w:p w14:paraId="25290FE2" w14:textId="77777777" w:rsidR="00191B7B" w:rsidRDefault="00191B7B" w:rsidP="00191B7B">
      <w:pPr>
        <w:snapToGrid w:val="0"/>
      </w:pPr>
    </w:p>
    <w:p w14:paraId="33530D1F" w14:textId="77777777" w:rsidR="00191B7B" w:rsidRDefault="00191B7B" w:rsidP="00191B7B">
      <w:pPr>
        <w:snapToGrid w:val="0"/>
        <w:spacing w:line="360" w:lineRule="auto"/>
      </w:pPr>
      <w:r>
        <w:rPr>
          <w:rFonts w:ascii="宋体" w:hAnsi="宋体" w:hint="eastAsia"/>
          <w:b/>
          <w:bCs/>
          <w:sz w:val="24"/>
        </w:rPr>
        <w:t>解答：</w:t>
      </w:r>
      <w:r>
        <w:rPr>
          <w:sz w:val="24"/>
        </w:rPr>
        <w:t> </w:t>
      </w:r>
    </w:p>
    <w:p w14:paraId="142B24B3" w14:textId="77777777" w:rsidR="00191B7B" w:rsidRDefault="00191B7B" w:rsidP="00191B7B">
      <w:pPr>
        <w:snapToGrid w:val="0"/>
        <w:spacing w:line="360" w:lineRule="auto"/>
        <w:ind w:firstLine="480"/>
      </w:pPr>
      <w:r>
        <w:rPr>
          <w:rFonts w:hint="eastAsia"/>
          <w:sz w:val="24"/>
        </w:rPr>
        <w:t>1</w:t>
      </w:r>
      <w:r>
        <w:rPr>
          <w:rFonts w:ascii="宋体" w:hAnsi="宋体" w:hint="eastAsia"/>
          <w:sz w:val="24"/>
        </w:rPr>
        <w:t>）源程序清单</w:t>
      </w:r>
    </w:p>
    <w:p w14:paraId="562B909D" w14:textId="77777777" w:rsidR="00191B7B" w:rsidRPr="00EF7F2C" w:rsidRDefault="00191B7B" w:rsidP="00191B7B">
      <w:pPr>
        <w:snapToGrid w:val="0"/>
        <w:spacing w:line="360" w:lineRule="auto"/>
        <w:ind w:firstLine="480"/>
        <w:rPr>
          <w:sz w:val="24"/>
        </w:rPr>
      </w:pPr>
      <w:r w:rsidRPr="00EF7F2C">
        <w:rPr>
          <w:sz w:val="24"/>
        </w:rPr>
        <w:t>#include&lt;stdio.h&gt;</w:t>
      </w:r>
    </w:p>
    <w:p w14:paraId="6057A99B" w14:textId="77777777" w:rsidR="00191B7B" w:rsidRPr="00EF7F2C" w:rsidRDefault="00191B7B" w:rsidP="00191B7B">
      <w:pPr>
        <w:snapToGrid w:val="0"/>
        <w:spacing w:line="360" w:lineRule="auto"/>
        <w:ind w:firstLine="480"/>
        <w:rPr>
          <w:sz w:val="24"/>
        </w:rPr>
      </w:pPr>
      <w:r w:rsidRPr="00EF7F2C">
        <w:rPr>
          <w:sz w:val="24"/>
        </w:rPr>
        <w:t xml:space="preserve">int main(int </w:t>
      </w:r>
      <w:proofErr w:type="spellStart"/>
      <w:r w:rsidRPr="00EF7F2C">
        <w:rPr>
          <w:sz w:val="24"/>
        </w:rPr>
        <w:t>argv,char</w:t>
      </w:r>
      <w:proofErr w:type="spellEnd"/>
      <w:r w:rsidRPr="00EF7F2C">
        <w:rPr>
          <w:sz w:val="24"/>
        </w:rPr>
        <w:t xml:space="preserve"> *</w:t>
      </w:r>
      <w:proofErr w:type="spellStart"/>
      <w:r w:rsidRPr="00EF7F2C">
        <w:rPr>
          <w:sz w:val="24"/>
        </w:rPr>
        <w:t>args</w:t>
      </w:r>
      <w:proofErr w:type="spellEnd"/>
      <w:r w:rsidRPr="00EF7F2C">
        <w:rPr>
          <w:sz w:val="24"/>
        </w:rPr>
        <w:t>[])</w:t>
      </w:r>
    </w:p>
    <w:p w14:paraId="1E127F98" w14:textId="77777777" w:rsidR="00191B7B" w:rsidRPr="00EF7F2C" w:rsidRDefault="00191B7B" w:rsidP="00191B7B">
      <w:pPr>
        <w:snapToGrid w:val="0"/>
        <w:spacing w:line="360" w:lineRule="auto"/>
        <w:ind w:firstLine="480"/>
        <w:rPr>
          <w:sz w:val="24"/>
        </w:rPr>
      </w:pPr>
      <w:r w:rsidRPr="00EF7F2C">
        <w:rPr>
          <w:sz w:val="24"/>
        </w:rPr>
        <w:t>{</w:t>
      </w:r>
    </w:p>
    <w:p w14:paraId="46B5AD5B" w14:textId="77777777" w:rsidR="00191B7B" w:rsidRPr="00EF7F2C" w:rsidRDefault="00191B7B" w:rsidP="00191B7B">
      <w:pPr>
        <w:snapToGrid w:val="0"/>
        <w:spacing w:line="360" w:lineRule="auto"/>
        <w:ind w:firstLine="480"/>
        <w:rPr>
          <w:sz w:val="24"/>
        </w:rPr>
      </w:pPr>
      <w:r w:rsidRPr="00EF7F2C">
        <w:rPr>
          <w:sz w:val="24"/>
        </w:rPr>
        <w:tab/>
        <w:t xml:space="preserve">for(int </w:t>
      </w:r>
      <w:proofErr w:type="spellStart"/>
      <w:r w:rsidRPr="00EF7F2C">
        <w:rPr>
          <w:sz w:val="24"/>
        </w:rPr>
        <w:t>i</w:t>
      </w:r>
      <w:proofErr w:type="spellEnd"/>
      <w:r w:rsidRPr="00EF7F2C">
        <w:rPr>
          <w:sz w:val="24"/>
        </w:rPr>
        <w:t>=1;i&lt;</w:t>
      </w:r>
      <w:proofErr w:type="spellStart"/>
      <w:r w:rsidRPr="00EF7F2C">
        <w:rPr>
          <w:sz w:val="24"/>
        </w:rPr>
        <w:t>argv;i</w:t>
      </w:r>
      <w:proofErr w:type="spellEnd"/>
      <w:r w:rsidRPr="00EF7F2C">
        <w:rPr>
          <w:sz w:val="24"/>
        </w:rPr>
        <w:t>++)</w:t>
      </w:r>
    </w:p>
    <w:p w14:paraId="42C84C4F" w14:textId="77777777" w:rsidR="00191B7B" w:rsidRPr="00EF7F2C" w:rsidRDefault="00191B7B" w:rsidP="00191B7B">
      <w:pPr>
        <w:snapToGrid w:val="0"/>
        <w:spacing w:line="360" w:lineRule="auto"/>
        <w:ind w:firstLine="480"/>
        <w:rPr>
          <w:sz w:val="24"/>
        </w:rPr>
      </w:pPr>
      <w:r w:rsidRPr="00EF7F2C">
        <w:rPr>
          <w:sz w:val="24"/>
        </w:rPr>
        <w:tab/>
        <w:t>{</w:t>
      </w:r>
    </w:p>
    <w:p w14:paraId="19243AC8" w14:textId="77777777" w:rsidR="00191B7B" w:rsidRPr="00EF7F2C" w:rsidRDefault="00191B7B" w:rsidP="00191B7B">
      <w:pPr>
        <w:snapToGrid w:val="0"/>
        <w:spacing w:line="360" w:lineRule="auto"/>
        <w:ind w:firstLine="480"/>
        <w:rPr>
          <w:sz w:val="24"/>
        </w:rPr>
      </w:pPr>
      <w:r w:rsidRPr="00EF7F2C">
        <w:rPr>
          <w:sz w:val="24"/>
        </w:rPr>
        <w:tab/>
      </w:r>
      <w:r w:rsidRPr="00EF7F2C">
        <w:rPr>
          <w:sz w:val="24"/>
        </w:rPr>
        <w:tab/>
      </w:r>
      <w:proofErr w:type="spellStart"/>
      <w:r w:rsidRPr="00EF7F2C">
        <w:rPr>
          <w:sz w:val="24"/>
        </w:rPr>
        <w:t>printf</w:t>
      </w:r>
      <w:proofErr w:type="spellEnd"/>
      <w:r w:rsidRPr="00EF7F2C">
        <w:rPr>
          <w:sz w:val="24"/>
        </w:rPr>
        <w:t>("%s ",</w:t>
      </w:r>
      <w:proofErr w:type="spellStart"/>
      <w:r w:rsidRPr="00EF7F2C">
        <w:rPr>
          <w:sz w:val="24"/>
        </w:rPr>
        <w:t>args</w:t>
      </w:r>
      <w:proofErr w:type="spellEnd"/>
      <w:r w:rsidRPr="00EF7F2C">
        <w:rPr>
          <w:sz w:val="24"/>
        </w:rPr>
        <w:t>[</w:t>
      </w:r>
      <w:proofErr w:type="spellStart"/>
      <w:r w:rsidRPr="00EF7F2C">
        <w:rPr>
          <w:sz w:val="24"/>
        </w:rPr>
        <w:t>i</w:t>
      </w:r>
      <w:proofErr w:type="spellEnd"/>
      <w:r w:rsidRPr="00EF7F2C">
        <w:rPr>
          <w:sz w:val="24"/>
        </w:rPr>
        <w:t>]);</w:t>
      </w:r>
    </w:p>
    <w:p w14:paraId="1DEFDA75" w14:textId="77777777" w:rsidR="00191B7B" w:rsidRPr="00EF7F2C" w:rsidRDefault="00191B7B" w:rsidP="00191B7B">
      <w:pPr>
        <w:snapToGrid w:val="0"/>
        <w:spacing w:line="360" w:lineRule="auto"/>
        <w:ind w:firstLine="480"/>
        <w:rPr>
          <w:sz w:val="24"/>
        </w:rPr>
      </w:pPr>
      <w:r w:rsidRPr="00EF7F2C">
        <w:rPr>
          <w:sz w:val="24"/>
        </w:rPr>
        <w:tab/>
        <w:t>}</w:t>
      </w:r>
    </w:p>
    <w:p w14:paraId="159C7F24" w14:textId="77777777" w:rsidR="00191B7B" w:rsidRPr="00EF7F2C" w:rsidRDefault="00191B7B" w:rsidP="00191B7B">
      <w:pPr>
        <w:snapToGrid w:val="0"/>
        <w:spacing w:line="360" w:lineRule="auto"/>
        <w:ind w:firstLine="480"/>
        <w:rPr>
          <w:sz w:val="24"/>
        </w:rPr>
      </w:pPr>
      <w:r w:rsidRPr="00EF7F2C">
        <w:rPr>
          <w:sz w:val="24"/>
        </w:rPr>
        <w:tab/>
        <w:t>return 0;</w:t>
      </w:r>
    </w:p>
    <w:p w14:paraId="2FC64A3E" w14:textId="77777777" w:rsidR="00191B7B" w:rsidRDefault="00191B7B" w:rsidP="00191B7B">
      <w:pPr>
        <w:snapToGrid w:val="0"/>
        <w:spacing w:line="360" w:lineRule="auto"/>
        <w:ind w:firstLine="480"/>
        <w:rPr>
          <w:sz w:val="24"/>
        </w:rPr>
      </w:pPr>
      <w:r w:rsidRPr="00EF7F2C">
        <w:rPr>
          <w:sz w:val="24"/>
        </w:rPr>
        <w:t>}</w:t>
      </w:r>
    </w:p>
    <w:p w14:paraId="651AEEE8" w14:textId="77777777" w:rsidR="00191B7B" w:rsidRDefault="00191B7B" w:rsidP="00191B7B">
      <w:pPr>
        <w:snapToGrid w:val="0"/>
        <w:spacing w:line="360" w:lineRule="auto"/>
        <w:ind w:firstLine="480"/>
      </w:pPr>
      <w:r>
        <w:rPr>
          <w:rFonts w:hint="eastAsia"/>
          <w:sz w:val="24"/>
        </w:rPr>
        <w:t>2</w:t>
      </w:r>
      <w:r>
        <w:rPr>
          <w:rFonts w:ascii="宋体" w:hAnsi="宋体" w:hint="eastAsia"/>
          <w:sz w:val="24"/>
        </w:rPr>
        <w:t>）测试</w:t>
      </w:r>
    </w:p>
    <w:p w14:paraId="554C37EF" w14:textId="77777777" w:rsidR="00191B7B" w:rsidRDefault="00191B7B" w:rsidP="00191B7B">
      <w:pPr>
        <w:snapToGrid w:val="0"/>
        <w:spacing w:line="360" w:lineRule="auto"/>
        <w:ind w:firstLine="480"/>
      </w:pPr>
      <w:r>
        <w:rPr>
          <w:sz w:val="24"/>
        </w:rPr>
        <w:t xml:space="preserve">  </w:t>
      </w:r>
      <w:r>
        <w:rPr>
          <w:rFonts w:ascii="宋体" w:hAnsi="宋体" w:hint="eastAsia"/>
          <w:sz w:val="24"/>
        </w:rPr>
        <w:t>（</w:t>
      </w:r>
      <w:r>
        <w:rPr>
          <w:sz w:val="24"/>
        </w:rPr>
        <w:t>a</w:t>
      </w:r>
      <w:r>
        <w:rPr>
          <w:rFonts w:ascii="宋体" w:hAnsi="宋体" w:hint="eastAsia"/>
          <w:sz w:val="24"/>
        </w:rPr>
        <w:t>）</w:t>
      </w:r>
      <w:r>
        <w:rPr>
          <w:sz w:val="24"/>
        </w:rPr>
        <w:t xml:space="preserve"> </w:t>
      </w:r>
      <w:r>
        <w:rPr>
          <w:rFonts w:ascii="宋体" w:hAnsi="宋体" w:hint="eastAsia"/>
          <w:sz w:val="24"/>
        </w:rPr>
        <w:t>测试数据：</w:t>
      </w:r>
    </w:p>
    <w:p w14:paraId="680ABD1D" w14:textId="77777777" w:rsidR="00191B7B" w:rsidRDefault="00191B7B" w:rsidP="00191B7B">
      <w:pPr>
        <w:snapToGrid w:val="0"/>
        <w:spacing w:line="360" w:lineRule="auto"/>
        <w:ind w:leftChars="300" w:left="630" w:firstLine="480"/>
      </w:pPr>
      <w:r>
        <w:rPr>
          <w:sz w:val="24"/>
        </w:rPr>
        <w:t xml:space="preserve">        </w:t>
      </w:r>
      <w:proofErr w:type="spellStart"/>
      <w:r>
        <w:rPr>
          <w:sz w:val="24"/>
        </w:rPr>
        <w:t>abc</w:t>
      </w:r>
      <w:proofErr w:type="spellEnd"/>
      <w:r>
        <w:rPr>
          <w:sz w:val="24"/>
        </w:rPr>
        <w:t xml:space="preserve"> 123</w:t>
      </w:r>
    </w:p>
    <w:p w14:paraId="7F05F3F2" w14:textId="77777777" w:rsidR="00191B7B" w:rsidRDefault="00191B7B" w:rsidP="00191B7B">
      <w:pPr>
        <w:snapToGrid w:val="0"/>
        <w:spacing w:line="360" w:lineRule="auto"/>
        <w:ind w:firstLine="480"/>
        <w:rPr>
          <w:rFonts w:ascii="宋体" w:hAnsi="宋体"/>
          <w:sz w:val="24"/>
        </w:rPr>
      </w:pPr>
      <w:r>
        <w:rPr>
          <w:sz w:val="24"/>
        </w:rPr>
        <w:t xml:space="preserve">  </w:t>
      </w:r>
      <w:r>
        <w:rPr>
          <w:rFonts w:ascii="宋体" w:hAnsi="宋体" w:hint="eastAsia"/>
          <w:sz w:val="24"/>
        </w:rPr>
        <w:t>（</w:t>
      </w:r>
      <w:r>
        <w:rPr>
          <w:sz w:val="24"/>
        </w:rPr>
        <w:t>b</w:t>
      </w:r>
      <w:r>
        <w:rPr>
          <w:rFonts w:ascii="宋体" w:hAnsi="宋体" w:hint="eastAsia"/>
          <w:sz w:val="24"/>
        </w:rPr>
        <w:t>）</w:t>
      </w:r>
      <w:r>
        <w:rPr>
          <w:sz w:val="24"/>
        </w:rPr>
        <w:t xml:space="preserve"> </w:t>
      </w:r>
      <w:r>
        <w:rPr>
          <w:rFonts w:ascii="宋体" w:hAnsi="宋体" w:hint="eastAsia"/>
          <w:sz w:val="24"/>
        </w:rPr>
        <w:t>对应测试数据的运行结果截图</w:t>
      </w:r>
    </w:p>
    <w:p w14:paraId="226C9921" w14:textId="77777777" w:rsidR="00191B7B" w:rsidRDefault="00191B7B" w:rsidP="00191B7B">
      <w:pPr>
        <w:snapToGrid w:val="0"/>
        <w:spacing w:line="360" w:lineRule="auto"/>
        <w:ind w:firstLine="480"/>
        <w:jc w:val="center"/>
      </w:pPr>
      <w:r>
        <w:rPr>
          <w:noProof/>
        </w:rPr>
        <w:lastRenderedPageBreak/>
        <w:drawing>
          <wp:inline distT="0" distB="0" distL="0" distR="0" wp14:anchorId="6A5D0671" wp14:editId="0DCD00A2">
            <wp:extent cx="3216910" cy="23032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7841" cy="2311096"/>
                    </a:xfrm>
                    <a:prstGeom prst="rect">
                      <a:avLst/>
                    </a:prstGeom>
                  </pic:spPr>
                </pic:pic>
              </a:graphicData>
            </a:graphic>
          </wp:inline>
        </w:drawing>
      </w:r>
    </w:p>
    <w:p w14:paraId="3B3B5789" w14:textId="77777777" w:rsidR="00191B7B" w:rsidRDefault="00191B7B" w:rsidP="00191B7B">
      <w:pPr>
        <w:snapToGrid w:val="0"/>
        <w:spacing w:line="360" w:lineRule="auto"/>
        <w:ind w:firstLine="480"/>
        <w:jc w:val="center"/>
      </w:pPr>
      <w:r w:rsidRPr="001813C5">
        <w:rPr>
          <w:noProof/>
        </w:rPr>
        <w:drawing>
          <wp:inline distT="0" distB="0" distL="0" distR="0" wp14:anchorId="0C9E09B1" wp14:editId="25E67FAD">
            <wp:extent cx="4637172" cy="1120237"/>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37172" cy="1120237"/>
                    </a:xfrm>
                    <a:prstGeom prst="rect">
                      <a:avLst/>
                    </a:prstGeom>
                  </pic:spPr>
                </pic:pic>
              </a:graphicData>
            </a:graphic>
          </wp:inline>
        </w:drawing>
      </w:r>
    </w:p>
    <w:p w14:paraId="6E9A06B9" w14:textId="77777777" w:rsidR="00191B7B" w:rsidRDefault="00191B7B" w:rsidP="00191B7B">
      <w:pPr>
        <w:snapToGrid w:val="0"/>
        <w:jc w:val="center"/>
        <w:rPr>
          <w:rFonts w:ascii="黑体" w:eastAsia="黑体" w:hAnsi="黑体"/>
          <w:sz w:val="24"/>
        </w:rPr>
      </w:pPr>
      <w:r>
        <w:rPr>
          <w:rFonts w:ascii="黑体" w:eastAsia="黑体" w:hAnsi="黑体" w:hint="eastAsia"/>
          <w:sz w:val="24"/>
        </w:rPr>
        <w:t>图</w:t>
      </w:r>
      <w:r>
        <w:rPr>
          <w:sz w:val="24"/>
        </w:rPr>
        <w:t>6-</w:t>
      </w:r>
      <w:r>
        <w:rPr>
          <w:rFonts w:hint="eastAsia"/>
          <w:sz w:val="24"/>
        </w:rPr>
        <w:t>17</w:t>
      </w:r>
      <w:r>
        <w:rPr>
          <w:sz w:val="24"/>
        </w:rPr>
        <w:t xml:space="preserve"> </w:t>
      </w:r>
      <w:r>
        <w:rPr>
          <w:rFonts w:eastAsia="黑体" w:hint="eastAsia"/>
          <w:sz w:val="24"/>
        </w:rPr>
        <w:t>选做题</w:t>
      </w:r>
      <w:r>
        <w:rPr>
          <w:sz w:val="24"/>
        </w:rPr>
        <w:t>3</w:t>
      </w:r>
      <w:r>
        <w:rPr>
          <w:rFonts w:ascii="黑体" w:eastAsia="黑体" w:hAnsi="黑体" w:hint="eastAsia"/>
          <w:sz w:val="24"/>
        </w:rPr>
        <w:t>的运行结果图</w:t>
      </w:r>
    </w:p>
    <w:p w14:paraId="2600CCE3" w14:textId="77777777" w:rsidR="00191B7B" w:rsidRPr="00CE1221" w:rsidRDefault="00191B7B" w:rsidP="00191B7B">
      <w:pPr>
        <w:snapToGrid w:val="0"/>
        <w:spacing w:afterLines="25" w:after="78" w:line="360" w:lineRule="auto"/>
        <w:rPr>
          <w:rFonts w:hAnsi="宋体"/>
          <w:b/>
          <w:sz w:val="24"/>
        </w:rPr>
      </w:pPr>
    </w:p>
    <w:p w14:paraId="07C0E6AD" w14:textId="77777777" w:rsidR="00191B7B" w:rsidRPr="00885843" w:rsidRDefault="00191B7B" w:rsidP="00191B7B">
      <w:pPr>
        <w:pStyle w:val="2"/>
        <w:rPr>
          <w:rFonts w:ascii="Times New Roman" w:eastAsiaTheme="majorEastAsia" w:hAnsi="Times New Roman"/>
          <w:sz w:val="28"/>
          <w:szCs w:val="28"/>
        </w:rPr>
      </w:pPr>
      <w:bookmarkStart w:id="38" w:name="_Toc60159273"/>
      <w:r>
        <w:rPr>
          <w:rFonts w:ascii="Times New Roman" w:eastAsiaTheme="majorEastAsia" w:hAnsi="Times New Roman"/>
          <w:sz w:val="28"/>
          <w:szCs w:val="28"/>
        </w:rPr>
        <w:t>6.</w:t>
      </w:r>
      <w:r>
        <w:rPr>
          <w:rFonts w:ascii="Times New Roman" w:eastAsiaTheme="majorEastAsia" w:hAnsi="Times New Roman" w:hint="eastAsia"/>
          <w:sz w:val="28"/>
          <w:szCs w:val="28"/>
        </w:rPr>
        <w:t>3</w:t>
      </w:r>
      <w:r w:rsidRPr="00885843">
        <w:rPr>
          <w:rFonts w:ascii="Times New Roman" w:eastAsiaTheme="majorEastAsia" w:hAnsi="Times New Roman"/>
          <w:sz w:val="28"/>
          <w:szCs w:val="28"/>
        </w:rPr>
        <w:t xml:space="preserve"> </w:t>
      </w:r>
      <w:r w:rsidRPr="00885843">
        <w:rPr>
          <w:rFonts w:ascii="Times New Roman" w:eastAsiaTheme="majorEastAsia" w:hAnsiTheme="majorEastAsia"/>
          <w:sz w:val="28"/>
          <w:szCs w:val="28"/>
        </w:rPr>
        <w:t>实验小结</w:t>
      </w:r>
      <w:bookmarkEnd w:id="38"/>
    </w:p>
    <w:p w14:paraId="0E5E35E5" w14:textId="77777777" w:rsidR="00191B7B" w:rsidRDefault="00191B7B" w:rsidP="00191B7B">
      <w:pPr>
        <w:snapToGrid w:val="0"/>
        <w:spacing w:line="360" w:lineRule="auto"/>
        <w:ind w:firstLine="444"/>
        <w:rPr>
          <w:rFonts w:hAnsi="宋体"/>
          <w:sz w:val="24"/>
        </w:rPr>
      </w:pPr>
      <w:r>
        <w:rPr>
          <w:rFonts w:hAnsi="宋体" w:hint="eastAsia"/>
          <w:sz w:val="24"/>
        </w:rPr>
        <w:t>实验中体会到了指针在访问数据上的方便性，同时也发现使用指针的时候一定要小心访问非法内存的问题。同时掌握了高精度计算将数字转化为字符存储于数组中的思想。</w:t>
      </w:r>
    </w:p>
    <w:p w14:paraId="4F464AC3" w14:textId="77777777" w:rsidR="00191B7B" w:rsidRDefault="00191B7B" w:rsidP="00191B7B">
      <w:pPr>
        <w:snapToGrid w:val="0"/>
        <w:spacing w:line="360" w:lineRule="auto"/>
        <w:ind w:firstLine="444"/>
        <w:rPr>
          <w:rFonts w:hAnsi="宋体"/>
          <w:sz w:val="24"/>
        </w:rPr>
      </w:pPr>
    </w:p>
    <w:p w14:paraId="56AEF9FF" w14:textId="77777777" w:rsidR="00191B7B" w:rsidRDefault="00191B7B" w:rsidP="00191B7B">
      <w:pPr>
        <w:snapToGrid w:val="0"/>
        <w:spacing w:line="360" w:lineRule="auto"/>
        <w:ind w:firstLine="444"/>
        <w:rPr>
          <w:rFonts w:hAnsi="宋体"/>
          <w:sz w:val="24"/>
        </w:rPr>
      </w:pPr>
    </w:p>
    <w:p w14:paraId="11B99FB4" w14:textId="77777777" w:rsidR="00191B7B" w:rsidRDefault="00191B7B" w:rsidP="00191B7B">
      <w:pPr>
        <w:snapToGrid w:val="0"/>
        <w:spacing w:line="360" w:lineRule="auto"/>
        <w:ind w:firstLine="444"/>
        <w:rPr>
          <w:rFonts w:hAnsi="宋体"/>
          <w:sz w:val="24"/>
        </w:rPr>
      </w:pPr>
    </w:p>
    <w:p w14:paraId="19307DBB" w14:textId="77777777" w:rsidR="00191B7B" w:rsidRDefault="00191B7B" w:rsidP="00191B7B">
      <w:pPr>
        <w:snapToGrid w:val="0"/>
        <w:spacing w:line="360" w:lineRule="auto"/>
        <w:ind w:firstLine="444"/>
        <w:rPr>
          <w:rFonts w:hAnsi="宋体"/>
          <w:sz w:val="24"/>
        </w:rPr>
      </w:pPr>
    </w:p>
    <w:p w14:paraId="74543164" w14:textId="77777777" w:rsidR="00191B7B" w:rsidRDefault="00191B7B" w:rsidP="00191B7B">
      <w:pPr>
        <w:snapToGrid w:val="0"/>
        <w:spacing w:line="360" w:lineRule="auto"/>
        <w:ind w:firstLine="444"/>
        <w:rPr>
          <w:rFonts w:hAnsi="宋体"/>
          <w:sz w:val="24"/>
        </w:rPr>
      </w:pPr>
    </w:p>
    <w:p w14:paraId="5CF7CDF3" w14:textId="77777777" w:rsidR="00191B7B" w:rsidRDefault="00191B7B" w:rsidP="00191B7B">
      <w:pPr>
        <w:snapToGrid w:val="0"/>
        <w:spacing w:line="360" w:lineRule="auto"/>
        <w:ind w:firstLine="444"/>
        <w:rPr>
          <w:rFonts w:hAnsi="宋体"/>
          <w:sz w:val="24"/>
        </w:rPr>
      </w:pPr>
    </w:p>
    <w:p w14:paraId="29A4D099" w14:textId="77777777" w:rsidR="00191B7B" w:rsidRDefault="00191B7B" w:rsidP="00191B7B">
      <w:pPr>
        <w:snapToGrid w:val="0"/>
        <w:spacing w:line="360" w:lineRule="auto"/>
        <w:ind w:firstLine="444"/>
        <w:rPr>
          <w:rFonts w:hAnsi="宋体"/>
          <w:sz w:val="24"/>
        </w:rPr>
      </w:pPr>
    </w:p>
    <w:p w14:paraId="32E357F2" w14:textId="77777777" w:rsidR="00191B7B" w:rsidRDefault="00191B7B" w:rsidP="00191B7B">
      <w:pPr>
        <w:snapToGrid w:val="0"/>
        <w:spacing w:line="360" w:lineRule="auto"/>
        <w:ind w:firstLine="444"/>
        <w:rPr>
          <w:rFonts w:hAnsi="宋体"/>
          <w:sz w:val="24"/>
        </w:rPr>
      </w:pPr>
    </w:p>
    <w:p w14:paraId="56B1BB00" w14:textId="77777777" w:rsidR="00191B7B" w:rsidRDefault="00191B7B" w:rsidP="00191B7B">
      <w:pPr>
        <w:snapToGrid w:val="0"/>
        <w:spacing w:line="360" w:lineRule="auto"/>
        <w:ind w:firstLine="444"/>
        <w:rPr>
          <w:rFonts w:hAnsi="宋体"/>
          <w:sz w:val="24"/>
        </w:rPr>
      </w:pPr>
    </w:p>
    <w:p w14:paraId="7B5FD1E7" w14:textId="77777777" w:rsidR="00191B7B" w:rsidRDefault="00191B7B" w:rsidP="00191B7B">
      <w:pPr>
        <w:snapToGrid w:val="0"/>
        <w:spacing w:line="360" w:lineRule="auto"/>
        <w:ind w:firstLine="444"/>
        <w:rPr>
          <w:rFonts w:hAnsi="宋体"/>
          <w:sz w:val="24"/>
        </w:rPr>
      </w:pPr>
    </w:p>
    <w:p w14:paraId="26048221" w14:textId="77777777" w:rsidR="00191B7B" w:rsidRDefault="00191B7B" w:rsidP="00191B7B">
      <w:pPr>
        <w:snapToGrid w:val="0"/>
        <w:spacing w:line="360" w:lineRule="auto"/>
        <w:ind w:firstLine="444"/>
        <w:rPr>
          <w:rFonts w:hAnsi="宋体"/>
          <w:sz w:val="24"/>
        </w:rPr>
      </w:pPr>
    </w:p>
    <w:p w14:paraId="16010588" w14:textId="77777777" w:rsidR="00191B7B" w:rsidRDefault="00191B7B" w:rsidP="00191B7B">
      <w:pPr>
        <w:snapToGrid w:val="0"/>
        <w:spacing w:line="360" w:lineRule="auto"/>
        <w:ind w:firstLine="444"/>
        <w:rPr>
          <w:rFonts w:hAnsi="宋体"/>
          <w:sz w:val="24"/>
        </w:rPr>
      </w:pPr>
    </w:p>
    <w:p w14:paraId="403DE835" w14:textId="77777777" w:rsidR="00191B7B" w:rsidRPr="00885843" w:rsidRDefault="00191B7B" w:rsidP="00191B7B">
      <w:pPr>
        <w:pStyle w:val="1"/>
        <w:spacing w:beforeLines="50" w:before="156" w:afterLines="50" w:after="156"/>
        <w:jc w:val="center"/>
        <w:rPr>
          <w:rFonts w:eastAsiaTheme="minorEastAsia"/>
        </w:rPr>
      </w:pPr>
      <w:bookmarkStart w:id="39" w:name="_Toc60159274"/>
      <w:r>
        <w:rPr>
          <w:rFonts w:eastAsia="黑体"/>
          <w:kern w:val="0"/>
          <w:sz w:val="36"/>
          <w:szCs w:val="36"/>
        </w:rPr>
        <w:lastRenderedPageBreak/>
        <w:t>7</w:t>
      </w:r>
      <w:r w:rsidRPr="00885843">
        <w:rPr>
          <w:rFonts w:eastAsia="黑体"/>
          <w:kern w:val="0"/>
          <w:sz w:val="36"/>
          <w:szCs w:val="36"/>
        </w:rPr>
        <w:t xml:space="preserve"> </w:t>
      </w:r>
      <w:r>
        <w:rPr>
          <w:rFonts w:eastAsia="黑体"/>
          <w:kern w:val="0"/>
          <w:sz w:val="36"/>
          <w:szCs w:val="36"/>
        </w:rPr>
        <w:t xml:space="preserve"> </w:t>
      </w:r>
      <w:r>
        <w:rPr>
          <w:rFonts w:eastAsia="黑体" w:hint="eastAsia"/>
          <w:kern w:val="0"/>
          <w:sz w:val="36"/>
          <w:szCs w:val="36"/>
        </w:rPr>
        <w:t>结构与联合</w:t>
      </w:r>
      <w:r w:rsidRPr="00426A2A">
        <w:rPr>
          <w:rFonts w:eastAsia="黑体"/>
          <w:kern w:val="0"/>
          <w:sz w:val="36"/>
          <w:szCs w:val="36"/>
        </w:rPr>
        <w:t>实验</w:t>
      </w:r>
      <w:bookmarkEnd w:id="39"/>
    </w:p>
    <w:p w14:paraId="2201FCC4" w14:textId="77777777" w:rsidR="00191B7B" w:rsidRPr="00885843" w:rsidRDefault="00191B7B" w:rsidP="00191B7B">
      <w:pPr>
        <w:pStyle w:val="2"/>
        <w:spacing w:beforeLines="50" w:before="156" w:afterLines="50" w:after="156"/>
        <w:rPr>
          <w:rFonts w:ascii="Times New Roman" w:hAnsi="Times New Roman"/>
          <w:b w:val="0"/>
          <w:sz w:val="28"/>
          <w:szCs w:val="28"/>
        </w:rPr>
      </w:pPr>
      <w:bookmarkStart w:id="40" w:name="_Toc60159275"/>
      <w:r>
        <w:rPr>
          <w:rFonts w:ascii="Times New Roman" w:hAnsi="Times New Roman" w:hint="eastAsia"/>
          <w:sz w:val="28"/>
          <w:szCs w:val="28"/>
        </w:rPr>
        <w:t>7</w:t>
      </w:r>
      <w:r w:rsidRPr="00885843">
        <w:rPr>
          <w:rFonts w:ascii="Times New Roman" w:hAnsi="Times New Roman"/>
          <w:sz w:val="28"/>
          <w:szCs w:val="28"/>
        </w:rPr>
        <w:t xml:space="preserve">.1 </w:t>
      </w:r>
      <w:r w:rsidRPr="00885843">
        <w:rPr>
          <w:rFonts w:ascii="Times New Roman" w:hAnsi="Times New Roman"/>
          <w:sz w:val="28"/>
          <w:szCs w:val="28"/>
        </w:rPr>
        <w:t>实验目的</w:t>
      </w:r>
      <w:bookmarkEnd w:id="40"/>
      <w:r w:rsidRPr="00885843">
        <w:rPr>
          <w:rFonts w:ascii="Times New Roman" w:hAnsi="Times New Roman"/>
          <w:sz w:val="28"/>
          <w:szCs w:val="28"/>
        </w:rPr>
        <w:t xml:space="preserve"> </w:t>
      </w:r>
    </w:p>
    <w:p w14:paraId="414AB7EE" w14:textId="77777777" w:rsidR="00191B7B" w:rsidRPr="00C56FDC" w:rsidRDefault="00191B7B" w:rsidP="00191B7B">
      <w:pPr>
        <w:spacing w:line="300" w:lineRule="auto"/>
        <w:rPr>
          <w:sz w:val="24"/>
          <w:szCs w:val="22"/>
        </w:rPr>
      </w:pPr>
      <w:r w:rsidRPr="00C56FDC">
        <w:rPr>
          <w:rFonts w:hint="eastAsia"/>
          <w:sz w:val="24"/>
          <w:szCs w:val="22"/>
        </w:rPr>
        <w:t>1</w:t>
      </w:r>
      <w:r w:rsidRPr="00C56FDC">
        <w:rPr>
          <w:rFonts w:hint="eastAsia"/>
          <w:sz w:val="24"/>
          <w:szCs w:val="22"/>
        </w:rPr>
        <w:t>．通过实验，熟悉和掌握结构的说明和引用、结构的指针、结构数组、以及函数中使用结构的方法。</w:t>
      </w:r>
    </w:p>
    <w:p w14:paraId="6A7EFF4C" w14:textId="77777777" w:rsidR="00191B7B" w:rsidRPr="00C56FDC" w:rsidRDefault="00191B7B" w:rsidP="00191B7B">
      <w:pPr>
        <w:spacing w:line="300" w:lineRule="auto"/>
        <w:rPr>
          <w:sz w:val="24"/>
          <w:szCs w:val="22"/>
        </w:rPr>
      </w:pPr>
      <w:r w:rsidRPr="00C56FDC">
        <w:rPr>
          <w:rFonts w:hint="eastAsia"/>
          <w:sz w:val="24"/>
          <w:szCs w:val="22"/>
        </w:rPr>
        <w:t>2</w:t>
      </w:r>
      <w:r w:rsidRPr="00C56FDC">
        <w:rPr>
          <w:rFonts w:hint="eastAsia"/>
          <w:sz w:val="24"/>
          <w:szCs w:val="22"/>
        </w:rPr>
        <w:t>．通过实验，掌握动态储存分配函数的用法，掌握自引用结构，单向链表的创建、遍历、结点的增删、查找等操作。</w:t>
      </w:r>
    </w:p>
    <w:p w14:paraId="2514FEA5" w14:textId="77777777" w:rsidR="00191B7B" w:rsidRPr="00C56FDC" w:rsidRDefault="00191B7B" w:rsidP="00191B7B">
      <w:pPr>
        <w:spacing w:line="300" w:lineRule="auto"/>
        <w:rPr>
          <w:sz w:val="24"/>
          <w:szCs w:val="22"/>
        </w:rPr>
      </w:pPr>
      <w:r w:rsidRPr="00C56FDC">
        <w:rPr>
          <w:rFonts w:hint="eastAsia"/>
          <w:sz w:val="24"/>
          <w:szCs w:val="22"/>
        </w:rPr>
        <w:t>3</w:t>
      </w:r>
      <w:r w:rsidRPr="00C56FDC">
        <w:rPr>
          <w:rFonts w:hint="eastAsia"/>
          <w:sz w:val="24"/>
          <w:szCs w:val="22"/>
        </w:rPr>
        <w:t>．了解字段结构和联合的用法。</w:t>
      </w:r>
    </w:p>
    <w:p w14:paraId="3179D955" w14:textId="77777777" w:rsidR="00191B7B" w:rsidRPr="00885843" w:rsidRDefault="00191B7B" w:rsidP="00191B7B">
      <w:pPr>
        <w:pStyle w:val="2"/>
        <w:spacing w:beforeLines="50" w:before="156" w:afterLines="50" w:after="156"/>
        <w:rPr>
          <w:rFonts w:ascii="Times New Roman" w:hAnsi="Times New Roman"/>
          <w:sz w:val="28"/>
          <w:szCs w:val="28"/>
        </w:rPr>
      </w:pPr>
      <w:bookmarkStart w:id="41" w:name="_Toc60159276"/>
      <w:r w:rsidRPr="00CC072A">
        <w:rPr>
          <w:rFonts w:ascii="Times New Roman" w:hAnsi="Times New Roman" w:hint="eastAsia"/>
          <w:sz w:val="28"/>
          <w:szCs w:val="28"/>
        </w:rPr>
        <w:t>7</w:t>
      </w:r>
      <w:r w:rsidRPr="00CC072A">
        <w:rPr>
          <w:rFonts w:ascii="Times New Roman" w:hAnsi="Times New Roman"/>
          <w:sz w:val="28"/>
          <w:szCs w:val="28"/>
        </w:rPr>
        <w:t xml:space="preserve">.2 </w:t>
      </w:r>
      <w:r w:rsidRPr="00CC072A">
        <w:rPr>
          <w:rFonts w:ascii="Times New Roman" w:hAnsi="Times New Roman" w:hint="eastAsia"/>
          <w:sz w:val="28"/>
          <w:szCs w:val="28"/>
        </w:rPr>
        <w:t>实验题目及要求</w:t>
      </w:r>
      <w:bookmarkEnd w:id="41"/>
    </w:p>
    <w:p w14:paraId="2A93601B" w14:textId="77777777" w:rsidR="00191B7B" w:rsidRPr="0059000A" w:rsidRDefault="00191B7B" w:rsidP="00191B7B">
      <w:pPr>
        <w:snapToGrid w:val="0"/>
        <w:spacing w:afterLines="25" w:after="78"/>
        <w:rPr>
          <w:rFonts w:hAnsi="宋体"/>
          <w:b/>
          <w:sz w:val="24"/>
        </w:rPr>
      </w:pPr>
      <w:r>
        <w:rPr>
          <w:rFonts w:hint="eastAsia"/>
          <w:b/>
          <w:sz w:val="24"/>
        </w:rPr>
        <w:t>7</w:t>
      </w:r>
      <w:r w:rsidRPr="00885843">
        <w:rPr>
          <w:b/>
          <w:sz w:val="24"/>
        </w:rPr>
        <w:t xml:space="preserve">.2.1  </w:t>
      </w:r>
      <w:r w:rsidRPr="0059000A">
        <w:rPr>
          <w:rFonts w:hAnsi="宋体" w:hint="eastAsia"/>
          <w:b/>
          <w:sz w:val="24"/>
        </w:rPr>
        <w:t>表达式求值的程序验证题</w:t>
      </w:r>
      <w:r w:rsidRPr="0059000A">
        <w:rPr>
          <w:rFonts w:hAnsi="宋体"/>
          <w:b/>
          <w:sz w:val="24"/>
        </w:rPr>
        <w:t xml:space="preserve"> </w:t>
      </w:r>
    </w:p>
    <w:p w14:paraId="72DAB78F" w14:textId="77777777" w:rsidR="00191B7B" w:rsidRDefault="00191B7B" w:rsidP="00191B7B">
      <w:pPr>
        <w:rPr>
          <w:rFonts w:ascii="宋体" w:hAnsi="宋体"/>
          <w:bCs/>
          <w:lang w:val="pt-BR"/>
        </w:rPr>
      </w:pPr>
      <w:r>
        <w:rPr>
          <w:rFonts w:ascii="宋体" w:hAnsi="宋体" w:hint="eastAsia"/>
        </w:rPr>
        <w:t>设有说明：</w:t>
      </w:r>
    </w:p>
    <w:p w14:paraId="4BC0DB4A" w14:textId="77777777" w:rsidR="00191B7B" w:rsidRDefault="00191B7B" w:rsidP="00191B7B">
      <w:pPr>
        <w:ind w:firstLine="420"/>
        <w:rPr>
          <w:rFonts w:ascii="宋体" w:hAnsi="宋体"/>
          <w:bCs/>
          <w:lang w:val="pt-BR"/>
        </w:rPr>
      </w:pPr>
      <w:r>
        <w:rPr>
          <w:rFonts w:ascii="宋体" w:hAnsi="宋体"/>
          <w:bCs/>
          <w:lang w:val="pt-BR"/>
        </w:rPr>
        <w:t>char u[]="</w:t>
      </w:r>
      <w:r>
        <w:rPr>
          <w:rFonts w:ascii="宋体" w:hAnsi="宋体" w:hint="eastAsia"/>
          <w:bCs/>
          <w:lang w:val="pt-BR"/>
        </w:rPr>
        <w:t>UVWXYZ</w:t>
      </w:r>
      <w:r>
        <w:rPr>
          <w:rFonts w:ascii="宋体" w:hAnsi="宋体"/>
          <w:bCs/>
          <w:lang w:val="pt-BR"/>
        </w:rPr>
        <w:t>";</w:t>
      </w:r>
    </w:p>
    <w:p w14:paraId="40A986EA" w14:textId="77777777" w:rsidR="00191B7B" w:rsidRDefault="00191B7B" w:rsidP="00191B7B">
      <w:pPr>
        <w:ind w:firstLine="420"/>
        <w:rPr>
          <w:rFonts w:ascii="宋体" w:hAnsi="宋体"/>
          <w:bCs/>
          <w:lang w:val="pt-BR"/>
        </w:rPr>
      </w:pPr>
      <w:r>
        <w:rPr>
          <w:rFonts w:ascii="宋体" w:hAnsi="宋体"/>
          <w:bCs/>
          <w:lang w:val="pt-BR"/>
        </w:rPr>
        <w:t>char v[]="xyz";</w:t>
      </w:r>
    </w:p>
    <w:p w14:paraId="42A9A177" w14:textId="77777777" w:rsidR="00191B7B" w:rsidRDefault="00191B7B" w:rsidP="00191B7B">
      <w:pPr>
        <w:ind w:firstLine="420"/>
        <w:rPr>
          <w:rFonts w:ascii="宋体" w:hAnsi="宋体"/>
          <w:bCs/>
        </w:rPr>
      </w:pPr>
      <w:r>
        <w:rPr>
          <w:rFonts w:ascii="宋体" w:hAnsi="宋体"/>
          <w:bCs/>
        </w:rPr>
        <w:t>struct T{</w:t>
      </w:r>
    </w:p>
    <w:p w14:paraId="00A41FA3" w14:textId="77777777" w:rsidR="00191B7B" w:rsidRDefault="00191B7B" w:rsidP="00191B7B">
      <w:pPr>
        <w:ind w:firstLine="420"/>
        <w:rPr>
          <w:rFonts w:ascii="宋体" w:hAnsi="宋体"/>
          <w:bCs/>
        </w:rPr>
      </w:pPr>
      <w:r>
        <w:rPr>
          <w:rFonts w:ascii="宋体" w:hAnsi="宋体"/>
          <w:bCs/>
        </w:rPr>
        <w:tab/>
        <w:t>int x;</w:t>
      </w:r>
    </w:p>
    <w:p w14:paraId="335E55AE" w14:textId="77777777" w:rsidR="00191B7B" w:rsidRDefault="00191B7B" w:rsidP="00191B7B">
      <w:pPr>
        <w:ind w:firstLine="420"/>
        <w:rPr>
          <w:rFonts w:ascii="宋体" w:hAnsi="宋体"/>
          <w:bCs/>
        </w:rPr>
      </w:pPr>
      <w:r>
        <w:rPr>
          <w:rFonts w:ascii="宋体" w:hAnsi="宋体"/>
          <w:bCs/>
        </w:rPr>
        <w:tab/>
        <w:t>char c;</w:t>
      </w:r>
    </w:p>
    <w:p w14:paraId="4509C728" w14:textId="77777777" w:rsidR="00191B7B" w:rsidRDefault="00191B7B" w:rsidP="00191B7B">
      <w:pPr>
        <w:ind w:firstLine="420"/>
        <w:rPr>
          <w:rFonts w:ascii="宋体" w:hAnsi="宋体"/>
          <w:bCs/>
        </w:rPr>
      </w:pPr>
      <w:r>
        <w:rPr>
          <w:rFonts w:ascii="宋体" w:hAnsi="宋体"/>
          <w:bCs/>
        </w:rPr>
        <w:tab/>
        <w:t>char *t;</w:t>
      </w:r>
    </w:p>
    <w:p w14:paraId="232A31CC" w14:textId="77777777" w:rsidR="00191B7B" w:rsidRDefault="00191B7B" w:rsidP="00191B7B">
      <w:pPr>
        <w:autoSpaceDE w:val="0"/>
        <w:autoSpaceDN w:val="0"/>
        <w:adjustRightInd w:val="0"/>
        <w:ind w:firstLine="420"/>
        <w:jc w:val="left"/>
        <w:rPr>
          <w:rFonts w:ascii="宋体" w:hAnsi="宋体"/>
          <w:bCs/>
        </w:rPr>
      </w:pPr>
      <w:r>
        <w:rPr>
          <w:rFonts w:ascii="宋体" w:hAnsi="宋体"/>
          <w:bCs/>
        </w:rPr>
        <w:t>}a[]={{1</w:t>
      </w:r>
      <w:r>
        <w:rPr>
          <w:rFonts w:ascii="宋体" w:hAnsi="宋体" w:hint="eastAsia"/>
          <w:bCs/>
        </w:rPr>
        <w:t>1</w:t>
      </w:r>
      <w:r>
        <w:rPr>
          <w:rFonts w:ascii="宋体" w:hAnsi="宋体"/>
          <w:bCs/>
        </w:rPr>
        <w:t>,</w:t>
      </w:r>
      <w:r>
        <w:rPr>
          <w:rFonts w:ascii="宋体" w:hAnsi="宋体" w:hint="eastAsia"/>
          <w:bCs/>
        </w:rPr>
        <w:t>ˊAˊ</w:t>
      </w:r>
      <w:r>
        <w:rPr>
          <w:rFonts w:ascii="宋体" w:hAnsi="宋体"/>
          <w:bCs/>
        </w:rPr>
        <w:t>,u},{10</w:t>
      </w:r>
      <w:r>
        <w:rPr>
          <w:rFonts w:ascii="宋体" w:hAnsi="宋体" w:hint="eastAsia"/>
          <w:bCs/>
        </w:rPr>
        <w:t>0</w:t>
      </w:r>
      <w:r>
        <w:rPr>
          <w:rFonts w:ascii="宋体" w:hAnsi="宋体"/>
          <w:bCs/>
        </w:rPr>
        <w:t>,</w:t>
      </w:r>
      <w:r>
        <w:rPr>
          <w:rFonts w:ascii="宋体" w:hAnsi="宋体" w:hint="eastAsia"/>
          <w:bCs/>
        </w:rPr>
        <w:t xml:space="preserve"> ˊBˊ</w:t>
      </w:r>
      <w:r>
        <w:rPr>
          <w:rFonts w:ascii="宋体" w:hAnsi="宋体"/>
          <w:bCs/>
        </w:rPr>
        <w:t>,v}},*p=a;</w:t>
      </w:r>
    </w:p>
    <w:p w14:paraId="24C51C41" w14:textId="77777777" w:rsidR="00191B7B" w:rsidRDefault="00191B7B" w:rsidP="00191B7B">
      <w:pPr>
        <w:autoSpaceDE w:val="0"/>
        <w:autoSpaceDN w:val="0"/>
        <w:adjustRightInd w:val="0"/>
        <w:ind w:firstLine="420"/>
        <w:jc w:val="left"/>
        <w:rPr>
          <w:rFonts w:ascii="宋体" w:hAnsi="宋体"/>
          <w:bCs/>
        </w:rPr>
      </w:pPr>
      <w:r>
        <w:rPr>
          <w:rFonts w:ascii="宋体" w:hAnsi="宋体" w:hint="eastAsia"/>
          <w:bCs/>
        </w:rPr>
        <w:t>请先自己计算下面表达式的值，然后通过编程计算来加以验证。(各表达式相互无关)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2"/>
        <w:gridCol w:w="4206"/>
        <w:gridCol w:w="1747"/>
        <w:gridCol w:w="1531"/>
      </w:tblGrid>
      <w:tr w:rsidR="00191B7B" w14:paraId="54F008CD" w14:textId="77777777" w:rsidTr="00FE008A">
        <w:tc>
          <w:tcPr>
            <w:tcW w:w="828" w:type="dxa"/>
          </w:tcPr>
          <w:p w14:paraId="38D9A57B" w14:textId="77777777" w:rsidR="00191B7B" w:rsidRDefault="00191B7B" w:rsidP="00FE008A">
            <w:pPr>
              <w:autoSpaceDE w:val="0"/>
              <w:autoSpaceDN w:val="0"/>
              <w:adjustRightInd w:val="0"/>
              <w:jc w:val="center"/>
              <w:rPr>
                <w:rFonts w:ascii="宋体" w:hAnsi="宋体"/>
                <w:b/>
                <w:bCs/>
              </w:rPr>
            </w:pPr>
            <w:r>
              <w:rPr>
                <w:rFonts w:ascii="宋体" w:hAnsi="宋体" w:hint="eastAsia"/>
                <w:b/>
                <w:bCs/>
              </w:rPr>
              <w:t>序号</w:t>
            </w:r>
          </w:p>
        </w:tc>
        <w:tc>
          <w:tcPr>
            <w:tcW w:w="4320" w:type="dxa"/>
            <w:vAlign w:val="center"/>
          </w:tcPr>
          <w:p w14:paraId="10AE3E8C" w14:textId="77777777" w:rsidR="00191B7B" w:rsidRDefault="00191B7B" w:rsidP="00FE008A">
            <w:pPr>
              <w:autoSpaceDE w:val="0"/>
              <w:autoSpaceDN w:val="0"/>
              <w:adjustRightInd w:val="0"/>
              <w:jc w:val="center"/>
              <w:rPr>
                <w:rFonts w:ascii="宋体" w:hAnsi="宋体"/>
                <w:b/>
                <w:bCs/>
              </w:rPr>
            </w:pPr>
            <w:r>
              <w:rPr>
                <w:rFonts w:ascii="宋体" w:hAnsi="宋体" w:hint="eastAsia"/>
                <w:b/>
                <w:bCs/>
              </w:rPr>
              <w:t>表达式</w:t>
            </w:r>
          </w:p>
        </w:tc>
        <w:tc>
          <w:tcPr>
            <w:tcW w:w="1800" w:type="dxa"/>
            <w:vAlign w:val="center"/>
          </w:tcPr>
          <w:p w14:paraId="07A232B1" w14:textId="77777777" w:rsidR="00191B7B" w:rsidRDefault="00191B7B" w:rsidP="00FE008A">
            <w:pPr>
              <w:autoSpaceDE w:val="0"/>
              <w:autoSpaceDN w:val="0"/>
              <w:adjustRightInd w:val="0"/>
              <w:jc w:val="center"/>
              <w:rPr>
                <w:rFonts w:ascii="宋体" w:hAnsi="宋体"/>
                <w:b/>
                <w:bCs/>
              </w:rPr>
            </w:pPr>
            <w:r>
              <w:rPr>
                <w:rFonts w:ascii="宋体" w:hAnsi="宋体" w:hint="eastAsia"/>
                <w:b/>
                <w:bCs/>
              </w:rPr>
              <w:t>计算值</w:t>
            </w:r>
          </w:p>
        </w:tc>
        <w:tc>
          <w:tcPr>
            <w:tcW w:w="1574" w:type="dxa"/>
            <w:vAlign w:val="center"/>
          </w:tcPr>
          <w:p w14:paraId="747F5BC2" w14:textId="77777777" w:rsidR="00191B7B" w:rsidRDefault="00191B7B" w:rsidP="00FE008A">
            <w:pPr>
              <w:autoSpaceDE w:val="0"/>
              <w:autoSpaceDN w:val="0"/>
              <w:adjustRightInd w:val="0"/>
              <w:jc w:val="center"/>
              <w:rPr>
                <w:rFonts w:ascii="宋体" w:hAnsi="宋体"/>
                <w:b/>
                <w:bCs/>
              </w:rPr>
            </w:pPr>
            <w:r>
              <w:rPr>
                <w:rFonts w:ascii="宋体" w:hAnsi="宋体" w:hint="eastAsia"/>
                <w:b/>
                <w:bCs/>
              </w:rPr>
              <w:t>验证值</w:t>
            </w:r>
          </w:p>
        </w:tc>
      </w:tr>
      <w:tr w:rsidR="00191B7B" w14:paraId="0CACFD86" w14:textId="77777777" w:rsidTr="00FE008A">
        <w:tc>
          <w:tcPr>
            <w:tcW w:w="828" w:type="dxa"/>
          </w:tcPr>
          <w:p w14:paraId="178E8CE6" w14:textId="77777777" w:rsidR="00191B7B" w:rsidRDefault="00191B7B" w:rsidP="00FE008A">
            <w:pPr>
              <w:autoSpaceDE w:val="0"/>
              <w:autoSpaceDN w:val="0"/>
              <w:adjustRightInd w:val="0"/>
              <w:jc w:val="center"/>
              <w:rPr>
                <w:rFonts w:ascii="宋体" w:hAnsi="宋体"/>
              </w:rPr>
            </w:pPr>
            <w:r>
              <w:rPr>
                <w:rFonts w:ascii="宋体" w:hAnsi="宋体" w:hint="eastAsia"/>
              </w:rPr>
              <w:t>1</w:t>
            </w:r>
          </w:p>
        </w:tc>
        <w:tc>
          <w:tcPr>
            <w:tcW w:w="4320" w:type="dxa"/>
            <w:vAlign w:val="center"/>
          </w:tcPr>
          <w:p w14:paraId="52C000A9" w14:textId="77777777" w:rsidR="00191B7B" w:rsidRDefault="00191B7B" w:rsidP="00FE008A">
            <w:pPr>
              <w:autoSpaceDE w:val="0"/>
              <w:autoSpaceDN w:val="0"/>
              <w:adjustRightInd w:val="0"/>
              <w:jc w:val="center"/>
              <w:rPr>
                <w:rFonts w:ascii="宋体" w:hAnsi="宋体"/>
                <w:bCs/>
              </w:rPr>
            </w:pPr>
            <w:r>
              <w:rPr>
                <w:rFonts w:ascii="宋体" w:hAnsi="宋体"/>
              </w:rPr>
              <w:t>(++p)-&gt;x</w:t>
            </w:r>
          </w:p>
        </w:tc>
        <w:tc>
          <w:tcPr>
            <w:tcW w:w="1800" w:type="dxa"/>
            <w:vAlign w:val="center"/>
          </w:tcPr>
          <w:p w14:paraId="2AE63A93" w14:textId="77777777" w:rsidR="00191B7B" w:rsidRDefault="00191B7B" w:rsidP="00FE008A">
            <w:pPr>
              <w:autoSpaceDE w:val="0"/>
              <w:autoSpaceDN w:val="0"/>
              <w:adjustRightInd w:val="0"/>
              <w:jc w:val="center"/>
              <w:rPr>
                <w:rFonts w:ascii="宋体" w:hAnsi="宋体"/>
                <w:bCs/>
              </w:rPr>
            </w:pPr>
            <w:r>
              <w:rPr>
                <w:rFonts w:ascii="宋体" w:hAnsi="宋体" w:hint="eastAsia"/>
                <w:bCs/>
              </w:rPr>
              <w:t>100</w:t>
            </w:r>
          </w:p>
        </w:tc>
        <w:tc>
          <w:tcPr>
            <w:tcW w:w="1574" w:type="dxa"/>
            <w:vAlign w:val="center"/>
          </w:tcPr>
          <w:p w14:paraId="5D61D172" w14:textId="77777777" w:rsidR="00191B7B" w:rsidRDefault="00191B7B" w:rsidP="00FE008A">
            <w:pPr>
              <w:autoSpaceDE w:val="0"/>
              <w:autoSpaceDN w:val="0"/>
              <w:adjustRightInd w:val="0"/>
              <w:jc w:val="center"/>
              <w:rPr>
                <w:rFonts w:ascii="宋体" w:hAnsi="宋体"/>
                <w:bCs/>
              </w:rPr>
            </w:pPr>
            <w:r>
              <w:rPr>
                <w:rFonts w:ascii="宋体" w:hAnsi="宋体" w:hint="eastAsia"/>
                <w:bCs/>
              </w:rPr>
              <w:t>100</w:t>
            </w:r>
          </w:p>
        </w:tc>
      </w:tr>
      <w:tr w:rsidR="00191B7B" w14:paraId="51ADA3B7" w14:textId="77777777" w:rsidTr="00FE008A">
        <w:tc>
          <w:tcPr>
            <w:tcW w:w="828" w:type="dxa"/>
          </w:tcPr>
          <w:p w14:paraId="6386C1DD" w14:textId="77777777" w:rsidR="00191B7B" w:rsidRDefault="00191B7B" w:rsidP="00FE008A">
            <w:pPr>
              <w:autoSpaceDE w:val="0"/>
              <w:autoSpaceDN w:val="0"/>
              <w:adjustRightInd w:val="0"/>
              <w:jc w:val="center"/>
              <w:rPr>
                <w:rFonts w:ascii="宋体" w:hAnsi="宋体"/>
                <w:bCs/>
              </w:rPr>
            </w:pPr>
            <w:r>
              <w:rPr>
                <w:rFonts w:ascii="宋体" w:hAnsi="宋体" w:hint="eastAsia"/>
                <w:bCs/>
              </w:rPr>
              <w:t>2</w:t>
            </w:r>
          </w:p>
        </w:tc>
        <w:tc>
          <w:tcPr>
            <w:tcW w:w="4320" w:type="dxa"/>
            <w:vAlign w:val="center"/>
          </w:tcPr>
          <w:p w14:paraId="43C8205D" w14:textId="77777777" w:rsidR="00191B7B" w:rsidRDefault="00191B7B" w:rsidP="00FE008A">
            <w:pPr>
              <w:autoSpaceDE w:val="0"/>
              <w:autoSpaceDN w:val="0"/>
              <w:adjustRightInd w:val="0"/>
              <w:jc w:val="center"/>
              <w:rPr>
                <w:rFonts w:ascii="宋体" w:hAnsi="宋体"/>
                <w:bCs/>
              </w:rPr>
            </w:pPr>
            <w:r>
              <w:rPr>
                <w:rFonts w:ascii="宋体" w:hAnsi="宋体" w:hint="eastAsia"/>
              </w:rPr>
              <w:t>p++,</w:t>
            </w:r>
            <w:r>
              <w:rPr>
                <w:rFonts w:ascii="宋体" w:hAnsi="宋体"/>
              </w:rPr>
              <w:t>p-&gt;c</w:t>
            </w:r>
          </w:p>
        </w:tc>
        <w:tc>
          <w:tcPr>
            <w:tcW w:w="1800" w:type="dxa"/>
            <w:vAlign w:val="center"/>
          </w:tcPr>
          <w:p w14:paraId="6F8E6AE5" w14:textId="77777777" w:rsidR="00191B7B" w:rsidRDefault="00191B7B" w:rsidP="00FE008A">
            <w:pPr>
              <w:autoSpaceDE w:val="0"/>
              <w:autoSpaceDN w:val="0"/>
              <w:adjustRightInd w:val="0"/>
              <w:jc w:val="center"/>
              <w:rPr>
                <w:rFonts w:ascii="宋体" w:hAnsi="宋体"/>
                <w:bCs/>
              </w:rPr>
            </w:pPr>
            <w:r>
              <w:rPr>
                <w:rFonts w:ascii="宋体" w:hAnsi="宋体" w:hint="eastAsia"/>
                <w:bCs/>
              </w:rPr>
              <w:t>B</w:t>
            </w:r>
          </w:p>
        </w:tc>
        <w:tc>
          <w:tcPr>
            <w:tcW w:w="1574" w:type="dxa"/>
            <w:vAlign w:val="center"/>
          </w:tcPr>
          <w:p w14:paraId="45A7CE99" w14:textId="77777777" w:rsidR="00191B7B" w:rsidRDefault="00191B7B" w:rsidP="00FE008A">
            <w:pPr>
              <w:autoSpaceDE w:val="0"/>
              <w:autoSpaceDN w:val="0"/>
              <w:adjustRightInd w:val="0"/>
              <w:jc w:val="center"/>
              <w:rPr>
                <w:rFonts w:ascii="宋体" w:hAnsi="宋体"/>
                <w:bCs/>
              </w:rPr>
            </w:pPr>
            <w:r>
              <w:rPr>
                <w:rFonts w:ascii="宋体" w:hAnsi="宋体" w:hint="eastAsia"/>
                <w:bCs/>
              </w:rPr>
              <w:t>B</w:t>
            </w:r>
          </w:p>
        </w:tc>
      </w:tr>
      <w:tr w:rsidR="00191B7B" w14:paraId="27A7F635" w14:textId="77777777" w:rsidTr="00FE008A">
        <w:tc>
          <w:tcPr>
            <w:tcW w:w="828" w:type="dxa"/>
          </w:tcPr>
          <w:p w14:paraId="0D6E7F0C" w14:textId="77777777" w:rsidR="00191B7B" w:rsidRDefault="00191B7B" w:rsidP="00FE008A">
            <w:pPr>
              <w:autoSpaceDE w:val="0"/>
              <w:autoSpaceDN w:val="0"/>
              <w:adjustRightInd w:val="0"/>
              <w:jc w:val="center"/>
              <w:rPr>
                <w:rFonts w:ascii="宋体" w:hAnsi="宋体"/>
                <w:bCs/>
              </w:rPr>
            </w:pPr>
            <w:r>
              <w:rPr>
                <w:rFonts w:ascii="宋体" w:hAnsi="宋体" w:hint="eastAsia"/>
                <w:bCs/>
              </w:rPr>
              <w:t>3</w:t>
            </w:r>
          </w:p>
        </w:tc>
        <w:tc>
          <w:tcPr>
            <w:tcW w:w="4320" w:type="dxa"/>
            <w:vAlign w:val="center"/>
          </w:tcPr>
          <w:p w14:paraId="630CA17C" w14:textId="77777777" w:rsidR="00191B7B" w:rsidRDefault="00191B7B" w:rsidP="00FE008A">
            <w:pPr>
              <w:autoSpaceDE w:val="0"/>
              <w:autoSpaceDN w:val="0"/>
              <w:adjustRightInd w:val="0"/>
              <w:jc w:val="center"/>
              <w:rPr>
                <w:rFonts w:ascii="宋体" w:hAnsi="宋体"/>
                <w:bCs/>
              </w:rPr>
            </w:pPr>
            <w:r>
              <w:rPr>
                <w:rFonts w:ascii="宋体" w:hAnsi="宋体"/>
              </w:rPr>
              <w:t>*p++-&gt;t</w:t>
            </w:r>
            <w:r>
              <w:rPr>
                <w:rFonts w:ascii="宋体" w:hAnsi="宋体" w:hint="eastAsia"/>
              </w:rPr>
              <w:t>,</w:t>
            </w:r>
            <w:r>
              <w:rPr>
                <w:rFonts w:ascii="宋体" w:hAnsi="宋体"/>
              </w:rPr>
              <w:t>*p-&gt;t</w:t>
            </w:r>
          </w:p>
        </w:tc>
        <w:tc>
          <w:tcPr>
            <w:tcW w:w="1800" w:type="dxa"/>
            <w:vAlign w:val="center"/>
          </w:tcPr>
          <w:p w14:paraId="769BFFBD" w14:textId="77777777" w:rsidR="00191B7B" w:rsidRDefault="00191B7B" w:rsidP="00FE008A">
            <w:pPr>
              <w:autoSpaceDE w:val="0"/>
              <w:autoSpaceDN w:val="0"/>
              <w:adjustRightInd w:val="0"/>
              <w:jc w:val="center"/>
              <w:rPr>
                <w:rFonts w:ascii="宋体" w:hAnsi="宋体"/>
                <w:bCs/>
              </w:rPr>
            </w:pPr>
            <w:r>
              <w:rPr>
                <w:rFonts w:ascii="宋体" w:hAnsi="宋体" w:hint="eastAsia"/>
                <w:bCs/>
              </w:rPr>
              <w:t>x</w:t>
            </w:r>
          </w:p>
        </w:tc>
        <w:tc>
          <w:tcPr>
            <w:tcW w:w="1574" w:type="dxa"/>
            <w:vAlign w:val="center"/>
          </w:tcPr>
          <w:p w14:paraId="59AEF2DD" w14:textId="77777777" w:rsidR="00191B7B" w:rsidRDefault="00191B7B" w:rsidP="00FE008A">
            <w:pPr>
              <w:autoSpaceDE w:val="0"/>
              <w:autoSpaceDN w:val="0"/>
              <w:adjustRightInd w:val="0"/>
              <w:jc w:val="center"/>
              <w:rPr>
                <w:rFonts w:ascii="宋体" w:hAnsi="宋体"/>
                <w:bCs/>
              </w:rPr>
            </w:pPr>
            <w:r>
              <w:rPr>
                <w:rFonts w:ascii="宋体" w:hAnsi="宋体" w:hint="eastAsia"/>
                <w:bCs/>
              </w:rPr>
              <w:t>x</w:t>
            </w:r>
          </w:p>
        </w:tc>
      </w:tr>
      <w:tr w:rsidR="00191B7B" w14:paraId="68EC4172" w14:textId="77777777" w:rsidTr="00FE008A">
        <w:tc>
          <w:tcPr>
            <w:tcW w:w="828" w:type="dxa"/>
          </w:tcPr>
          <w:p w14:paraId="719D14A3" w14:textId="77777777" w:rsidR="00191B7B" w:rsidRDefault="00191B7B" w:rsidP="00FE008A">
            <w:pPr>
              <w:autoSpaceDE w:val="0"/>
              <w:autoSpaceDN w:val="0"/>
              <w:adjustRightInd w:val="0"/>
              <w:jc w:val="center"/>
              <w:rPr>
                <w:rFonts w:ascii="宋体" w:hAnsi="宋体"/>
                <w:bCs/>
              </w:rPr>
            </w:pPr>
            <w:r>
              <w:rPr>
                <w:rFonts w:ascii="宋体" w:hAnsi="宋体" w:hint="eastAsia"/>
                <w:bCs/>
              </w:rPr>
              <w:t>4</w:t>
            </w:r>
          </w:p>
        </w:tc>
        <w:tc>
          <w:tcPr>
            <w:tcW w:w="4320" w:type="dxa"/>
            <w:vAlign w:val="center"/>
          </w:tcPr>
          <w:p w14:paraId="322D92B3" w14:textId="77777777" w:rsidR="00191B7B" w:rsidRDefault="00191B7B" w:rsidP="00FE008A">
            <w:pPr>
              <w:autoSpaceDE w:val="0"/>
              <w:autoSpaceDN w:val="0"/>
              <w:adjustRightInd w:val="0"/>
              <w:jc w:val="center"/>
              <w:rPr>
                <w:rFonts w:ascii="宋体" w:hAnsi="宋体"/>
                <w:bCs/>
              </w:rPr>
            </w:pPr>
            <w:r>
              <w:rPr>
                <w:rFonts w:ascii="宋体" w:hAnsi="宋体"/>
                <w:lang w:val="pt-BR"/>
              </w:rPr>
              <w:t>*(++p)-&gt;t</w:t>
            </w:r>
          </w:p>
        </w:tc>
        <w:tc>
          <w:tcPr>
            <w:tcW w:w="1800" w:type="dxa"/>
            <w:vAlign w:val="center"/>
          </w:tcPr>
          <w:p w14:paraId="19619CA5" w14:textId="77777777" w:rsidR="00191B7B" w:rsidRDefault="00191B7B" w:rsidP="00FE008A">
            <w:pPr>
              <w:autoSpaceDE w:val="0"/>
              <w:autoSpaceDN w:val="0"/>
              <w:adjustRightInd w:val="0"/>
              <w:jc w:val="center"/>
              <w:rPr>
                <w:rFonts w:ascii="宋体" w:hAnsi="宋体"/>
                <w:bCs/>
              </w:rPr>
            </w:pPr>
            <w:r>
              <w:rPr>
                <w:rFonts w:ascii="宋体" w:hAnsi="宋体" w:hint="eastAsia"/>
                <w:bCs/>
              </w:rPr>
              <w:t>x</w:t>
            </w:r>
          </w:p>
        </w:tc>
        <w:tc>
          <w:tcPr>
            <w:tcW w:w="1574" w:type="dxa"/>
            <w:vAlign w:val="center"/>
          </w:tcPr>
          <w:p w14:paraId="50C32195" w14:textId="77777777" w:rsidR="00191B7B" w:rsidRDefault="00191B7B" w:rsidP="00FE008A">
            <w:pPr>
              <w:autoSpaceDE w:val="0"/>
              <w:autoSpaceDN w:val="0"/>
              <w:adjustRightInd w:val="0"/>
              <w:jc w:val="center"/>
              <w:rPr>
                <w:rFonts w:ascii="宋体" w:hAnsi="宋体"/>
                <w:bCs/>
              </w:rPr>
            </w:pPr>
            <w:r>
              <w:rPr>
                <w:rFonts w:ascii="宋体" w:hAnsi="宋体" w:hint="eastAsia"/>
                <w:bCs/>
              </w:rPr>
              <w:t>x</w:t>
            </w:r>
          </w:p>
        </w:tc>
      </w:tr>
      <w:tr w:rsidR="00191B7B" w14:paraId="73F44487" w14:textId="77777777" w:rsidTr="00FE008A">
        <w:tc>
          <w:tcPr>
            <w:tcW w:w="828" w:type="dxa"/>
          </w:tcPr>
          <w:p w14:paraId="4A9796F8" w14:textId="77777777" w:rsidR="00191B7B" w:rsidRDefault="00191B7B" w:rsidP="00FE008A">
            <w:pPr>
              <w:autoSpaceDE w:val="0"/>
              <w:autoSpaceDN w:val="0"/>
              <w:adjustRightInd w:val="0"/>
              <w:jc w:val="center"/>
              <w:rPr>
                <w:rFonts w:ascii="宋体" w:hAnsi="宋体"/>
                <w:bCs/>
              </w:rPr>
            </w:pPr>
            <w:r>
              <w:rPr>
                <w:rFonts w:ascii="宋体" w:hAnsi="宋体" w:hint="eastAsia"/>
                <w:bCs/>
              </w:rPr>
              <w:t>5</w:t>
            </w:r>
          </w:p>
        </w:tc>
        <w:tc>
          <w:tcPr>
            <w:tcW w:w="4320" w:type="dxa"/>
            <w:vAlign w:val="center"/>
          </w:tcPr>
          <w:p w14:paraId="348778CB" w14:textId="77777777" w:rsidR="00191B7B" w:rsidRDefault="00191B7B" w:rsidP="00FE008A">
            <w:pPr>
              <w:autoSpaceDE w:val="0"/>
              <w:autoSpaceDN w:val="0"/>
              <w:adjustRightInd w:val="0"/>
              <w:jc w:val="center"/>
              <w:rPr>
                <w:rFonts w:ascii="宋体" w:hAnsi="宋体"/>
                <w:bCs/>
              </w:rPr>
            </w:pPr>
            <w:r>
              <w:rPr>
                <w:rFonts w:ascii="宋体" w:hAnsi="宋体"/>
              </w:rPr>
              <w:t>*++p-&gt;t</w:t>
            </w:r>
          </w:p>
        </w:tc>
        <w:tc>
          <w:tcPr>
            <w:tcW w:w="1800" w:type="dxa"/>
            <w:vAlign w:val="center"/>
          </w:tcPr>
          <w:p w14:paraId="4C31CF46" w14:textId="77777777" w:rsidR="00191B7B" w:rsidRDefault="00191B7B" w:rsidP="00FE008A">
            <w:pPr>
              <w:autoSpaceDE w:val="0"/>
              <w:autoSpaceDN w:val="0"/>
              <w:adjustRightInd w:val="0"/>
              <w:jc w:val="center"/>
              <w:rPr>
                <w:rFonts w:ascii="宋体" w:hAnsi="宋体"/>
                <w:bCs/>
              </w:rPr>
            </w:pPr>
            <w:r>
              <w:rPr>
                <w:rFonts w:ascii="宋体" w:hAnsi="宋体" w:hint="eastAsia"/>
                <w:bCs/>
              </w:rPr>
              <w:t>V</w:t>
            </w:r>
          </w:p>
        </w:tc>
        <w:tc>
          <w:tcPr>
            <w:tcW w:w="1574" w:type="dxa"/>
            <w:vAlign w:val="center"/>
          </w:tcPr>
          <w:p w14:paraId="2DE98DDE" w14:textId="77777777" w:rsidR="00191B7B" w:rsidRDefault="00191B7B" w:rsidP="00FE008A">
            <w:pPr>
              <w:autoSpaceDE w:val="0"/>
              <w:autoSpaceDN w:val="0"/>
              <w:adjustRightInd w:val="0"/>
              <w:jc w:val="center"/>
              <w:rPr>
                <w:rFonts w:ascii="宋体" w:hAnsi="宋体"/>
                <w:bCs/>
              </w:rPr>
            </w:pPr>
            <w:r>
              <w:rPr>
                <w:rFonts w:ascii="宋体" w:hAnsi="宋体" w:hint="eastAsia"/>
                <w:bCs/>
              </w:rPr>
              <w:t>V</w:t>
            </w:r>
          </w:p>
        </w:tc>
      </w:tr>
      <w:tr w:rsidR="00191B7B" w14:paraId="3F4965FE" w14:textId="77777777" w:rsidTr="00FE008A">
        <w:tc>
          <w:tcPr>
            <w:tcW w:w="828" w:type="dxa"/>
          </w:tcPr>
          <w:p w14:paraId="7CF5E8CC" w14:textId="77777777" w:rsidR="00191B7B" w:rsidRDefault="00191B7B" w:rsidP="00FE008A">
            <w:pPr>
              <w:autoSpaceDE w:val="0"/>
              <w:autoSpaceDN w:val="0"/>
              <w:adjustRightInd w:val="0"/>
              <w:jc w:val="center"/>
              <w:rPr>
                <w:rFonts w:ascii="宋体" w:hAnsi="宋体"/>
                <w:bCs/>
              </w:rPr>
            </w:pPr>
            <w:r>
              <w:rPr>
                <w:rFonts w:ascii="宋体" w:hAnsi="宋体" w:hint="eastAsia"/>
                <w:bCs/>
              </w:rPr>
              <w:t>6</w:t>
            </w:r>
          </w:p>
        </w:tc>
        <w:tc>
          <w:tcPr>
            <w:tcW w:w="4320" w:type="dxa"/>
            <w:vAlign w:val="center"/>
          </w:tcPr>
          <w:p w14:paraId="00F0E0C2" w14:textId="77777777" w:rsidR="00191B7B" w:rsidRDefault="00191B7B" w:rsidP="00FE008A">
            <w:pPr>
              <w:autoSpaceDE w:val="0"/>
              <w:autoSpaceDN w:val="0"/>
              <w:adjustRightInd w:val="0"/>
              <w:jc w:val="center"/>
              <w:rPr>
                <w:rFonts w:ascii="宋体" w:hAnsi="宋体"/>
                <w:bCs/>
              </w:rPr>
            </w:pPr>
            <w:r>
              <w:rPr>
                <w:rFonts w:ascii="宋体" w:hAnsi="宋体"/>
              </w:rPr>
              <w:t>++*p-&gt;t</w:t>
            </w:r>
          </w:p>
        </w:tc>
        <w:tc>
          <w:tcPr>
            <w:tcW w:w="1800" w:type="dxa"/>
            <w:vAlign w:val="center"/>
          </w:tcPr>
          <w:p w14:paraId="33EB35B0" w14:textId="77777777" w:rsidR="00191B7B" w:rsidRDefault="00191B7B" w:rsidP="00FE008A">
            <w:pPr>
              <w:autoSpaceDE w:val="0"/>
              <w:autoSpaceDN w:val="0"/>
              <w:adjustRightInd w:val="0"/>
              <w:jc w:val="center"/>
              <w:rPr>
                <w:rFonts w:ascii="宋体" w:hAnsi="宋体"/>
                <w:bCs/>
              </w:rPr>
            </w:pPr>
            <w:r>
              <w:rPr>
                <w:rFonts w:ascii="宋体" w:hAnsi="宋体" w:hint="eastAsia"/>
                <w:bCs/>
              </w:rPr>
              <w:t>V</w:t>
            </w:r>
          </w:p>
        </w:tc>
        <w:tc>
          <w:tcPr>
            <w:tcW w:w="1574" w:type="dxa"/>
            <w:vAlign w:val="center"/>
          </w:tcPr>
          <w:p w14:paraId="61777827" w14:textId="77777777" w:rsidR="00191B7B" w:rsidRDefault="00191B7B" w:rsidP="00FE008A">
            <w:pPr>
              <w:autoSpaceDE w:val="0"/>
              <w:autoSpaceDN w:val="0"/>
              <w:adjustRightInd w:val="0"/>
              <w:jc w:val="center"/>
              <w:rPr>
                <w:rFonts w:ascii="宋体" w:hAnsi="宋体"/>
                <w:bCs/>
              </w:rPr>
            </w:pPr>
            <w:r>
              <w:rPr>
                <w:rFonts w:ascii="宋体" w:hAnsi="宋体" w:hint="eastAsia"/>
                <w:bCs/>
              </w:rPr>
              <w:t>V</w:t>
            </w:r>
          </w:p>
        </w:tc>
      </w:tr>
    </w:tbl>
    <w:p w14:paraId="7DDAA021" w14:textId="77777777" w:rsidR="00191B7B" w:rsidRDefault="00191B7B" w:rsidP="00191B7B">
      <w:pPr>
        <w:snapToGrid w:val="0"/>
        <w:rPr>
          <w:b/>
          <w:sz w:val="24"/>
        </w:rPr>
      </w:pPr>
    </w:p>
    <w:p w14:paraId="473E108B" w14:textId="77777777" w:rsidR="00191B7B" w:rsidRPr="00885843" w:rsidRDefault="00191B7B" w:rsidP="00191B7B">
      <w:pPr>
        <w:snapToGrid w:val="0"/>
        <w:rPr>
          <w:b/>
          <w:sz w:val="24"/>
        </w:rPr>
      </w:pPr>
    </w:p>
    <w:p w14:paraId="330D7665" w14:textId="77777777" w:rsidR="00191B7B" w:rsidRPr="00885843" w:rsidRDefault="00191B7B" w:rsidP="00191B7B">
      <w:pPr>
        <w:snapToGrid w:val="0"/>
        <w:spacing w:afterLines="25" w:after="78" w:line="360" w:lineRule="auto"/>
        <w:rPr>
          <w:b/>
          <w:sz w:val="24"/>
        </w:rPr>
      </w:pPr>
      <w:r>
        <w:rPr>
          <w:rFonts w:hint="eastAsia"/>
          <w:b/>
          <w:sz w:val="24"/>
        </w:rPr>
        <w:t>7</w:t>
      </w:r>
      <w:r w:rsidRPr="00885843">
        <w:rPr>
          <w:b/>
          <w:sz w:val="24"/>
        </w:rPr>
        <w:t xml:space="preserve">.2.2 </w:t>
      </w:r>
      <w:r w:rsidRPr="0000402E">
        <w:rPr>
          <w:rFonts w:hAnsi="宋体" w:hint="eastAsia"/>
          <w:b/>
          <w:sz w:val="24"/>
        </w:rPr>
        <w:t>源程序修改替换题</w:t>
      </w:r>
    </w:p>
    <w:p w14:paraId="2683C8A0" w14:textId="77777777" w:rsidR="00191B7B" w:rsidRPr="00CD77AD" w:rsidRDefault="00191B7B" w:rsidP="00191B7B">
      <w:pPr>
        <w:ind w:firstLine="420"/>
        <w:rPr>
          <w:sz w:val="24"/>
        </w:rPr>
      </w:pPr>
      <w:r w:rsidRPr="00CD77AD">
        <w:rPr>
          <w:rFonts w:hint="eastAsia"/>
          <w:sz w:val="24"/>
        </w:rPr>
        <w:t>给定一批整数，以</w:t>
      </w:r>
      <w:r w:rsidRPr="00CD77AD">
        <w:rPr>
          <w:rFonts w:hint="eastAsia"/>
          <w:sz w:val="24"/>
        </w:rPr>
        <w:t>0</w:t>
      </w:r>
      <w:r w:rsidRPr="00CD77AD">
        <w:rPr>
          <w:rFonts w:hint="eastAsia"/>
          <w:sz w:val="24"/>
        </w:rPr>
        <w:t>作为结束标志且不作为结点，将其建成一个先进先出的链表，先进先出链表的指头指针始终指向最先创建的结点（链头），先建结点指向后建结点，后建结点始终是尾结点。</w:t>
      </w:r>
    </w:p>
    <w:p w14:paraId="28B463FD" w14:textId="77777777" w:rsidR="00191B7B" w:rsidRPr="00CD77AD" w:rsidRDefault="00191B7B" w:rsidP="00191B7B">
      <w:pPr>
        <w:numPr>
          <w:ilvl w:val="0"/>
          <w:numId w:val="12"/>
        </w:numPr>
        <w:rPr>
          <w:sz w:val="24"/>
        </w:rPr>
      </w:pPr>
      <w:r w:rsidRPr="00CD77AD">
        <w:rPr>
          <w:rFonts w:hint="eastAsia"/>
          <w:sz w:val="24"/>
        </w:rPr>
        <w:t>源程序中存在什么样的错误（先观察执行结果）？对程序进行修改、调试，使之能够正确完成指定任务。</w:t>
      </w:r>
    </w:p>
    <w:p w14:paraId="2B6CADCA" w14:textId="77777777" w:rsidR="00191B7B" w:rsidRPr="00CD77AD" w:rsidRDefault="00191B7B" w:rsidP="00191B7B">
      <w:pPr>
        <w:ind w:firstLine="420"/>
        <w:rPr>
          <w:sz w:val="24"/>
        </w:rPr>
      </w:pPr>
      <w:r w:rsidRPr="00CD77AD">
        <w:rPr>
          <w:rFonts w:hint="eastAsia"/>
          <w:sz w:val="24"/>
        </w:rPr>
        <w:t>源程序如下：</w:t>
      </w:r>
    </w:p>
    <w:p w14:paraId="0353DFCD" w14:textId="77777777" w:rsidR="00191B7B" w:rsidRPr="00CD77AD" w:rsidRDefault="00191B7B" w:rsidP="00191B7B">
      <w:pPr>
        <w:ind w:firstLineChars="200" w:firstLine="480"/>
        <w:rPr>
          <w:sz w:val="24"/>
        </w:rPr>
      </w:pPr>
      <w:r w:rsidRPr="00CD77AD">
        <w:rPr>
          <w:sz w:val="24"/>
        </w:rPr>
        <w:t>#include "</w:t>
      </w:r>
      <w:proofErr w:type="spellStart"/>
      <w:r w:rsidRPr="00CD77AD">
        <w:rPr>
          <w:sz w:val="24"/>
        </w:rPr>
        <w:t>stdio.h</w:t>
      </w:r>
      <w:proofErr w:type="spellEnd"/>
      <w:r w:rsidRPr="00CD77AD">
        <w:rPr>
          <w:sz w:val="24"/>
        </w:rPr>
        <w:t>"</w:t>
      </w:r>
    </w:p>
    <w:p w14:paraId="43BD5E8A" w14:textId="77777777" w:rsidR="00191B7B" w:rsidRPr="00CD77AD" w:rsidRDefault="00191B7B" w:rsidP="00191B7B">
      <w:pPr>
        <w:ind w:firstLineChars="200" w:firstLine="480"/>
        <w:rPr>
          <w:sz w:val="24"/>
        </w:rPr>
      </w:pPr>
      <w:r w:rsidRPr="00CD77AD">
        <w:rPr>
          <w:sz w:val="24"/>
        </w:rPr>
        <w:t>#include "</w:t>
      </w:r>
      <w:proofErr w:type="spellStart"/>
      <w:r w:rsidRPr="00CD77AD">
        <w:rPr>
          <w:sz w:val="24"/>
        </w:rPr>
        <w:t>stdlib.h</w:t>
      </w:r>
      <w:proofErr w:type="spellEnd"/>
      <w:r w:rsidRPr="00CD77AD">
        <w:rPr>
          <w:sz w:val="24"/>
        </w:rPr>
        <w:t>"</w:t>
      </w:r>
    </w:p>
    <w:p w14:paraId="52E0AE46" w14:textId="77777777" w:rsidR="00191B7B" w:rsidRPr="00CD77AD" w:rsidRDefault="00191B7B" w:rsidP="00191B7B">
      <w:pPr>
        <w:ind w:firstLineChars="200" w:firstLine="480"/>
        <w:rPr>
          <w:sz w:val="24"/>
        </w:rPr>
      </w:pPr>
      <w:r w:rsidRPr="00CD77AD">
        <w:rPr>
          <w:sz w:val="24"/>
        </w:rPr>
        <w:t xml:space="preserve">struct </w:t>
      </w:r>
      <w:proofErr w:type="spellStart"/>
      <w:r w:rsidRPr="00CD77AD">
        <w:rPr>
          <w:sz w:val="24"/>
        </w:rPr>
        <w:t>s_list</w:t>
      </w:r>
      <w:proofErr w:type="spellEnd"/>
      <w:r w:rsidRPr="00CD77AD">
        <w:rPr>
          <w:sz w:val="24"/>
        </w:rPr>
        <w:t>{</w:t>
      </w:r>
      <w:r w:rsidRPr="00CD77AD">
        <w:rPr>
          <w:rFonts w:hint="eastAsia"/>
          <w:sz w:val="24"/>
        </w:rPr>
        <w:t xml:space="preserve"> </w:t>
      </w:r>
    </w:p>
    <w:p w14:paraId="108A919E" w14:textId="77777777" w:rsidR="00191B7B" w:rsidRPr="00CD77AD" w:rsidRDefault="00191B7B" w:rsidP="00191B7B">
      <w:pPr>
        <w:ind w:firstLineChars="399" w:firstLine="958"/>
        <w:rPr>
          <w:sz w:val="24"/>
        </w:rPr>
      </w:pPr>
      <w:r w:rsidRPr="00CD77AD">
        <w:rPr>
          <w:sz w:val="24"/>
        </w:rPr>
        <w:lastRenderedPageBreak/>
        <w:t>int data;</w:t>
      </w:r>
      <w:r w:rsidRPr="00CD77AD">
        <w:rPr>
          <w:rFonts w:hint="eastAsia"/>
          <w:sz w:val="24"/>
        </w:rPr>
        <w:t xml:space="preserve"> /* </w:t>
      </w:r>
      <w:r w:rsidRPr="00CD77AD">
        <w:rPr>
          <w:rFonts w:hint="eastAsia"/>
          <w:sz w:val="24"/>
        </w:rPr>
        <w:t>数据域</w:t>
      </w:r>
      <w:r w:rsidRPr="00CD77AD">
        <w:rPr>
          <w:rFonts w:hint="eastAsia"/>
          <w:sz w:val="24"/>
        </w:rPr>
        <w:t xml:space="preserve"> */</w:t>
      </w:r>
    </w:p>
    <w:p w14:paraId="2F011A3D" w14:textId="77777777" w:rsidR="00191B7B" w:rsidRPr="00CD77AD" w:rsidRDefault="00191B7B" w:rsidP="00191B7B">
      <w:pPr>
        <w:ind w:firstLineChars="399" w:firstLine="958"/>
        <w:rPr>
          <w:sz w:val="24"/>
        </w:rPr>
      </w:pPr>
      <w:r w:rsidRPr="00CD77AD">
        <w:rPr>
          <w:sz w:val="24"/>
        </w:rPr>
        <w:t xml:space="preserve">struct </w:t>
      </w:r>
      <w:proofErr w:type="spellStart"/>
      <w:r w:rsidRPr="00CD77AD">
        <w:rPr>
          <w:sz w:val="24"/>
        </w:rPr>
        <w:t>s_list</w:t>
      </w:r>
      <w:proofErr w:type="spellEnd"/>
      <w:r w:rsidRPr="00CD77AD">
        <w:rPr>
          <w:sz w:val="24"/>
        </w:rPr>
        <w:t xml:space="preserve"> *next;</w:t>
      </w:r>
      <w:r w:rsidRPr="00CD77AD">
        <w:rPr>
          <w:rFonts w:hint="eastAsia"/>
          <w:sz w:val="24"/>
        </w:rPr>
        <w:t xml:space="preserve"> /* </w:t>
      </w:r>
      <w:r w:rsidRPr="00CD77AD">
        <w:rPr>
          <w:rFonts w:hint="eastAsia"/>
          <w:sz w:val="24"/>
        </w:rPr>
        <w:t>指针域</w:t>
      </w:r>
      <w:r w:rsidRPr="00CD77AD">
        <w:rPr>
          <w:rFonts w:hint="eastAsia"/>
          <w:sz w:val="24"/>
        </w:rPr>
        <w:t xml:space="preserve"> */ </w:t>
      </w:r>
    </w:p>
    <w:p w14:paraId="585866B5" w14:textId="77777777" w:rsidR="00191B7B" w:rsidRPr="00CD77AD" w:rsidRDefault="00191B7B" w:rsidP="00191B7B">
      <w:pPr>
        <w:ind w:firstLineChars="200" w:firstLine="480"/>
        <w:rPr>
          <w:sz w:val="24"/>
        </w:rPr>
      </w:pPr>
      <w:r w:rsidRPr="00CD77AD">
        <w:rPr>
          <w:sz w:val="24"/>
        </w:rPr>
        <w:t>} ;</w:t>
      </w:r>
    </w:p>
    <w:p w14:paraId="526911B5" w14:textId="77777777" w:rsidR="00191B7B" w:rsidRPr="00CD77AD" w:rsidRDefault="00191B7B" w:rsidP="00191B7B">
      <w:pPr>
        <w:ind w:firstLineChars="200" w:firstLine="480"/>
        <w:rPr>
          <w:sz w:val="24"/>
        </w:rPr>
      </w:pPr>
      <w:r w:rsidRPr="00CD77AD">
        <w:rPr>
          <w:sz w:val="24"/>
        </w:rPr>
        <w:t xml:space="preserve">void </w:t>
      </w:r>
      <w:proofErr w:type="spellStart"/>
      <w:r w:rsidRPr="00CD77AD">
        <w:rPr>
          <w:sz w:val="24"/>
        </w:rPr>
        <w:t>create_list</w:t>
      </w:r>
      <w:proofErr w:type="spellEnd"/>
      <w:r w:rsidRPr="00CD77AD">
        <w:rPr>
          <w:sz w:val="24"/>
        </w:rPr>
        <w:t xml:space="preserve"> (struct </w:t>
      </w:r>
      <w:proofErr w:type="spellStart"/>
      <w:r w:rsidRPr="00CD77AD">
        <w:rPr>
          <w:sz w:val="24"/>
        </w:rPr>
        <w:t>s_list</w:t>
      </w:r>
      <w:proofErr w:type="spellEnd"/>
      <w:r w:rsidRPr="00CD77AD">
        <w:rPr>
          <w:sz w:val="24"/>
        </w:rPr>
        <w:t xml:space="preserve"> *</w:t>
      </w:r>
      <w:proofErr w:type="spellStart"/>
      <w:r w:rsidRPr="00CD77AD">
        <w:rPr>
          <w:sz w:val="24"/>
        </w:rPr>
        <w:t>headp,int</w:t>
      </w:r>
      <w:proofErr w:type="spellEnd"/>
      <w:r w:rsidRPr="00CD77AD">
        <w:rPr>
          <w:sz w:val="24"/>
        </w:rPr>
        <w:t xml:space="preserve"> *p);</w:t>
      </w:r>
    </w:p>
    <w:p w14:paraId="23D9326F" w14:textId="77777777" w:rsidR="00191B7B" w:rsidRPr="00CD77AD" w:rsidRDefault="00191B7B" w:rsidP="00191B7B">
      <w:pPr>
        <w:ind w:firstLineChars="200" w:firstLine="480"/>
        <w:rPr>
          <w:sz w:val="24"/>
        </w:rPr>
      </w:pPr>
      <w:r w:rsidRPr="00CD77AD">
        <w:rPr>
          <w:sz w:val="24"/>
        </w:rPr>
        <w:t>void main(void)</w:t>
      </w:r>
    </w:p>
    <w:p w14:paraId="5E709275" w14:textId="77777777" w:rsidR="00191B7B" w:rsidRPr="00CD77AD" w:rsidRDefault="00191B7B" w:rsidP="00191B7B">
      <w:pPr>
        <w:ind w:firstLineChars="200" w:firstLine="480"/>
        <w:rPr>
          <w:sz w:val="24"/>
        </w:rPr>
      </w:pPr>
      <w:r w:rsidRPr="00CD77AD">
        <w:rPr>
          <w:sz w:val="24"/>
        </w:rPr>
        <w:t>{</w:t>
      </w:r>
    </w:p>
    <w:p w14:paraId="1FAF6CF2" w14:textId="77777777" w:rsidR="00191B7B" w:rsidRPr="00CD77AD" w:rsidRDefault="00191B7B" w:rsidP="00191B7B">
      <w:pPr>
        <w:ind w:leftChars="300" w:left="630"/>
        <w:rPr>
          <w:sz w:val="24"/>
        </w:rPr>
      </w:pPr>
      <w:r w:rsidRPr="00CD77AD">
        <w:rPr>
          <w:sz w:val="24"/>
        </w:rPr>
        <w:tab/>
        <w:t xml:space="preserve">struct </w:t>
      </w:r>
      <w:proofErr w:type="spellStart"/>
      <w:r w:rsidRPr="00CD77AD">
        <w:rPr>
          <w:sz w:val="24"/>
        </w:rPr>
        <w:t>s_list</w:t>
      </w:r>
      <w:proofErr w:type="spellEnd"/>
      <w:r w:rsidRPr="00CD77AD">
        <w:rPr>
          <w:sz w:val="24"/>
        </w:rPr>
        <w:t xml:space="preserve"> *head=NULL,*p;</w:t>
      </w:r>
    </w:p>
    <w:p w14:paraId="27F33C9C" w14:textId="77777777" w:rsidR="00191B7B" w:rsidRPr="00CD77AD" w:rsidRDefault="00191B7B" w:rsidP="00191B7B">
      <w:pPr>
        <w:ind w:leftChars="300" w:left="630"/>
        <w:rPr>
          <w:sz w:val="24"/>
        </w:rPr>
      </w:pPr>
      <w:r w:rsidRPr="00CD77AD">
        <w:rPr>
          <w:sz w:val="24"/>
        </w:rPr>
        <w:tab/>
        <w:t>int s[]={1,2,3,4,5,6,7,8,0};</w:t>
      </w:r>
      <w:r w:rsidRPr="00CD77AD">
        <w:rPr>
          <w:rFonts w:hint="eastAsia"/>
          <w:sz w:val="24"/>
        </w:rPr>
        <w:t xml:space="preserve"> /* 0</w:t>
      </w:r>
      <w:r w:rsidRPr="00CD77AD">
        <w:rPr>
          <w:rFonts w:hint="eastAsia"/>
          <w:sz w:val="24"/>
        </w:rPr>
        <w:t>为结束标记</w:t>
      </w:r>
      <w:r w:rsidRPr="00CD77AD">
        <w:rPr>
          <w:rFonts w:hint="eastAsia"/>
          <w:sz w:val="24"/>
        </w:rPr>
        <w:t xml:space="preserve"> */</w:t>
      </w:r>
    </w:p>
    <w:p w14:paraId="3968E518" w14:textId="77777777" w:rsidR="00191B7B" w:rsidRPr="00CD77AD" w:rsidRDefault="00191B7B" w:rsidP="00191B7B">
      <w:pPr>
        <w:ind w:leftChars="300" w:left="630"/>
        <w:rPr>
          <w:sz w:val="24"/>
        </w:rPr>
      </w:pPr>
      <w:r w:rsidRPr="00CD77AD">
        <w:rPr>
          <w:sz w:val="24"/>
        </w:rPr>
        <w:tab/>
      </w:r>
      <w:proofErr w:type="spellStart"/>
      <w:r w:rsidRPr="00CD77AD">
        <w:rPr>
          <w:sz w:val="24"/>
        </w:rPr>
        <w:t>create_list</w:t>
      </w:r>
      <w:proofErr w:type="spellEnd"/>
      <w:r w:rsidRPr="00CD77AD">
        <w:rPr>
          <w:sz w:val="24"/>
        </w:rPr>
        <w:t>(</w:t>
      </w:r>
      <w:proofErr w:type="spellStart"/>
      <w:r w:rsidRPr="00CD77AD">
        <w:rPr>
          <w:sz w:val="24"/>
        </w:rPr>
        <w:t>head,s</w:t>
      </w:r>
      <w:proofErr w:type="spellEnd"/>
      <w:r w:rsidRPr="00CD77AD">
        <w:rPr>
          <w:sz w:val="24"/>
        </w:rPr>
        <w:t>);</w:t>
      </w:r>
      <w:r w:rsidRPr="00CD77AD">
        <w:rPr>
          <w:rFonts w:hint="eastAsia"/>
          <w:sz w:val="24"/>
        </w:rPr>
        <w:t xml:space="preserve"> /* </w:t>
      </w:r>
      <w:r w:rsidRPr="00CD77AD">
        <w:rPr>
          <w:rFonts w:hint="eastAsia"/>
          <w:sz w:val="24"/>
        </w:rPr>
        <w:t>创建新链表</w:t>
      </w:r>
      <w:r w:rsidRPr="00CD77AD">
        <w:rPr>
          <w:rFonts w:hint="eastAsia"/>
          <w:sz w:val="24"/>
        </w:rPr>
        <w:t xml:space="preserve"> */</w:t>
      </w:r>
    </w:p>
    <w:p w14:paraId="08299AF2" w14:textId="77777777" w:rsidR="00191B7B" w:rsidRPr="00CD77AD" w:rsidRDefault="00191B7B" w:rsidP="00191B7B">
      <w:pPr>
        <w:ind w:leftChars="300" w:left="630"/>
        <w:rPr>
          <w:sz w:val="24"/>
        </w:rPr>
      </w:pPr>
      <w:r w:rsidRPr="00CD77AD">
        <w:rPr>
          <w:sz w:val="24"/>
        </w:rPr>
        <w:tab/>
        <w:t>p=head;</w:t>
      </w:r>
      <w:r w:rsidRPr="00CD77AD">
        <w:rPr>
          <w:rFonts w:hint="eastAsia"/>
          <w:sz w:val="24"/>
        </w:rPr>
        <w:t xml:space="preserve"> /*</w:t>
      </w:r>
      <w:r w:rsidRPr="00CD77AD">
        <w:rPr>
          <w:rFonts w:hint="eastAsia"/>
          <w:sz w:val="24"/>
        </w:rPr>
        <w:t>遍历指针</w:t>
      </w:r>
      <w:r w:rsidRPr="00CD77AD">
        <w:rPr>
          <w:rFonts w:hint="eastAsia"/>
          <w:sz w:val="24"/>
        </w:rPr>
        <w:t>p</w:t>
      </w:r>
      <w:r w:rsidRPr="00CD77AD">
        <w:rPr>
          <w:rFonts w:hint="eastAsia"/>
          <w:sz w:val="24"/>
        </w:rPr>
        <w:t>指向链头</w:t>
      </w:r>
      <w:r w:rsidRPr="00CD77AD">
        <w:rPr>
          <w:rFonts w:hint="eastAsia"/>
          <w:sz w:val="24"/>
        </w:rPr>
        <w:t xml:space="preserve"> */</w:t>
      </w:r>
    </w:p>
    <w:p w14:paraId="3F29E57E" w14:textId="77777777" w:rsidR="00191B7B" w:rsidRPr="00CD77AD" w:rsidRDefault="00191B7B" w:rsidP="00191B7B">
      <w:pPr>
        <w:ind w:leftChars="300" w:left="630"/>
        <w:rPr>
          <w:sz w:val="24"/>
        </w:rPr>
      </w:pPr>
      <w:r w:rsidRPr="00CD77AD">
        <w:rPr>
          <w:sz w:val="24"/>
        </w:rPr>
        <w:tab/>
        <w:t>while(p){</w:t>
      </w:r>
    </w:p>
    <w:p w14:paraId="4555F9BA" w14:textId="77777777" w:rsidR="00191B7B" w:rsidRPr="00CD77AD" w:rsidRDefault="00191B7B" w:rsidP="00191B7B">
      <w:pPr>
        <w:ind w:leftChars="300" w:left="630"/>
        <w:rPr>
          <w:sz w:val="24"/>
        </w:rPr>
      </w:pPr>
      <w:r w:rsidRPr="00CD77AD">
        <w:rPr>
          <w:sz w:val="24"/>
        </w:rPr>
        <w:tab/>
      </w:r>
      <w:r w:rsidRPr="00CD77AD">
        <w:rPr>
          <w:sz w:val="24"/>
        </w:rPr>
        <w:tab/>
      </w:r>
      <w:proofErr w:type="spellStart"/>
      <w:r w:rsidRPr="00CD77AD">
        <w:rPr>
          <w:sz w:val="24"/>
        </w:rPr>
        <w:t>printf</w:t>
      </w:r>
      <w:proofErr w:type="spellEnd"/>
      <w:r w:rsidRPr="00CD77AD">
        <w:rPr>
          <w:sz w:val="24"/>
        </w:rPr>
        <w:t>("%d\</w:t>
      </w:r>
      <w:proofErr w:type="spellStart"/>
      <w:r w:rsidRPr="00CD77AD">
        <w:rPr>
          <w:sz w:val="24"/>
        </w:rPr>
        <w:t>t",p</w:t>
      </w:r>
      <w:proofErr w:type="spellEnd"/>
      <w:r w:rsidRPr="00CD77AD">
        <w:rPr>
          <w:sz w:val="24"/>
        </w:rPr>
        <w:t>-&gt;data);</w:t>
      </w:r>
      <w:r w:rsidRPr="00CD77AD">
        <w:rPr>
          <w:rFonts w:hint="eastAsia"/>
          <w:sz w:val="24"/>
        </w:rPr>
        <w:t xml:space="preserve"> /* </w:t>
      </w:r>
      <w:r w:rsidRPr="00CD77AD">
        <w:rPr>
          <w:rFonts w:hint="eastAsia"/>
          <w:sz w:val="24"/>
        </w:rPr>
        <w:t>输出数据域的值</w:t>
      </w:r>
      <w:r w:rsidRPr="00CD77AD">
        <w:rPr>
          <w:rFonts w:hint="eastAsia"/>
          <w:sz w:val="24"/>
        </w:rPr>
        <w:t xml:space="preserve"> */</w:t>
      </w:r>
    </w:p>
    <w:p w14:paraId="0E5A1E14" w14:textId="77777777" w:rsidR="00191B7B" w:rsidRPr="00CD77AD" w:rsidRDefault="00191B7B" w:rsidP="00191B7B">
      <w:pPr>
        <w:ind w:leftChars="300" w:left="630"/>
        <w:rPr>
          <w:sz w:val="24"/>
        </w:rPr>
      </w:pPr>
      <w:r w:rsidRPr="00CD77AD">
        <w:rPr>
          <w:sz w:val="24"/>
        </w:rPr>
        <w:tab/>
      </w:r>
      <w:r w:rsidRPr="00CD77AD">
        <w:rPr>
          <w:sz w:val="24"/>
        </w:rPr>
        <w:tab/>
        <w:t>p=p-&gt;next;</w:t>
      </w:r>
      <w:r w:rsidRPr="00CD77AD">
        <w:rPr>
          <w:rFonts w:hint="eastAsia"/>
          <w:sz w:val="24"/>
        </w:rPr>
        <w:t xml:space="preserve"> /*</w:t>
      </w:r>
      <w:r w:rsidRPr="00CD77AD">
        <w:rPr>
          <w:rFonts w:hint="eastAsia"/>
          <w:sz w:val="24"/>
        </w:rPr>
        <w:t>遍历指针</w:t>
      </w:r>
      <w:r w:rsidRPr="00CD77AD">
        <w:rPr>
          <w:rFonts w:hint="eastAsia"/>
          <w:sz w:val="24"/>
        </w:rPr>
        <w:t>p</w:t>
      </w:r>
      <w:r w:rsidRPr="00CD77AD">
        <w:rPr>
          <w:rFonts w:hint="eastAsia"/>
          <w:sz w:val="24"/>
        </w:rPr>
        <w:t>指向下一结点</w:t>
      </w:r>
      <w:r w:rsidRPr="00CD77AD">
        <w:rPr>
          <w:rFonts w:hint="eastAsia"/>
          <w:sz w:val="24"/>
        </w:rPr>
        <w:t xml:space="preserve"> */</w:t>
      </w:r>
    </w:p>
    <w:p w14:paraId="3240A003" w14:textId="77777777" w:rsidR="00191B7B" w:rsidRPr="00CD77AD" w:rsidRDefault="00191B7B" w:rsidP="00191B7B">
      <w:pPr>
        <w:ind w:leftChars="300" w:left="630"/>
        <w:rPr>
          <w:sz w:val="24"/>
        </w:rPr>
      </w:pPr>
      <w:r w:rsidRPr="00CD77AD">
        <w:rPr>
          <w:sz w:val="24"/>
        </w:rPr>
        <w:tab/>
        <w:t>}</w:t>
      </w:r>
    </w:p>
    <w:p w14:paraId="74475626" w14:textId="77777777" w:rsidR="00191B7B" w:rsidRPr="00CD77AD" w:rsidRDefault="00191B7B" w:rsidP="00191B7B">
      <w:pPr>
        <w:ind w:leftChars="300" w:left="630"/>
        <w:rPr>
          <w:sz w:val="24"/>
        </w:rPr>
      </w:pPr>
      <w:r w:rsidRPr="00CD77AD">
        <w:rPr>
          <w:sz w:val="24"/>
        </w:rPr>
        <w:tab/>
      </w:r>
      <w:proofErr w:type="spellStart"/>
      <w:r w:rsidRPr="00CD77AD">
        <w:rPr>
          <w:sz w:val="24"/>
        </w:rPr>
        <w:t>printf</w:t>
      </w:r>
      <w:proofErr w:type="spellEnd"/>
      <w:r w:rsidRPr="00CD77AD">
        <w:rPr>
          <w:sz w:val="24"/>
        </w:rPr>
        <w:t>("\n");</w:t>
      </w:r>
    </w:p>
    <w:p w14:paraId="6FC0DF72" w14:textId="77777777" w:rsidR="00191B7B" w:rsidRPr="00CD77AD" w:rsidRDefault="00191B7B" w:rsidP="00191B7B">
      <w:pPr>
        <w:ind w:firstLineChars="200" w:firstLine="480"/>
        <w:rPr>
          <w:sz w:val="24"/>
        </w:rPr>
      </w:pPr>
      <w:r w:rsidRPr="00CD77AD">
        <w:rPr>
          <w:sz w:val="24"/>
        </w:rPr>
        <w:t>}</w:t>
      </w:r>
    </w:p>
    <w:p w14:paraId="55490B21" w14:textId="77777777" w:rsidR="00191B7B" w:rsidRPr="00CD77AD" w:rsidRDefault="00191B7B" w:rsidP="00191B7B">
      <w:pPr>
        <w:ind w:firstLineChars="200" w:firstLine="480"/>
        <w:rPr>
          <w:sz w:val="24"/>
        </w:rPr>
      </w:pPr>
      <w:r w:rsidRPr="00CD77AD">
        <w:rPr>
          <w:sz w:val="24"/>
        </w:rPr>
        <w:t xml:space="preserve">void </w:t>
      </w:r>
      <w:proofErr w:type="spellStart"/>
      <w:r w:rsidRPr="00CD77AD">
        <w:rPr>
          <w:sz w:val="24"/>
        </w:rPr>
        <w:t>create_list</w:t>
      </w:r>
      <w:proofErr w:type="spellEnd"/>
      <w:r w:rsidRPr="00CD77AD">
        <w:rPr>
          <w:sz w:val="24"/>
        </w:rPr>
        <w:t xml:space="preserve">(struct </w:t>
      </w:r>
      <w:proofErr w:type="spellStart"/>
      <w:r w:rsidRPr="00CD77AD">
        <w:rPr>
          <w:sz w:val="24"/>
        </w:rPr>
        <w:t>s_list</w:t>
      </w:r>
      <w:proofErr w:type="spellEnd"/>
      <w:r w:rsidRPr="00CD77AD">
        <w:rPr>
          <w:sz w:val="24"/>
        </w:rPr>
        <w:t xml:space="preserve"> *</w:t>
      </w:r>
      <w:proofErr w:type="spellStart"/>
      <w:r w:rsidRPr="00CD77AD">
        <w:rPr>
          <w:sz w:val="24"/>
        </w:rPr>
        <w:t>headp,int</w:t>
      </w:r>
      <w:proofErr w:type="spellEnd"/>
      <w:r w:rsidRPr="00CD77AD">
        <w:rPr>
          <w:sz w:val="24"/>
        </w:rPr>
        <w:t xml:space="preserve"> *p)</w:t>
      </w:r>
    </w:p>
    <w:p w14:paraId="6E3CCE6C" w14:textId="77777777" w:rsidR="00191B7B" w:rsidRPr="00CD77AD" w:rsidRDefault="00191B7B" w:rsidP="00191B7B">
      <w:pPr>
        <w:ind w:firstLineChars="200" w:firstLine="480"/>
        <w:rPr>
          <w:sz w:val="24"/>
        </w:rPr>
      </w:pPr>
      <w:r w:rsidRPr="00CD77AD">
        <w:rPr>
          <w:sz w:val="24"/>
        </w:rPr>
        <w:t>{</w:t>
      </w:r>
    </w:p>
    <w:p w14:paraId="2DC7F27B" w14:textId="77777777" w:rsidR="00191B7B" w:rsidRPr="00CD77AD" w:rsidRDefault="00191B7B" w:rsidP="00191B7B">
      <w:pPr>
        <w:ind w:leftChars="300" w:left="630"/>
        <w:rPr>
          <w:sz w:val="24"/>
        </w:rPr>
      </w:pPr>
      <w:r w:rsidRPr="00CD77AD">
        <w:rPr>
          <w:sz w:val="24"/>
        </w:rPr>
        <w:tab/>
        <w:t xml:space="preserve">struct </w:t>
      </w:r>
      <w:proofErr w:type="spellStart"/>
      <w:r w:rsidRPr="00CD77AD">
        <w:rPr>
          <w:sz w:val="24"/>
        </w:rPr>
        <w:t>s_list</w:t>
      </w:r>
      <w:proofErr w:type="spellEnd"/>
      <w:r w:rsidRPr="00CD77AD">
        <w:rPr>
          <w:sz w:val="24"/>
        </w:rPr>
        <w:t xml:space="preserve"> * </w:t>
      </w:r>
      <w:proofErr w:type="spellStart"/>
      <w:r w:rsidRPr="00CD77AD">
        <w:rPr>
          <w:sz w:val="24"/>
        </w:rPr>
        <w:t>loc_head</w:t>
      </w:r>
      <w:proofErr w:type="spellEnd"/>
      <w:r w:rsidRPr="00CD77AD">
        <w:rPr>
          <w:sz w:val="24"/>
        </w:rPr>
        <w:t>=NULL,*tail;</w:t>
      </w:r>
    </w:p>
    <w:p w14:paraId="6AAE2C3A" w14:textId="77777777" w:rsidR="00191B7B" w:rsidRPr="00CD77AD" w:rsidRDefault="00191B7B" w:rsidP="00191B7B">
      <w:pPr>
        <w:ind w:leftChars="300" w:left="630"/>
        <w:rPr>
          <w:sz w:val="24"/>
        </w:rPr>
      </w:pPr>
      <w:r w:rsidRPr="00CD77AD">
        <w:rPr>
          <w:sz w:val="24"/>
        </w:rPr>
        <w:tab/>
        <w:t>if(p[0]==0)</w:t>
      </w:r>
      <w:r w:rsidRPr="00CD77AD">
        <w:rPr>
          <w:rFonts w:hint="eastAsia"/>
          <w:sz w:val="24"/>
        </w:rPr>
        <w:t xml:space="preserve"> /* </w:t>
      </w:r>
      <w:r w:rsidRPr="00CD77AD">
        <w:rPr>
          <w:rFonts w:hint="eastAsia"/>
          <w:sz w:val="24"/>
        </w:rPr>
        <w:t>相当于</w:t>
      </w:r>
      <w:r w:rsidRPr="00CD77AD">
        <w:rPr>
          <w:rFonts w:hint="eastAsia"/>
          <w:sz w:val="24"/>
        </w:rPr>
        <w:t>*p==0 */</w:t>
      </w:r>
    </w:p>
    <w:p w14:paraId="36E39B37" w14:textId="77777777" w:rsidR="00191B7B" w:rsidRPr="00CD77AD" w:rsidRDefault="00191B7B" w:rsidP="00191B7B">
      <w:pPr>
        <w:ind w:leftChars="300" w:left="630"/>
        <w:rPr>
          <w:sz w:val="24"/>
        </w:rPr>
      </w:pPr>
      <w:r w:rsidRPr="00CD77AD">
        <w:rPr>
          <w:sz w:val="24"/>
        </w:rPr>
        <w:tab/>
      </w:r>
      <w:r w:rsidRPr="00CD77AD">
        <w:rPr>
          <w:sz w:val="24"/>
        </w:rPr>
        <w:tab/>
        <w:t>;</w:t>
      </w:r>
    </w:p>
    <w:p w14:paraId="54C66745" w14:textId="77777777" w:rsidR="00191B7B" w:rsidRPr="00CD77AD" w:rsidRDefault="00191B7B" w:rsidP="00191B7B">
      <w:pPr>
        <w:ind w:leftChars="300" w:left="630"/>
        <w:rPr>
          <w:sz w:val="24"/>
        </w:rPr>
      </w:pPr>
      <w:r w:rsidRPr="00CD77AD">
        <w:rPr>
          <w:sz w:val="24"/>
        </w:rPr>
        <w:tab/>
        <w:t>else {</w:t>
      </w:r>
      <w:r w:rsidRPr="00CD77AD">
        <w:rPr>
          <w:rFonts w:hint="eastAsia"/>
          <w:sz w:val="24"/>
        </w:rPr>
        <w:t xml:space="preserve"> /* </w:t>
      </w:r>
      <w:proofErr w:type="spellStart"/>
      <w:r w:rsidRPr="00CD77AD">
        <w:rPr>
          <w:sz w:val="24"/>
        </w:rPr>
        <w:t>loc_head</w:t>
      </w:r>
      <w:proofErr w:type="spellEnd"/>
      <w:r w:rsidRPr="00CD77AD">
        <w:rPr>
          <w:rFonts w:hint="eastAsia"/>
          <w:sz w:val="24"/>
        </w:rPr>
        <w:t>指向动态分配的第一个结点</w:t>
      </w:r>
      <w:r w:rsidRPr="00CD77AD">
        <w:rPr>
          <w:rFonts w:hint="eastAsia"/>
          <w:sz w:val="24"/>
        </w:rPr>
        <w:t xml:space="preserve"> */</w:t>
      </w:r>
    </w:p>
    <w:p w14:paraId="5A74972F" w14:textId="77777777" w:rsidR="00191B7B" w:rsidRPr="00CD77AD" w:rsidRDefault="00191B7B" w:rsidP="00191B7B">
      <w:pPr>
        <w:ind w:leftChars="300" w:left="630"/>
        <w:rPr>
          <w:sz w:val="24"/>
        </w:rPr>
      </w:pPr>
      <w:r w:rsidRPr="00CD77AD">
        <w:rPr>
          <w:sz w:val="24"/>
        </w:rPr>
        <w:tab/>
      </w:r>
      <w:r w:rsidRPr="00CD77AD">
        <w:rPr>
          <w:sz w:val="24"/>
        </w:rPr>
        <w:tab/>
      </w:r>
      <w:proofErr w:type="spellStart"/>
      <w:r w:rsidRPr="00CD77AD">
        <w:rPr>
          <w:sz w:val="24"/>
        </w:rPr>
        <w:t>loc_head</w:t>
      </w:r>
      <w:proofErr w:type="spellEnd"/>
      <w:r w:rsidRPr="00CD77AD">
        <w:rPr>
          <w:sz w:val="24"/>
        </w:rPr>
        <w:t xml:space="preserve">=(struct </w:t>
      </w:r>
      <w:proofErr w:type="spellStart"/>
      <w:r w:rsidRPr="00CD77AD">
        <w:rPr>
          <w:sz w:val="24"/>
        </w:rPr>
        <w:t>s_list</w:t>
      </w:r>
      <w:proofErr w:type="spellEnd"/>
      <w:r w:rsidRPr="00CD77AD">
        <w:rPr>
          <w:sz w:val="24"/>
        </w:rPr>
        <w:t xml:space="preserve"> *)malloc(</w:t>
      </w:r>
      <w:proofErr w:type="spellStart"/>
      <w:r w:rsidRPr="00CD77AD">
        <w:rPr>
          <w:sz w:val="24"/>
        </w:rPr>
        <w:t>sizeof</w:t>
      </w:r>
      <w:proofErr w:type="spellEnd"/>
      <w:r w:rsidRPr="00CD77AD">
        <w:rPr>
          <w:sz w:val="24"/>
        </w:rPr>
        <w:t xml:space="preserve">(struct </w:t>
      </w:r>
      <w:proofErr w:type="spellStart"/>
      <w:r w:rsidRPr="00CD77AD">
        <w:rPr>
          <w:sz w:val="24"/>
        </w:rPr>
        <w:t>s_list</w:t>
      </w:r>
      <w:proofErr w:type="spellEnd"/>
      <w:r w:rsidRPr="00CD77AD">
        <w:rPr>
          <w:sz w:val="24"/>
        </w:rPr>
        <w:t>));</w:t>
      </w:r>
    </w:p>
    <w:p w14:paraId="45D8CD1A" w14:textId="77777777" w:rsidR="00191B7B" w:rsidRPr="00CD77AD" w:rsidRDefault="00191B7B" w:rsidP="00191B7B">
      <w:pPr>
        <w:ind w:leftChars="300" w:left="630"/>
        <w:rPr>
          <w:sz w:val="24"/>
        </w:rPr>
      </w:pPr>
      <w:r w:rsidRPr="00CD77AD">
        <w:rPr>
          <w:sz w:val="24"/>
        </w:rPr>
        <w:tab/>
      </w:r>
      <w:r w:rsidRPr="00CD77AD">
        <w:rPr>
          <w:sz w:val="24"/>
        </w:rPr>
        <w:tab/>
      </w:r>
      <w:proofErr w:type="spellStart"/>
      <w:r w:rsidRPr="00CD77AD">
        <w:rPr>
          <w:sz w:val="24"/>
        </w:rPr>
        <w:t>loc_head</w:t>
      </w:r>
      <w:proofErr w:type="spellEnd"/>
      <w:r w:rsidRPr="00CD77AD">
        <w:rPr>
          <w:sz w:val="24"/>
        </w:rPr>
        <w:t>-&gt;data=*p++;</w:t>
      </w:r>
      <w:r w:rsidRPr="00CD77AD">
        <w:rPr>
          <w:rFonts w:hint="eastAsia"/>
          <w:sz w:val="24"/>
        </w:rPr>
        <w:t xml:space="preserve"> /* </w:t>
      </w:r>
      <w:r w:rsidRPr="00CD77AD">
        <w:rPr>
          <w:rFonts w:hint="eastAsia"/>
          <w:sz w:val="24"/>
        </w:rPr>
        <w:t>对数据域赋值</w:t>
      </w:r>
      <w:r w:rsidRPr="00CD77AD">
        <w:rPr>
          <w:rFonts w:hint="eastAsia"/>
          <w:sz w:val="24"/>
        </w:rPr>
        <w:t xml:space="preserve"> */</w:t>
      </w:r>
    </w:p>
    <w:p w14:paraId="29412EEC" w14:textId="77777777" w:rsidR="00191B7B" w:rsidRPr="00CD77AD" w:rsidRDefault="00191B7B" w:rsidP="00191B7B">
      <w:pPr>
        <w:ind w:leftChars="300" w:left="630"/>
        <w:rPr>
          <w:sz w:val="24"/>
        </w:rPr>
      </w:pPr>
      <w:r w:rsidRPr="00CD77AD">
        <w:rPr>
          <w:sz w:val="24"/>
        </w:rPr>
        <w:tab/>
      </w:r>
      <w:r w:rsidRPr="00CD77AD">
        <w:rPr>
          <w:sz w:val="24"/>
        </w:rPr>
        <w:tab/>
        <w:t>tail=</w:t>
      </w:r>
      <w:proofErr w:type="spellStart"/>
      <w:r w:rsidRPr="00CD77AD">
        <w:rPr>
          <w:sz w:val="24"/>
        </w:rPr>
        <w:t>loc_head</w:t>
      </w:r>
      <w:proofErr w:type="spellEnd"/>
      <w:r w:rsidRPr="00CD77AD">
        <w:rPr>
          <w:sz w:val="24"/>
        </w:rPr>
        <w:t>;</w:t>
      </w:r>
      <w:r w:rsidRPr="00CD77AD">
        <w:rPr>
          <w:rFonts w:hint="eastAsia"/>
          <w:sz w:val="24"/>
        </w:rPr>
        <w:t xml:space="preserve"> /* </w:t>
      </w:r>
      <w:r w:rsidRPr="00CD77AD">
        <w:rPr>
          <w:sz w:val="24"/>
        </w:rPr>
        <w:t>tail</w:t>
      </w:r>
      <w:r w:rsidRPr="00CD77AD">
        <w:rPr>
          <w:rFonts w:hint="eastAsia"/>
          <w:sz w:val="24"/>
        </w:rPr>
        <w:t>指向第一个结点</w:t>
      </w:r>
      <w:r w:rsidRPr="00CD77AD">
        <w:rPr>
          <w:rFonts w:hint="eastAsia"/>
          <w:sz w:val="24"/>
        </w:rPr>
        <w:t xml:space="preserve"> */</w:t>
      </w:r>
    </w:p>
    <w:p w14:paraId="44B1CA5B" w14:textId="77777777" w:rsidR="00191B7B" w:rsidRPr="00CD77AD" w:rsidRDefault="00191B7B" w:rsidP="00191B7B">
      <w:pPr>
        <w:ind w:leftChars="300" w:left="630"/>
        <w:rPr>
          <w:sz w:val="24"/>
        </w:rPr>
      </w:pPr>
      <w:r w:rsidRPr="00CD77AD">
        <w:rPr>
          <w:sz w:val="24"/>
        </w:rPr>
        <w:tab/>
      </w:r>
      <w:r w:rsidRPr="00CD77AD">
        <w:rPr>
          <w:sz w:val="24"/>
        </w:rPr>
        <w:tab/>
        <w:t>while(*p){</w:t>
      </w:r>
      <w:r w:rsidRPr="00CD77AD">
        <w:rPr>
          <w:rFonts w:hint="eastAsia"/>
          <w:sz w:val="24"/>
        </w:rPr>
        <w:t xml:space="preserve"> /* </w:t>
      </w:r>
      <w:r w:rsidRPr="00CD77AD">
        <w:rPr>
          <w:sz w:val="24"/>
        </w:rPr>
        <w:t>tail</w:t>
      </w:r>
      <w:r w:rsidRPr="00CD77AD">
        <w:rPr>
          <w:rFonts w:hint="eastAsia"/>
          <w:sz w:val="24"/>
        </w:rPr>
        <w:t>所指结点的指针域指向动态创建的结点</w:t>
      </w:r>
      <w:r w:rsidRPr="00CD77AD">
        <w:rPr>
          <w:rFonts w:hint="eastAsia"/>
          <w:sz w:val="24"/>
        </w:rPr>
        <w:t xml:space="preserve"> */</w:t>
      </w:r>
    </w:p>
    <w:p w14:paraId="73ACEEDB" w14:textId="77777777" w:rsidR="00191B7B" w:rsidRPr="00CD77AD" w:rsidRDefault="00191B7B" w:rsidP="00191B7B">
      <w:pPr>
        <w:ind w:leftChars="300" w:left="630"/>
        <w:rPr>
          <w:sz w:val="24"/>
        </w:rPr>
      </w:pPr>
      <w:r w:rsidRPr="00CD77AD">
        <w:rPr>
          <w:sz w:val="24"/>
        </w:rPr>
        <w:tab/>
      </w:r>
      <w:r w:rsidRPr="00CD77AD">
        <w:rPr>
          <w:sz w:val="24"/>
        </w:rPr>
        <w:tab/>
      </w:r>
      <w:r w:rsidRPr="00CD77AD">
        <w:rPr>
          <w:sz w:val="24"/>
        </w:rPr>
        <w:tab/>
        <w:t xml:space="preserve">tail-&gt;next=(struct </w:t>
      </w:r>
      <w:proofErr w:type="spellStart"/>
      <w:r w:rsidRPr="00CD77AD">
        <w:rPr>
          <w:sz w:val="24"/>
        </w:rPr>
        <w:t>s_list</w:t>
      </w:r>
      <w:proofErr w:type="spellEnd"/>
      <w:r w:rsidRPr="00CD77AD">
        <w:rPr>
          <w:sz w:val="24"/>
        </w:rPr>
        <w:t xml:space="preserve"> *)malloc(</w:t>
      </w:r>
      <w:proofErr w:type="spellStart"/>
      <w:r w:rsidRPr="00CD77AD">
        <w:rPr>
          <w:sz w:val="24"/>
        </w:rPr>
        <w:t>sizeof</w:t>
      </w:r>
      <w:proofErr w:type="spellEnd"/>
      <w:r w:rsidRPr="00CD77AD">
        <w:rPr>
          <w:sz w:val="24"/>
        </w:rPr>
        <w:t xml:space="preserve">(struct </w:t>
      </w:r>
      <w:proofErr w:type="spellStart"/>
      <w:r w:rsidRPr="00CD77AD">
        <w:rPr>
          <w:sz w:val="24"/>
        </w:rPr>
        <w:t>s_list</w:t>
      </w:r>
      <w:proofErr w:type="spellEnd"/>
      <w:r w:rsidRPr="00CD77AD">
        <w:rPr>
          <w:sz w:val="24"/>
        </w:rPr>
        <w:t>));</w:t>
      </w:r>
    </w:p>
    <w:p w14:paraId="4C5433AE" w14:textId="77777777" w:rsidR="00191B7B" w:rsidRPr="00CD77AD" w:rsidRDefault="00191B7B" w:rsidP="00191B7B">
      <w:pPr>
        <w:ind w:leftChars="300" w:left="630"/>
        <w:rPr>
          <w:sz w:val="24"/>
        </w:rPr>
      </w:pPr>
      <w:r w:rsidRPr="00CD77AD">
        <w:rPr>
          <w:sz w:val="24"/>
        </w:rPr>
        <w:tab/>
      </w:r>
      <w:r w:rsidRPr="00CD77AD">
        <w:rPr>
          <w:sz w:val="24"/>
        </w:rPr>
        <w:tab/>
      </w:r>
      <w:r w:rsidRPr="00CD77AD">
        <w:rPr>
          <w:sz w:val="24"/>
        </w:rPr>
        <w:tab/>
        <w:t>tail=tail-&gt;next;</w:t>
      </w:r>
      <w:r w:rsidRPr="00CD77AD">
        <w:rPr>
          <w:rFonts w:hint="eastAsia"/>
          <w:sz w:val="24"/>
        </w:rPr>
        <w:t xml:space="preserve"> /* </w:t>
      </w:r>
      <w:r w:rsidRPr="00CD77AD">
        <w:rPr>
          <w:sz w:val="24"/>
        </w:rPr>
        <w:t>tail</w:t>
      </w:r>
      <w:r w:rsidRPr="00CD77AD">
        <w:rPr>
          <w:rFonts w:hint="eastAsia"/>
          <w:sz w:val="24"/>
        </w:rPr>
        <w:t>指向新创建的结点</w:t>
      </w:r>
      <w:r w:rsidRPr="00CD77AD">
        <w:rPr>
          <w:rFonts w:hint="eastAsia"/>
          <w:sz w:val="24"/>
        </w:rPr>
        <w:t xml:space="preserve"> */</w:t>
      </w:r>
    </w:p>
    <w:p w14:paraId="554F783F" w14:textId="77777777" w:rsidR="00191B7B" w:rsidRPr="00CD77AD" w:rsidRDefault="00191B7B" w:rsidP="00191B7B">
      <w:pPr>
        <w:ind w:leftChars="300" w:left="630"/>
        <w:rPr>
          <w:sz w:val="24"/>
        </w:rPr>
      </w:pPr>
      <w:r w:rsidRPr="00CD77AD">
        <w:rPr>
          <w:sz w:val="24"/>
        </w:rPr>
        <w:tab/>
      </w:r>
      <w:r w:rsidRPr="00CD77AD">
        <w:rPr>
          <w:sz w:val="24"/>
        </w:rPr>
        <w:tab/>
      </w:r>
      <w:r w:rsidRPr="00CD77AD">
        <w:rPr>
          <w:sz w:val="24"/>
        </w:rPr>
        <w:tab/>
        <w:t>tail-&gt;data=*p++;</w:t>
      </w:r>
      <w:r w:rsidRPr="00CD77AD">
        <w:rPr>
          <w:rFonts w:hint="eastAsia"/>
          <w:sz w:val="24"/>
        </w:rPr>
        <w:t xml:space="preserve"> /* </w:t>
      </w:r>
      <w:r w:rsidRPr="00CD77AD">
        <w:rPr>
          <w:rFonts w:hint="eastAsia"/>
          <w:sz w:val="24"/>
        </w:rPr>
        <w:t>向新创建的结点的数据域赋值</w:t>
      </w:r>
      <w:r w:rsidRPr="00CD77AD">
        <w:rPr>
          <w:rFonts w:hint="eastAsia"/>
          <w:sz w:val="24"/>
        </w:rPr>
        <w:t xml:space="preserve"> */</w:t>
      </w:r>
    </w:p>
    <w:p w14:paraId="64C4E126" w14:textId="77777777" w:rsidR="00191B7B" w:rsidRPr="00CD77AD" w:rsidRDefault="00191B7B" w:rsidP="00191B7B">
      <w:pPr>
        <w:ind w:leftChars="300" w:left="630"/>
        <w:rPr>
          <w:sz w:val="24"/>
        </w:rPr>
      </w:pPr>
      <w:r w:rsidRPr="00CD77AD">
        <w:rPr>
          <w:sz w:val="24"/>
        </w:rPr>
        <w:tab/>
      </w:r>
      <w:r w:rsidRPr="00CD77AD">
        <w:rPr>
          <w:sz w:val="24"/>
        </w:rPr>
        <w:tab/>
        <w:t>}</w:t>
      </w:r>
    </w:p>
    <w:p w14:paraId="6FFE6DF5" w14:textId="77777777" w:rsidR="00191B7B" w:rsidRPr="00CD77AD" w:rsidRDefault="00191B7B" w:rsidP="00191B7B">
      <w:pPr>
        <w:ind w:leftChars="300" w:left="630"/>
        <w:rPr>
          <w:sz w:val="24"/>
        </w:rPr>
      </w:pPr>
      <w:r w:rsidRPr="00CD77AD">
        <w:rPr>
          <w:sz w:val="24"/>
        </w:rPr>
        <w:tab/>
      </w:r>
      <w:r w:rsidRPr="00CD77AD">
        <w:rPr>
          <w:sz w:val="24"/>
        </w:rPr>
        <w:tab/>
        <w:t>tail-&gt;next=NULL;</w:t>
      </w:r>
      <w:r w:rsidRPr="00CD77AD">
        <w:rPr>
          <w:rFonts w:hint="eastAsia"/>
          <w:sz w:val="24"/>
        </w:rPr>
        <w:t xml:space="preserve"> /* </w:t>
      </w:r>
      <w:r w:rsidRPr="00CD77AD">
        <w:rPr>
          <w:rFonts w:hint="eastAsia"/>
          <w:sz w:val="24"/>
        </w:rPr>
        <w:t>对指针域赋</w:t>
      </w:r>
      <w:r w:rsidRPr="00CD77AD">
        <w:rPr>
          <w:sz w:val="24"/>
        </w:rPr>
        <w:t>NULL</w:t>
      </w:r>
      <w:r w:rsidRPr="00CD77AD">
        <w:rPr>
          <w:rFonts w:hint="eastAsia"/>
          <w:sz w:val="24"/>
        </w:rPr>
        <w:t>值</w:t>
      </w:r>
      <w:r w:rsidRPr="00CD77AD">
        <w:rPr>
          <w:rFonts w:hint="eastAsia"/>
          <w:sz w:val="24"/>
        </w:rPr>
        <w:t xml:space="preserve"> */</w:t>
      </w:r>
    </w:p>
    <w:p w14:paraId="0ECD3336" w14:textId="77777777" w:rsidR="00191B7B" w:rsidRPr="00CD77AD" w:rsidRDefault="00191B7B" w:rsidP="00191B7B">
      <w:pPr>
        <w:ind w:leftChars="300" w:left="630"/>
        <w:rPr>
          <w:sz w:val="24"/>
        </w:rPr>
      </w:pPr>
      <w:r w:rsidRPr="00CD77AD">
        <w:rPr>
          <w:sz w:val="24"/>
        </w:rPr>
        <w:tab/>
        <w:t>}</w:t>
      </w:r>
    </w:p>
    <w:p w14:paraId="713264F9" w14:textId="77777777" w:rsidR="00191B7B" w:rsidRPr="00CD77AD" w:rsidRDefault="00191B7B" w:rsidP="00191B7B">
      <w:pPr>
        <w:ind w:leftChars="300" w:left="630"/>
        <w:rPr>
          <w:sz w:val="24"/>
        </w:rPr>
      </w:pPr>
      <w:r w:rsidRPr="00CD77AD">
        <w:rPr>
          <w:sz w:val="24"/>
        </w:rPr>
        <w:tab/>
      </w:r>
      <w:proofErr w:type="spellStart"/>
      <w:r w:rsidRPr="00CD77AD">
        <w:rPr>
          <w:sz w:val="24"/>
        </w:rPr>
        <w:t>headp</w:t>
      </w:r>
      <w:proofErr w:type="spellEnd"/>
      <w:r w:rsidRPr="00CD77AD">
        <w:rPr>
          <w:sz w:val="24"/>
        </w:rPr>
        <w:t>=</w:t>
      </w:r>
      <w:proofErr w:type="spellStart"/>
      <w:r w:rsidRPr="00CD77AD">
        <w:rPr>
          <w:sz w:val="24"/>
        </w:rPr>
        <w:t>loc_head</w:t>
      </w:r>
      <w:proofErr w:type="spellEnd"/>
      <w:r w:rsidRPr="00CD77AD">
        <w:rPr>
          <w:sz w:val="24"/>
        </w:rPr>
        <w:t>;</w:t>
      </w:r>
      <w:r w:rsidRPr="00CD77AD">
        <w:rPr>
          <w:rFonts w:hint="eastAsia"/>
          <w:sz w:val="24"/>
        </w:rPr>
        <w:t xml:space="preserve"> /* </w:t>
      </w:r>
      <w:r w:rsidRPr="00CD77AD">
        <w:rPr>
          <w:rFonts w:hint="eastAsia"/>
          <w:sz w:val="24"/>
        </w:rPr>
        <w:t>使头指针</w:t>
      </w:r>
      <w:proofErr w:type="spellStart"/>
      <w:r w:rsidRPr="00CD77AD">
        <w:rPr>
          <w:sz w:val="24"/>
        </w:rPr>
        <w:t>headp</w:t>
      </w:r>
      <w:proofErr w:type="spellEnd"/>
      <w:r w:rsidRPr="00CD77AD">
        <w:rPr>
          <w:rFonts w:hint="eastAsia"/>
          <w:sz w:val="24"/>
        </w:rPr>
        <w:t>指向新创建的链表</w:t>
      </w:r>
      <w:r w:rsidRPr="00CD77AD">
        <w:rPr>
          <w:rFonts w:hint="eastAsia"/>
          <w:sz w:val="24"/>
        </w:rPr>
        <w:t xml:space="preserve"> */</w:t>
      </w:r>
    </w:p>
    <w:p w14:paraId="355893CD" w14:textId="77777777" w:rsidR="00191B7B" w:rsidRPr="00CD77AD" w:rsidRDefault="00191B7B" w:rsidP="00191B7B">
      <w:pPr>
        <w:ind w:firstLine="420"/>
        <w:rPr>
          <w:sz w:val="24"/>
        </w:rPr>
      </w:pPr>
      <w:r w:rsidRPr="00CD77AD">
        <w:rPr>
          <w:sz w:val="24"/>
        </w:rPr>
        <w:t>}</w:t>
      </w:r>
    </w:p>
    <w:p w14:paraId="222AF651" w14:textId="77777777" w:rsidR="00191B7B" w:rsidRPr="00593672" w:rsidRDefault="00191B7B" w:rsidP="00191B7B">
      <w:pPr>
        <w:spacing w:line="360" w:lineRule="auto"/>
        <w:ind w:firstLine="480"/>
        <w:rPr>
          <w:sz w:val="24"/>
        </w:rPr>
      </w:pPr>
      <w:r w:rsidRPr="00885843">
        <w:rPr>
          <w:rFonts w:hAnsi="宋体"/>
          <w:b/>
          <w:sz w:val="24"/>
        </w:rPr>
        <w:t>解答：</w:t>
      </w:r>
    </w:p>
    <w:p w14:paraId="653848E8" w14:textId="77777777" w:rsidR="00191B7B" w:rsidRPr="00700C94" w:rsidRDefault="00191B7B" w:rsidP="00191B7B">
      <w:pPr>
        <w:pStyle w:val="af6"/>
        <w:snapToGrid w:val="0"/>
        <w:spacing w:line="360" w:lineRule="auto"/>
        <w:ind w:left="360" w:firstLineChars="0" w:firstLine="0"/>
        <w:rPr>
          <w:sz w:val="24"/>
        </w:rPr>
      </w:pPr>
      <w:r w:rsidRPr="00700C94">
        <w:rPr>
          <w:rFonts w:hAnsi="宋体"/>
          <w:sz w:val="24"/>
        </w:rPr>
        <w:t>替换后的程序如下所示：</w:t>
      </w:r>
    </w:p>
    <w:p w14:paraId="3B51D10F" w14:textId="77777777" w:rsidR="00191B7B" w:rsidRPr="0070712B" w:rsidRDefault="00191B7B" w:rsidP="00191B7B">
      <w:pPr>
        <w:ind w:leftChars="300" w:left="630"/>
        <w:rPr>
          <w:sz w:val="24"/>
        </w:rPr>
      </w:pPr>
      <w:r w:rsidRPr="0070712B">
        <w:rPr>
          <w:sz w:val="24"/>
        </w:rPr>
        <w:t>#include "</w:t>
      </w:r>
      <w:proofErr w:type="spellStart"/>
      <w:r w:rsidRPr="0070712B">
        <w:rPr>
          <w:sz w:val="24"/>
        </w:rPr>
        <w:t>stdio.h</w:t>
      </w:r>
      <w:proofErr w:type="spellEnd"/>
      <w:r w:rsidRPr="0070712B">
        <w:rPr>
          <w:sz w:val="24"/>
        </w:rPr>
        <w:t>"</w:t>
      </w:r>
    </w:p>
    <w:p w14:paraId="4CCE120D" w14:textId="77777777" w:rsidR="00191B7B" w:rsidRPr="0070712B" w:rsidRDefault="00191B7B" w:rsidP="00191B7B">
      <w:pPr>
        <w:ind w:leftChars="300" w:left="630"/>
        <w:rPr>
          <w:sz w:val="24"/>
        </w:rPr>
      </w:pPr>
      <w:r w:rsidRPr="0070712B">
        <w:rPr>
          <w:sz w:val="24"/>
        </w:rPr>
        <w:t>#include "</w:t>
      </w:r>
      <w:proofErr w:type="spellStart"/>
      <w:r w:rsidRPr="0070712B">
        <w:rPr>
          <w:sz w:val="24"/>
        </w:rPr>
        <w:t>stdlib.h</w:t>
      </w:r>
      <w:proofErr w:type="spellEnd"/>
      <w:r w:rsidRPr="0070712B">
        <w:rPr>
          <w:sz w:val="24"/>
        </w:rPr>
        <w:t>"</w:t>
      </w:r>
    </w:p>
    <w:p w14:paraId="18976241" w14:textId="77777777" w:rsidR="00191B7B" w:rsidRPr="0070712B" w:rsidRDefault="00191B7B" w:rsidP="00191B7B">
      <w:pPr>
        <w:ind w:leftChars="300" w:left="630"/>
        <w:rPr>
          <w:sz w:val="24"/>
        </w:rPr>
      </w:pPr>
      <w:r w:rsidRPr="0070712B">
        <w:rPr>
          <w:sz w:val="24"/>
        </w:rPr>
        <w:t xml:space="preserve">struct </w:t>
      </w:r>
      <w:proofErr w:type="spellStart"/>
      <w:r w:rsidRPr="0070712B">
        <w:rPr>
          <w:sz w:val="24"/>
        </w:rPr>
        <w:t>s_list</w:t>
      </w:r>
      <w:proofErr w:type="spellEnd"/>
    </w:p>
    <w:p w14:paraId="02A10FD0" w14:textId="77777777" w:rsidR="00191B7B" w:rsidRPr="0070712B" w:rsidRDefault="00191B7B" w:rsidP="00191B7B">
      <w:pPr>
        <w:ind w:leftChars="300" w:left="630"/>
        <w:rPr>
          <w:sz w:val="24"/>
        </w:rPr>
      </w:pPr>
      <w:r w:rsidRPr="0070712B">
        <w:rPr>
          <w:sz w:val="24"/>
        </w:rPr>
        <w:t>{</w:t>
      </w:r>
    </w:p>
    <w:p w14:paraId="77E85AE0" w14:textId="77777777" w:rsidR="00191B7B" w:rsidRPr="0070712B" w:rsidRDefault="00191B7B" w:rsidP="00191B7B">
      <w:pPr>
        <w:ind w:leftChars="300" w:left="630"/>
        <w:rPr>
          <w:sz w:val="24"/>
        </w:rPr>
      </w:pPr>
      <w:r w:rsidRPr="0070712B">
        <w:rPr>
          <w:rFonts w:hint="eastAsia"/>
          <w:sz w:val="24"/>
        </w:rPr>
        <w:t xml:space="preserve">    int data;            /* </w:t>
      </w:r>
      <w:r w:rsidRPr="0070712B">
        <w:rPr>
          <w:rFonts w:hint="eastAsia"/>
          <w:sz w:val="24"/>
        </w:rPr>
        <w:t>数据域</w:t>
      </w:r>
      <w:r w:rsidRPr="0070712B">
        <w:rPr>
          <w:rFonts w:hint="eastAsia"/>
          <w:sz w:val="24"/>
        </w:rPr>
        <w:t xml:space="preserve"> */</w:t>
      </w:r>
    </w:p>
    <w:p w14:paraId="27F34C0C" w14:textId="77777777" w:rsidR="00191B7B" w:rsidRPr="0070712B" w:rsidRDefault="00191B7B" w:rsidP="00191B7B">
      <w:pPr>
        <w:ind w:leftChars="300" w:left="630"/>
        <w:rPr>
          <w:sz w:val="24"/>
        </w:rPr>
      </w:pPr>
      <w:r w:rsidRPr="0070712B">
        <w:rPr>
          <w:rFonts w:hint="eastAsia"/>
          <w:sz w:val="24"/>
        </w:rPr>
        <w:t xml:space="preserve">    struct </w:t>
      </w:r>
      <w:proofErr w:type="spellStart"/>
      <w:r w:rsidRPr="0070712B">
        <w:rPr>
          <w:rFonts w:hint="eastAsia"/>
          <w:sz w:val="24"/>
        </w:rPr>
        <w:t>s_list</w:t>
      </w:r>
      <w:proofErr w:type="spellEnd"/>
      <w:r w:rsidRPr="0070712B">
        <w:rPr>
          <w:rFonts w:hint="eastAsia"/>
          <w:sz w:val="24"/>
        </w:rPr>
        <w:t xml:space="preserve"> *next; /* </w:t>
      </w:r>
      <w:r w:rsidRPr="0070712B">
        <w:rPr>
          <w:rFonts w:hint="eastAsia"/>
          <w:sz w:val="24"/>
        </w:rPr>
        <w:t>指针域</w:t>
      </w:r>
      <w:r w:rsidRPr="0070712B">
        <w:rPr>
          <w:rFonts w:hint="eastAsia"/>
          <w:sz w:val="24"/>
        </w:rPr>
        <w:t xml:space="preserve"> */</w:t>
      </w:r>
    </w:p>
    <w:p w14:paraId="3BB93EE7" w14:textId="77777777" w:rsidR="00191B7B" w:rsidRPr="0070712B" w:rsidRDefault="00191B7B" w:rsidP="00191B7B">
      <w:pPr>
        <w:ind w:leftChars="300" w:left="630"/>
        <w:rPr>
          <w:sz w:val="24"/>
        </w:rPr>
      </w:pPr>
      <w:r w:rsidRPr="0070712B">
        <w:rPr>
          <w:sz w:val="24"/>
        </w:rPr>
        <w:t>};</w:t>
      </w:r>
    </w:p>
    <w:p w14:paraId="4CAEF5E4" w14:textId="77777777" w:rsidR="00191B7B" w:rsidRPr="0070712B" w:rsidRDefault="00191B7B" w:rsidP="00191B7B">
      <w:pPr>
        <w:ind w:leftChars="300" w:left="630"/>
        <w:rPr>
          <w:sz w:val="24"/>
        </w:rPr>
      </w:pPr>
      <w:r w:rsidRPr="0070712B">
        <w:rPr>
          <w:rFonts w:hint="eastAsia"/>
          <w:sz w:val="24"/>
        </w:rPr>
        <w:lastRenderedPageBreak/>
        <w:t xml:space="preserve">void </w:t>
      </w:r>
      <w:proofErr w:type="spellStart"/>
      <w:r w:rsidRPr="0070712B">
        <w:rPr>
          <w:rFonts w:hint="eastAsia"/>
          <w:sz w:val="24"/>
        </w:rPr>
        <w:t>create_list</w:t>
      </w:r>
      <w:proofErr w:type="spellEnd"/>
      <w:r w:rsidRPr="0070712B">
        <w:rPr>
          <w:rFonts w:hint="eastAsia"/>
          <w:sz w:val="24"/>
        </w:rPr>
        <w:t xml:space="preserve">(struct </w:t>
      </w:r>
      <w:proofErr w:type="spellStart"/>
      <w:r w:rsidRPr="0070712B">
        <w:rPr>
          <w:rFonts w:hint="eastAsia"/>
          <w:sz w:val="24"/>
        </w:rPr>
        <w:t>s_list</w:t>
      </w:r>
      <w:proofErr w:type="spellEnd"/>
      <w:r w:rsidRPr="0070712B">
        <w:rPr>
          <w:rFonts w:hint="eastAsia"/>
          <w:sz w:val="24"/>
        </w:rPr>
        <w:t xml:space="preserve"> **</w:t>
      </w:r>
      <w:proofErr w:type="spellStart"/>
      <w:r w:rsidRPr="0070712B">
        <w:rPr>
          <w:rFonts w:hint="eastAsia"/>
          <w:sz w:val="24"/>
        </w:rPr>
        <w:t>headp</w:t>
      </w:r>
      <w:proofErr w:type="spellEnd"/>
      <w:r w:rsidRPr="0070712B">
        <w:rPr>
          <w:rFonts w:hint="eastAsia"/>
          <w:sz w:val="24"/>
        </w:rPr>
        <w:t>, int *p); //</w:t>
      </w:r>
      <w:r w:rsidRPr="0070712B">
        <w:rPr>
          <w:rFonts w:hint="eastAsia"/>
          <w:sz w:val="24"/>
        </w:rPr>
        <w:t>传入二级指针</w:t>
      </w:r>
    </w:p>
    <w:p w14:paraId="6F1BFABA" w14:textId="77777777" w:rsidR="00191B7B" w:rsidRPr="0070712B" w:rsidRDefault="00191B7B" w:rsidP="00191B7B">
      <w:pPr>
        <w:ind w:leftChars="300" w:left="630"/>
        <w:rPr>
          <w:sz w:val="24"/>
        </w:rPr>
      </w:pPr>
      <w:r w:rsidRPr="0070712B">
        <w:rPr>
          <w:sz w:val="24"/>
        </w:rPr>
        <w:t>void main(void)</w:t>
      </w:r>
    </w:p>
    <w:p w14:paraId="1F6E95AD" w14:textId="77777777" w:rsidR="00191B7B" w:rsidRPr="0070712B" w:rsidRDefault="00191B7B" w:rsidP="00191B7B">
      <w:pPr>
        <w:ind w:leftChars="300" w:left="630"/>
        <w:rPr>
          <w:sz w:val="24"/>
        </w:rPr>
      </w:pPr>
      <w:r w:rsidRPr="0070712B">
        <w:rPr>
          <w:sz w:val="24"/>
        </w:rPr>
        <w:t>{</w:t>
      </w:r>
    </w:p>
    <w:p w14:paraId="7070DB19" w14:textId="77777777" w:rsidR="00191B7B" w:rsidRPr="0070712B" w:rsidRDefault="00191B7B" w:rsidP="00191B7B">
      <w:pPr>
        <w:ind w:leftChars="300" w:left="630"/>
        <w:rPr>
          <w:sz w:val="24"/>
        </w:rPr>
      </w:pPr>
      <w:r w:rsidRPr="0070712B">
        <w:rPr>
          <w:sz w:val="24"/>
        </w:rPr>
        <w:t xml:space="preserve">    struct </w:t>
      </w:r>
      <w:proofErr w:type="spellStart"/>
      <w:r w:rsidRPr="0070712B">
        <w:rPr>
          <w:sz w:val="24"/>
        </w:rPr>
        <w:t>s_list</w:t>
      </w:r>
      <w:proofErr w:type="spellEnd"/>
      <w:r w:rsidRPr="0070712B">
        <w:rPr>
          <w:sz w:val="24"/>
        </w:rPr>
        <w:t xml:space="preserve"> *head = NULL, *p;</w:t>
      </w:r>
    </w:p>
    <w:p w14:paraId="34923256" w14:textId="77777777" w:rsidR="00191B7B" w:rsidRPr="0070712B" w:rsidRDefault="00191B7B" w:rsidP="00191B7B">
      <w:pPr>
        <w:ind w:leftChars="300" w:left="630"/>
        <w:rPr>
          <w:sz w:val="24"/>
        </w:rPr>
      </w:pPr>
      <w:r w:rsidRPr="0070712B">
        <w:rPr>
          <w:rFonts w:hint="eastAsia"/>
          <w:sz w:val="24"/>
        </w:rPr>
        <w:t xml:space="preserve">    int s[] = {1, 2, 3, 4, 5, 6, 7, 8, 0}; /* 0</w:t>
      </w:r>
      <w:r w:rsidRPr="0070712B">
        <w:rPr>
          <w:rFonts w:hint="eastAsia"/>
          <w:sz w:val="24"/>
        </w:rPr>
        <w:t>为结束标记</w:t>
      </w:r>
      <w:r w:rsidRPr="0070712B">
        <w:rPr>
          <w:rFonts w:hint="eastAsia"/>
          <w:sz w:val="24"/>
        </w:rPr>
        <w:t xml:space="preserve"> */</w:t>
      </w:r>
    </w:p>
    <w:p w14:paraId="67A1E894" w14:textId="77777777" w:rsidR="00191B7B" w:rsidRPr="0070712B" w:rsidRDefault="00191B7B" w:rsidP="00191B7B">
      <w:pPr>
        <w:ind w:leftChars="300" w:left="630"/>
        <w:rPr>
          <w:sz w:val="24"/>
        </w:rPr>
      </w:pPr>
      <w:r w:rsidRPr="0070712B">
        <w:rPr>
          <w:rFonts w:hint="eastAsia"/>
          <w:sz w:val="24"/>
        </w:rPr>
        <w:t xml:space="preserve">    </w:t>
      </w:r>
      <w:proofErr w:type="spellStart"/>
      <w:r w:rsidRPr="0070712B">
        <w:rPr>
          <w:rFonts w:hint="eastAsia"/>
          <w:sz w:val="24"/>
        </w:rPr>
        <w:t>create_list</w:t>
      </w:r>
      <w:proofErr w:type="spellEnd"/>
      <w:r w:rsidRPr="0070712B">
        <w:rPr>
          <w:rFonts w:hint="eastAsia"/>
          <w:sz w:val="24"/>
        </w:rPr>
        <w:t xml:space="preserve">(&amp;head, s);                 /* </w:t>
      </w:r>
      <w:r w:rsidRPr="0070712B">
        <w:rPr>
          <w:rFonts w:hint="eastAsia"/>
          <w:sz w:val="24"/>
        </w:rPr>
        <w:t>创建新链表</w:t>
      </w:r>
      <w:r w:rsidRPr="0070712B">
        <w:rPr>
          <w:rFonts w:hint="eastAsia"/>
          <w:sz w:val="24"/>
        </w:rPr>
        <w:t xml:space="preserve"> */</w:t>
      </w:r>
    </w:p>
    <w:p w14:paraId="49645FB7" w14:textId="77777777" w:rsidR="00191B7B" w:rsidRPr="0070712B" w:rsidRDefault="00191B7B" w:rsidP="00191B7B">
      <w:pPr>
        <w:ind w:leftChars="300" w:left="630"/>
        <w:rPr>
          <w:sz w:val="24"/>
        </w:rPr>
      </w:pPr>
      <w:r w:rsidRPr="0070712B">
        <w:rPr>
          <w:rFonts w:hint="eastAsia"/>
          <w:sz w:val="24"/>
        </w:rPr>
        <w:t xml:space="preserve">    //</w:t>
      </w:r>
      <w:r w:rsidRPr="0070712B">
        <w:rPr>
          <w:rFonts w:hint="eastAsia"/>
          <w:sz w:val="24"/>
        </w:rPr>
        <w:t>传入</w:t>
      </w:r>
      <w:r w:rsidRPr="0070712B">
        <w:rPr>
          <w:rFonts w:hint="eastAsia"/>
          <w:sz w:val="24"/>
        </w:rPr>
        <w:t>head</w:t>
      </w:r>
      <w:r w:rsidRPr="0070712B">
        <w:rPr>
          <w:rFonts w:hint="eastAsia"/>
          <w:sz w:val="24"/>
        </w:rPr>
        <w:t>的地址，否则复制型的传参不会改变</w:t>
      </w:r>
      <w:r w:rsidRPr="0070712B">
        <w:rPr>
          <w:rFonts w:hint="eastAsia"/>
          <w:sz w:val="24"/>
        </w:rPr>
        <w:t>head</w:t>
      </w:r>
      <w:r w:rsidRPr="0070712B">
        <w:rPr>
          <w:rFonts w:hint="eastAsia"/>
          <w:sz w:val="24"/>
        </w:rPr>
        <w:t>的值</w:t>
      </w:r>
    </w:p>
    <w:p w14:paraId="2AB8C32D" w14:textId="77777777" w:rsidR="00191B7B" w:rsidRPr="0070712B" w:rsidRDefault="00191B7B" w:rsidP="00191B7B">
      <w:pPr>
        <w:ind w:leftChars="300" w:left="630"/>
        <w:rPr>
          <w:sz w:val="24"/>
        </w:rPr>
      </w:pPr>
      <w:r w:rsidRPr="0070712B">
        <w:rPr>
          <w:rFonts w:hint="eastAsia"/>
          <w:sz w:val="24"/>
        </w:rPr>
        <w:t xml:space="preserve">    p = head; /*</w:t>
      </w:r>
      <w:r w:rsidRPr="0070712B">
        <w:rPr>
          <w:rFonts w:hint="eastAsia"/>
          <w:sz w:val="24"/>
        </w:rPr>
        <w:t>遍历指针</w:t>
      </w:r>
      <w:r w:rsidRPr="0070712B">
        <w:rPr>
          <w:rFonts w:hint="eastAsia"/>
          <w:sz w:val="24"/>
        </w:rPr>
        <w:t>p</w:t>
      </w:r>
      <w:r w:rsidRPr="0070712B">
        <w:rPr>
          <w:rFonts w:hint="eastAsia"/>
          <w:sz w:val="24"/>
        </w:rPr>
        <w:t>指向链头</w:t>
      </w:r>
      <w:r w:rsidRPr="0070712B">
        <w:rPr>
          <w:rFonts w:hint="eastAsia"/>
          <w:sz w:val="24"/>
        </w:rPr>
        <w:t xml:space="preserve"> */</w:t>
      </w:r>
    </w:p>
    <w:p w14:paraId="0D246B12" w14:textId="77777777" w:rsidR="00191B7B" w:rsidRPr="0070712B" w:rsidRDefault="00191B7B" w:rsidP="00191B7B">
      <w:pPr>
        <w:ind w:leftChars="300" w:left="630"/>
        <w:rPr>
          <w:sz w:val="24"/>
        </w:rPr>
      </w:pPr>
      <w:r w:rsidRPr="0070712B">
        <w:rPr>
          <w:sz w:val="24"/>
        </w:rPr>
        <w:t xml:space="preserve">    while (p)</w:t>
      </w:r>
    </w:p>
    <w:p w14:paraId="492C3D39" w14:textId="77777777" w:rsidR="00191B7B" w:rsidRPr="0070712B" w:rsidRDefault="00191B7B" w:rsidP="00191B7B">
      <w:pPr>
        <w:ind w:leftChars="300" w:left="630"/>
        <w:rPr>
          <w:sz w:val="24"/>
        </w:rPr>
      </w:pPr>
      <w:r w:rsidRPr="0070712B">
        <w:rPr>
          <w:sz w:val="24"/>
        </w:rPr>
        <w:t xml:space="preserve">    {</w:t>
      </w:r>
    </w:p>
    <w:p w14:paraId="41358993" w14:textId="77777777" w:rsidR="00191B7B" w:rsidRPr="0070712B" w:rsidRDefault="00191B7B" w:rsidP="00191B7B">
      <w:pPr>
        <w:ind w:leftChars="300" w:left="630"/>
        <w:rPr>
          <w:sz w:val="24"/>
        </w:rPr>
      </w:pPr>
      <w:r w:rsidRPr="0070712B">
        <w:rPr>
          <w:rFonts w:hint="eastAsia"/>
          <w:sz w:val="24"/>
        </w:rPr>
        <w:t xml:space="preserve">        </w:t>
      </w:r>
      <w:proofErr w:type="spellStart"/>
      <w:r w:rsidRPr="0070712B">
        <w:rPr>
          <w:rFonts w:hint="eastAsia"/>
          <w:sz w:val="24"/>
        </w:rPr>
        <w:t>printf</w:t>
      </w:r>
      <w:proofErr w:type="spellEnd"/>
      <w:r w:rsidRPr="0070712B">
        <w:rPr>
          <w:rFonts w:hint="eastAsia"/>
          <w:sz w:val="24"/>
        </w:rPr>
        <w:t xml:space="preserve">("%d\t", p-&gt;data); /* </w:t>
      </w:r>
      <w:r w:rsidRPr="0070712B">
        <w:rPr>
          <w:rFonts w:hint="eastAsia"/>
          <w:sz w:val="24"/>
        </w:rPr>
        <w:t>输出数据域的值</w:t>
      </w:r>
      <w:r w:rsidRPr="0070712B">
        <w:rPr>
          <w:rFonts w:hint="eastAsia"/>
          <w:sz w:val="24"/>
        </w:rPr>
        <w:t xml:space="preserve"> */</w:t>
      </w:r>
    </w:p>
    <w:p w14:paraId="3DEBAC63" w14:textId="77777777" w:rsidR="00191B7B" w:rsidRPr="0070712B" w:rsidRDefault="00191B7B" w:rsidP="00191B7B">
      <w:pPr>
        <w:ind w:leftChars="300" w:left="630"/>
        <w:rPr>
          <w:sz w:val="24"/>
        </w:rPr>
      </w:pPr>
      <w:r w:rsidRPr="0070712B">
        <w:rPr>
          <w:rFonts w:hint="eastAsia"/>
          <w:sz w:val="24"/>
        </w:rPr>
        <w:t xml:space="preserve">        p = p-&gt;next;             /*</w:t>
      </w:r>
      <w:r w:rsidRPr="0070712B">
        <w:rPr>
          <w:rFonts w:hint="eastAsia"/>
          <w:sz w:val="24"/>
        </w:rPr>
        <w:t>遍历指针</w:t>
      </w:r>
      <w:r w:rsidRPr="0070712B">
        <w:rPr>
          <w:rFonts w:hint="eastAsia"/>
          <w:sz w:val="24"/>
        </w:rPr>
        <w:t>p</w:t>
      </w:r>
      <w:r w:rsidRPr="0070712B">
        <w:rPr>
          <w:rFonts w:hint="eastAsia"/>
          <w:sz w:val="24"/>
        </w:rPr>
        <w:t>指向下一结点</w:t>
      </w:r>
      <w:r w:rsidRPr="0070712B">
        <w:rPr>
          <w:rFonts w:hint="eastAsia"/>
          <w:sz w:val="24"/>
        </w:rPr>
        <w:t xml:space="preserve"> */</w:t>
      </w:r>
    </w:p>
    <w:p w14:paraId="15411F98" w14:textId="77777777" w:rsidR="00191B7B" w:rsidRPr="0070712B" w:rsidRDefault="00191B7B" w:rsidP="00191B7B">
      <w:pPr>
        <w:ind w:leftChars="300" w:left="630"/>
        <w:rPr>
          <w:sz w:val="24"/>
        </w:rPr>
      </w:pPr>
      <w:r w:rsidRPr="0070712B">
        <w:rPr>
          <w:sz w:val="24"/>
        </w:rPr>
        <w:t xml:space="preserve">    }</w:t>
      </w:r>
    </w:p>
    <w:p w14:paraId="7E65C496" w14:textId="77777777" w:rsidR="00191B7B" w:rsidRPr="0070712B" w:rsidRDefault="00191B7B" w:rsidP="00191B7B">
      <w:pPr>
        <w:ind w:leftChars="300" w:left="630"/>
        <w:rPr>
          <w:sz w:val="24"/>
        </w:rPr>
      </w:pPr>
      <w:r w:rsidRPr="0070712B">
        <w:rPr>
          <w:sz w:val="24"/>
        </w:rPr>
        <w:t xml:space="preserve">    </w:t>
      </w:r>
      <w:proofErr w:type="spellStart"/>
      <w:r w:rsidRPr="0070712B">
        <w:rPr>
          <w:sz w:val="24"/>
        </w:rPr>
        <w:t>printf</w:t>
      </w:r>
      <w:proofErr w:type="spellEnd"/>
      <w:r w:rsidRPr="0070712B">
        <w:rPr>
          <w:sz w:val="24"/>
        </w:rPr>
        <w:t>("\n");</w:t>
      </w:r>
    </w:p>
    <w:p w14:paraId="21339B71" w14:textId="77777777" w:rsidR="00191B7B" w:rsidRPr="0070712B" w:rsidRDefault="00191B7B" w:rsidP="00191B7B">
      <w:pPr>
        <w:ind w:leftChars="300" w:left="630"/>
        <w:rPr>
          <w:sz w:val="24"/>
        </w:rPr>
      </w:pPr>
      <w:r w:rsidRPr="0070712B">
        <w:rPr>
          <w:sz w:val="24"/>
        </w:rPr>
        <w:t>}</w:t>
      </w:r>
    </w:p>
    <w:p w14:paraId="53DEF5B9" w14:textId="77777777" w:rsidR="00191B7B" w:rsidRPr="0070712B" w:rsidRDefault="00191B7B" w:rsidP="00191B7B">
      <w:pPr>
        <w:ind w:leftChars="300" w:left="630"/>
        <w:rPr>
          <w:sz w:val="24"/>
        </w:rPr>
      </w:pPr>
      <w:r w:rsidRPr="0070712B">
        <w:rPr>
          <w:rFonts w:hint="eastAsia"/>
          <w:sz w:val="24"/>
        </w:rPr>
        <w:t xml:space="preserve">void </w:t>
      </w:r>
      <w:proofErr w:type="spellStart"/>
      <w:r w:rsidRPr="0070712B">
        <w:rPr>
          <w:rFonts w:hint="eastAsia"/>
          <w:sz w:val="24"/>
        </w:rPr>
        <w:t>create_list</w:t>
      </w:r>
      <w:proofErr w:type="spellEnd"/>
      <w:r w:rsidRPr="0070712B">
        <w:rPr>
          <w:rFonts w:hint="eastAsia"/>
          <w:sz w:val="24"/>
        </w:rPr>
        <w:t xml:space="preserve">(struct </w:t>
      </w:r>
      <w:proofErr w:type="spellStart"/>
      <w:r w:rsidRPr="0070712B">
        <w:rPr>
          <w:rFonts w:hint="eastAsia"/>
          <w:sz w:val="24"/>
        </w:rPr>
        <w:t>s_list</w:t>
      </w:r>
      <w:proofErr w:type="spellEnd"/>
      <w:r w:rsidRPr="0070712B">
        <w:rPr>
          <w:rFonts w:hint="eastAsia"/>
          <w:sz w:val="24"/>
        </w:rPr>
        <w:t xml:space="preserve"> **</w:t>
      </w:r>
      <w:proofErr w:type="spellStart"/>
      <w:r w:rsidRPr="0070712B">
        <w:rPr>
          <w:rFonts w:hint="eastAsia"/>
          <w:sz w:val="24"/>
        </w:rPr>
        <w:t>headp</w:t>
      </w:r>
      <w:proofErr w:type="spellEnd"/>
      <w:r w:rsidRPr="0070712B">
        <w:rPr>
          <w:rFonts w:hint="eastAsia"/>
          <w:sz w:val="24"/>
        </w:rPr>
        <w:t>, int *p) //</w:t>
      </w:r>
      <w:r w:rsidRPr="0070712B">
        <w:rPr>
          <w:rFonts w:hint="eastAsia"/>
          <w:sz w:val="24"/>
        </w:rPr>
        <w:t>传入二级指针</w:t>
      </w:r>
    </w:p>
    <w:p w14:paraId="2B859279" w14:textId="77777777" w:rsidR="00191B7B" w:rsidRPr="0070712B" w:rsidRDefault="00191B7B" w:rsidP="00191B7B">
      <w:pPr>
        <w:ind w:leftChars="300" w:left="630"/>
        <w:rPr>
          <w:sz w:val="24"/>
        </w:rPr>
      </w:pPr>
      <w:r w:rsidRPr="0070712B">
        <w:rPr>
          <w:sz w:val="24"/>
        </w:rPr>
        <w:t>{</w:t>
      </w:r>
    </w:p>
    <w:p w14:paraId="3E5104BF" w14:textId="77777777" w:rsidR="00191B7B" w:rsidRPr="0070712B" w:rsidRDefault="00191B7B" w:rsidP="00191B7B">
      <w:pPr>
        <w:ind w:leftChars="300" w:left="630"/>
        <w:rPr>
          <w:sz w:val="24"/>
        </w:rPr>
      </w:pPr>
      <w:r w:rsidRPr="0070712B">
        <w:rPr>
          <w:sz w:val="24"/>
        </w:rPr>
        <w:t xml:space="preserve">    struct </w:t>
      </w:r>
      <w:proofErr w:type="spellStart"/>
      <w:r w:rsidRPr="0070712B">
        <w:rPr>
          <w:sz w:val="24"/>
        </w:rPr>
        <w:t>s_list</w:t>
      </w:r>
      <w:proofErr w:type="spellEnd"/>
      <w:r w:rsidRPr="0070712B">
        <w:rPr>
          <w:sz w:val="24"/>
        </w:rPr>
        <w:t xml:space="preserve"> *</w:t>
      </w:r>
      <w:proofErr w:type="spellStart"/>
      <w:r w:rsidRPr="0070712B">
        <w:rPr>
          <w:sz w:val="24"/>
        </w:rPr>
        <w:t>loc_head</w:t>
      </w:r>
      <w:proofErr w:type="spellEnd"/>
      <w:r w:rsidRPr="0070712B">
        <w:rPr>
          <w:sz w:val="24"/>
        </w:rPr>
        <w:t xml:space="preserve"> = NULL, *tail;</w:t>
      </w:r>
    </w:p>
    <w:p w14:paraId="452FF697" w14:textId="77777777" w:rsidR="00191B7B" w:rsidRPr="0070712B" w:rsidRDefault="00191B7B" w:rsidP="00191B7B">
      <w:pPr>
        <w:ind w:leftChars="300" w:left="630"/>
        <w:rPr>
          <w:sz w:val="24"/>
        </w:rPr>
      </w:pPr>
      <w:r w:rsidRPr="0070712B">
        <w:rPr>
          <w:rFonts w:hint="eastAsia"/>
          <w:sz w:val="24"/>
        </w:rPr>
        <w:t xml:space="preserve">    if (p[0] == 0) /* </w:t>
      </w:r>
      <w:r w:rsidRPr="0070712B">
        <w:rPr>
          <w:rFonts w:hint="eastAsia"/>
          <w:sz w:val="24"/>
        </w:rPr>
        <w:t>相当于</w:t>
      </w:r>
      <w:r w:rsidRPr="0070712B">
        <w:rPr>
          <w:rFonts w:hint="eastAsia"/>
          <w:sz w:val="24"/>
        </w:rPr>
        <w:t>*p==0 */</w:t>
      </w:r>
    </w:p>
    <w:p w14:paraId="5C13EB93" w14:textId="77777777" w:rsidR="00191B7B" w:rsidRPr="0070712B" w:rsidRDefault="00191B7B" w:rsidP="00191B7B">
      <w:pPr>
        <w:ind w:leftChars="300" w:left="630"/>
        <w:rPr>
          <w:sz w:val="24"/>
        </w:rPr>
      </w:pPr>
      <w:r w:rsidRPr="0070712B">
        <w:rPr>
          <w:sz w:val="24"/>
        </w:rPr>
        <w:t xml:space="preserve">        ;</w:t>
      </w:r>
    </w:p>
    <w:p w14:paraId="034155C0" w14:textId="77777777" w:rsidR="00191B7B" w:rsidRPr="0070712B" w:rsidRDefault="00191B7B" w:rsidP="00191B7B">
      <w:pPr>
        <w:ind w:leftChars="300" w:left="630"/>
        <w:rPr>
          <w:sz w:val="24"/>
        </w:rPr>
      </w:pPr>
      <w:r w:rsidRPr="0070712B">
        <w:rPr>
          <w:sz w:val="24"/>
        </w:rPr>
        <w:t xml:space="preserve">    else</w:t>
      </w:r>
    </w:p>
    <w:p w14:paraId="7C835713" w14:textId="77777777" w:rsidR="00191B7B" w:rsidRPr="0070712B" w:rsidRDefault="00191B7B" w:rsidP="00191B7B">
      <w:pPr>
        <w:ind w:leftChars="300" w:left="630"/>
        <w:rPr>
          <w:sz w:val="24"/>
        </w:rPr>
      </w:pPr>
      <w:r w:rsidRPr="0070712B">
        <w:rPr>
          <w:rFonts w:hint="eastAsia"/>
          <w:sz w:val="24"/>
        </w:rPr>
        <w:t xml:space="preserve">    { /* </w:t>
      </w:r>
      <w:proofErr w:type="spellStart"/>
      <w:r w:rsidRPr="0070712B">
        <w:rPr>
          <w:rFonts w:hint="eastAsia"/>
          <w:sz w:val="24"/>
        </w:rPr>
        <w:t>loc_head</w:t>
      </w:r>
      <w:proofErr w:type="spellEnd"/>
      <w:r w:rsidRPr="0070712B">
        <w:rPr>
          <w:rFonts w:hint="eastAsia"/>
          <w:sz w:val="24"/>
        </w:rPr>
        <w:t>指向动态分配的第一个结点</w:t>
      </w:r>
      <w:r w:rsidRPr="0070712B">
        <w:rPr>
          <w:rFonts w:hint="eastAsia"/>
          <w:sz w:val="24"/>
        </w:rPr>
        <w:t xml:space="preserve"> */</w:t>
      </w:r>
    </w:p>
    <w:p w14:paraId="55B07A2D" w14:textId="77777777" w:rsidR="00191B7B" w:rsidRPr="0070712B" w:rsidRDefault="00191B7B" w:rsidP="00191B7B">
      <w:pPr>
        <w:ind w:leftChars="300" w:left="630"/>
        <w:rPr>
          <w:sz w:val="24"/>
        </w:rPr>
      </w:pPr>
      <w:r w:rsidRPr="0070712B">
        <w:rPr>
          <w:sz w:val="24"/>
        </w:rPr>
        <w:t xml:space="preserve">        </w:t>
      </w:r>
      <w:proofErr w:type="spellStart"/>
      <w:r w:rsidRPr="0070712B">
        <w:rPr>
          <w:sz w:val="24"/>
        </w:rPr>
        <w:t>loc_head</w:t>
      </w:r>
      <w:proofErr w:type="spellEnd"/>
      <w:r w:rsidRPr="0070712B">
        <w:rPr>
          <w:sz w:val="24"/>
        </w:rPr>
        <w:t xml:space="preserve"> = (struct </w:t>
      </w:r>
      <w:proofErr w:type="spellStart"/>
      <w:r w:rsidRPr="0070712B">
        <w:rPr>
          <w:sz w:val="24"/>
        </w:rPr>
        <w:t>s_list</w:t>
      </w:r>
      <w:proofErr w:type="spellEnd"/>
      <w:r w:rsidRPr="0070712B">
        <w:rPr>
          <w:sz w:val="24"/>
        </w:rPr>
        <w:t xml:space="preserve"> *)malloc(</w:t>
      </w:r>
      <w:proofErr w:type="spellStart"/>
      <w:r w:rsidRPr="0070712B">
        <w:rPr>
          <w:sz w:val="24"/>
        </w:rPr>
        <w:t>sizeof</w:t>
      </w:r>
      <w:proofErr w:type="spellEnd"/>
      <w:r w:rsidRPr="0070712B">
        <w:rPr>
          <w:sz w:val="24"/>
        </w:rPr>
        <w:t xml:space="preserve">(struct </w:t>
      </w:r>
      <w:proofErr w:type="spellStart"/>
      <w:r w:rsidRPr="0070712B">
        <w:rPr>
          <w:sz w:val="24"/>
        </w:rPr>
        <w:t>s_list</w:t>
      </w:r>
      <w:proofErr w:type="spellEnd"/>
      <w:r w:rsidRPr="0070712B">
        <w:rPr>
          <w:sz w:val="24"/>
        </w:rPr>
        <w:t>));</w:t>
      </w:r>
    </w:p>
    <w:p w14:paraId="6E4BEE15" w14:textId="77777777" w:rsidR="00191B7B" w:rsidRPr="0070712B" w:rsidRDefault="00191B7B" w:rsidP="00191B7B">
      <w:pPr>
        <w:ind w:leftChars="300" w:left="630"/>
        <w:rPr>
          <w:sz w:val="24"/>
        </w:rPr>
      </w:pPr>
      <w:r w:rsidRPr="0070712B">
        <w:rPr>
          <w:rFonts w:hint="eastAsia"/>
          <w:sz w:val="24"/>
        </w:rPr>
        <w:t xml:space="preserve">        </w:t>
      </w:r>
      <w:proofErr w:type="spellStart"/>
      <w:r w:rsidRPr="0070712B">
        <w:rPr>
          <w:rFonts w:hint="eastAsia"/>
          <w:sz w:val="24"/>
        </w:rPr>
        <w:t>loc_head</w:t>
      </w:r>
      <w:proofErr w:type="spellEnd"/>
      <w:r w:rsidRPr="0070712B">
        <w:rPr>
          <w:rFonts w:hint="eastAsia"/>
          <w:sz w:val="24"/>
        </w:rPr>
        <w:t xml:space="preserve">-&gt;data = *p++; /* </w:t>
      </w:r>
      <w:r w:rsidRPr="0070712B">
        <w:rPr>
          <w:rFonts w:hint="eastAsia"/>
          <w:sz w:val="24"/>
        </w:rPr>
        <w:t>对数据域赋值</w:t>
      </w:r>
      <w:r w:rsidRPr="0070712B">
        <w:rPr>
          <w:rFonts w:hint="eastAsia"/>
          <w:sz w:val="24"/>
        </w:rPr>
        <w:t xml:space="preserve"> */</w:t>
      </w:r>
    </w:p>
    <w:p w14:paraId="71F97E62" w14:textId="77777777" w:rsidR="00191B7B" w:rsidRPr="0070712B" w:rsidRDefault="00191B7B" w:rsidP="00191B7B">
      <w:pPr>
        <w:ind w:leftChars="300" w:left="630"/>
        <w:rPr>
          <w:sz w:val="24"/>
        </w:rPr>
      </w:pPr>
      <w:r w:rsidRPr="0070712B">
        <w:rPr>
          <w:rFonts w:hint="eastAsia"/>
          <w:sz w:val="24"/>
        </w:rPr>
        <w:t xml:space="preserve">        tail = </w:t>
      </w:r>
      <w:proofErr w:type="spellStart"/>
      <w:r w:rsidRPr="0070712B">
        <w:rPr>
          <w:rFonts w:hint="eastAsia"/>
          <w:sz w:val="24"/>
        </w:rPr>
        <w:t>loc_head</w:t>
      </w:r>
      <w:proofErr w:type="spellEnd"/>
      <w:r w:rsidRPr="0070712B">
        <w:rPr>
          <w:rFonts w:hint="eastAsia"/>
          <w:sz w:val="24"/>
        </w:rPr>
        <w:t>;       /* tail</w:t>
      </w:r>
      <w:r w:rsidRPr="0070712B">
        <w:rPr>
          <w:rFonts w:hint="eastAsia"/>
          <w:sz w:val="24"/>
        </w:rPr>
        <w:t>指向第一个结点</w:t>
      </w:r>
      <w:r w:rsidRPr="0070712B">
        <w:rPr>
          <w:rFonts w:hint="eastAsia"/>
          <w:sz w:val="24"/>
        </w:rPr>
        <w:t xml:space="preserve"> */</w:t>
      </w:r>
    </w:p>
    <w:p w14:paraId="0B725F07" w14:textId="77777777" w:rsidR="00191B7B" w:rsidRPr="0070712B" w:rsidRDefault="00191B7B" w:rsidP="00191B7B">
      <w:pPr>
        <w:ind w:leftChars="300" w:left="630"/>
        <w:rPr>
          <w:sz w:val="24"/>
        </w:rPr>
      </w:pPr>
      <w:r w:rsidRPr="0070712B">
        <w:rPr>
          <w:sz w:val="24"/>
        </w:rPr>
        <w:t xml:space="preserve">        while (*p)</w:t>
      </w:r>
    </w:p>
    <w:p w14:paraId="3DB458E6" w14:textId="77777777" w:rsidR="00191B7B" w:rsidRPr="0070712B" w:rsidRDefault="00191B7B" w:rsidP="00191B7B">
      <w:pPr>
        <w:ind w:leftChars="300" w:left="630"/>
        <w:rPr>
          <w:sz w:val="24"/>
        </w:rPr>
      </w:pPr>
      <w:r w:rsidRPr="0070712B">
        <w:rPr>
          <w:rFonts w:hint="eastAsia"/>
          <w:sz w:val="24"/>
        </w:rPr>
        <w:t xml:space="preserve">        { /* tail</w:t>
      </w:r>
      <w:r w:rsidRPr="0070712B">
        <w:rPr>
          <w:rFonts w:hint="eastAsia"/>
          <w:sz w:val="24"/>
        </w:rPr>
        <w:t>所指结点的指针域指向动态创建的结点</w:t>
      </w:r>
      <w:r w:rsidRPr="0070712B">
        <w:rPr>
          <w:rFonts w:hint="eastAsia"/>
          <w:sz w:val="24"/>
        </w:rPr>
        <w:t xml:space="preserve"> */</w:t>
      </w:r>
    </w:p>
    <w:p w14:paraId="4AC342BA" w14:textId="77777777" w:rsidR="00191B7B" w:rsidRPr="0070712B" w:rsidRDefault="00191B7B" w:rsidP="00191B7B">
      <w:pPr>
        <w:ind w:leftChars="300" w:left="630"/>
        <w:rPr>
          <w:sz w:val="24"/>
        </w:rPr>
      </w:pPr>
      <w:r w:rsidRPr="0070712B">
        <w:rPr>
          <w:sz w:val="24"/>
        </w:rPr>
        <w:t xml:space="preserve">            tail-&gt;next = (struct </w:t>
      </w:r>
      <w:proofErr w:type="spellStart"/>
      <w:r w:rsidRPr="0070712B">
        <w:rPr>
          <w:sz w:val="24"/>
        </w:rPr>
        <w:t>s_list</w:t>
      </w:r>
      <w:proofErr w:type="spellEnd"/>
      <w:r w:rsidRPr="0070712B">
        <w:rPr>
          <w:sz w:val="24"/>
        </w:rPr>
        <w:t xml:space="preserve"> *)malloc(</w:t>
      </w:r>
      <w:proofErr w:type="spellStart"/>
      <w:r w:rsidRPr="0070712B">
        <w:rPr>
          <w:sz w:val="24"/>
        </w:rPr>
        <w:t>sizeof</w:t>
      </w:r>
      <w:proofErr w:type="spellEnd"/>
      <w:r w:rsidRPr="0070712B">
        <w:rPr>
          <w:sz w:val="24"/>
        </w:rPr>
        <w:t xml:space="preserve">(struct </w:t>
      </w:r>
      <w:proofErr w:type="spellStart"/>
      <w:r w:rsidRPr="0070712B">
        <w:rPr>
          <w:sz w:val="24"/>
        </w:rPr>
        <w:t>s_list</w:t>
      </w:r>
      <w:proofErr w:type="spellEnd"/>
      <w:r w:rsidRPr="0070712B">
        <w:rPr>
          <w:sz w:val="24"/>
        </w:rPr>
        <w:t>));</w:t>
      </w:r>
    </w:p>
    <w:p w14:paraId="3FE3A4E0" w14:textId="77777777" w:rsidR="00191B7B" w:rsidRPr="0070712B" w:rsidRDefault="00191B7B" w:rsidP="00191B7B">
      <w:pPr>
        <w:ind w:leftChars="300" w:left="630"/>
        <w:rPr>
          <w:sz w:val="24"/>
        </w:rPr>
      </w:pPr>
      <w:r w:rsidRPr="0070712B">
        <w:rPr>
          <w:rFonts w:hint="eastAsia"/>
          <w:sz w:val="24"/>
        </w:rPr>
        <w:t xml:space="preserve">            tail = tail-&gt;next; /* tail</w:t>
      </w:r>
      <w:r w:rsidRPr="0070712B">
        <w:rPr>
          <w:rFonts w:hint="eastAsia"/>
          <w:sz w:val="24"/>
        </w:rPr>
        <w:t>指向新创建的结点</w:t>
      </w:r>
      <w:r w:rsidRPr="0070712B">
        <w:rPr>
          <w:rFonts w:hint="eastAsia"/>
          <w:sz w:val="24"/>
        </w:rPr>
        <w:t xml:space="preserve"> */</w:t>
      </w:r>
    </w:p>
    <w:p w14:paraId="1B38EDE8" w14:textId="77777777" w:rsidR="00191B7B" w:rsidRPr="0070712B" w:rsidRDefault="00191B7B" w:rsidP="00191B7B">
      <w:pPr>
        <w:ind w:leftChars="300" w:left="630"/>
        <w:rPr>
          <w:sz w:val="24"/>
        </w:rPr>
      </w:pPr>
      <w:r w:rsidRPr="0070712B">
        <w:rPr>
          <w:rFonts w:hint="eastAsia"/>
          <w:sz w:val="24"/>
        </w:rPr>
        <w:t xml:space="preserve">            tail-&gt;data = *p++; /* </w:t>
      </w:r>
      <w:r w:rsidRPr="0070712B">
        <w:rPr>
          <w:rFonts w:hint="eastAsia"/>
          <w:sz w:val="24"/>
        </w:rPr>
        <w:t>向新创建的结点的数据域赋值</w:t>
      </w:r>
      <w:r w:rsidRPr="0070712B">
        <w:rPr>
          <w:rFonts w:hint="eastAsia"/>
          <w:sz w:val="24"/>
        </w:rPr>
        <w:t xml:space="preserve"> */</w:t>
      </w:r>
    </w:p>
    <w:p w14:paraId="720BB086" w14:textId="77777777" w:rsidR="00191B7B" w:rsidRPr="0070712B" w:rsidRDefault="00191B7B" w:rsidP="00191B7B">
      <w:pPr>
        <w:ind w:leftChars="300" w:left="630"/>
        <w:rPr>
          <w:sz w:val="24"/>
        </w:rPr>
      </w:pPr>
      <w:r w:rsidRPr="0070712B">
        <w:rPr>
          <w:sz w:val="24"/>
        </w:rPr>
        <w:t xml:space="preserve">        }</w:t>
      </w:r>
    </w:p>
    <w:p w14:paraId="457FFD50" w14:textId="77777777" w:rsidR="00191B7B" w:rsidRPr="0070712B" w:rsidRDefault="00191B7B" w:rsidP="00191B7B">
      <w:pPr>
        <w:ind w:leftChars="300" w:left="630"/>
        <w:rPr>
          <w:sz w:val="24"/>
        </w:rPr>
      </w:pPr>
      <w:r w:rsidRPr="0070712B">
        <w:rPr>
          <w:rFonts w:hint="eastAsia"/>
          <w:sz w:val="24"/>
        </w:rPr>
        <w:t xml:space="preserve">        tail-&gt;next = NULL; /* </w:t>
      </w:r>
      <w:r w:rsidRPr="0070712B">
        <w:rPr>
          <w:rFonts w:hint="eastAsia"/>
          <w:sz w:val="24"/>
        </w:rPr>
        <w:t>对指针域赋</w:t>
      </w:r>
      <w:r w:rsidRPr="0070712B">
        <w:rPr>
          <w:rFonts w:hint="eastAsia"/>
          <w:sz w:val="24"/>
        </w:rPr>
        <w:t>NULL</w:t>
      </w:r>
      <w:r w:rsidRPr="0070712B">
        <w:rPr>
          <w:rFonts w:hint="eastAsia"/>
          <w:sz w:val="24"/>
        </w:rPr>
        <w:t>值</w:t>
      </w:r>
      <w:r w:rsidRPr="0070712B">
        <w:rPr>
          <w:rFonts w:hint="eastAsia"/>
          <w:sz w:val="24"/>
        </w:rPr>
        <w:t xml:space="preserve"> */</w:t>
      </w:r>
    </w:p>
    <w:p w14:paraId="5A25D0FC" w14:textId="77777777" w:rsidR="00191B7B" w:rsidRPr="0070712B" w:rsidRDefault="00191B7B" w:rsidP="00191B7B">
      <w:pPr>
        <w:ind w:leftChars="300" w:left="630"/>
        <w:rPr>
          <w:sz w:val="24"/>
        </w:rPr>
      </w:pPr>
      <w:r w:rsidRPr="0070712B">
        <w:rPr>
          <w:sz w:val="24"/>
        </w:rPr>
        <w:t xml:space="preserve">    }</w:t>
      </w:r>
    </w:p>
    <w:p w14:paraId="77CF351A" w14:textId="77777777" w:rsidR="00191B7B" w:rsidRDefault="00191B7B" w:rsidP="00191B7B">
      <w:pPr>
        <w:ind w:leftChars="300" w:left="630" w:firstLine="480"/>
        <w:rPr>
          <w:sz w:val="24"/>
        </w:rPr>
      </w:pPr>
      <w:r w:rsidRPr="0070712B">
        <w:rPr>
          <w:rFonts w:hint="eastAsia"/>
          <w:sz w:val="24"/>
        </w:rPr>
        <w:t>*</w:t>
      </w:r>
      <w:proofErr w:type="spellStart"/>
      <w:r w:rsidRPr="0070712B">
        <w:rPr>
          <w:rFonts w:hint="eastAsia"/>
          <w:sz w:val="24"/>
        </w:rPr>
        <w:t>headp</w:t>
      </w:r>
      <w:proofErr w:type="spellEnd"/>
      <w:r w:rsidRPr="0070712B">
        <w:rPr>
          <w:rFonts w:hint="eastAsia"/>
          <w:sz w:val="24"/>
        </w:rPr>
        <w:t xml:space="preserve"> = </w:t>
      </w:r>
      <w:proofErr w:type="spellStart"/>
      <w:r w:rsidRPr="0070712B">
        <w:rPr>
          <w:rFonts w:hint="eastAsia"/>
          <w:sz w:val="24"/>
        </w:rPr>
        <w:t>loc_head</w:t>
      </w:r>
      <w:proofErr w:type="spellEnd"/>
      <w:r w:rsidRPr="0070712B">
        <w:rPr>
          <w:rFonts w:hint="eastAsia"/>
          <w:sz w:val="24"/>
        </w:rPr>
        <w:t xml:space="preserve">; // /* </w:t>
      </w:r>
      <w:r w:rsidRPr="0070712B">
        <w:rPr>
          <w:rFonts w:hint="eastAsia"/>
          <w:sz w:val="24"/>
        </w:rPr>
        <w:t>使头指针</w:t>
      </w:r>
      <w:proofErr w:type="spellStart"/>
      <w:r w:rsidRPr="0070712B">
        <w:rPr>
          <w:rFonts w:hint="eastAsia"/>
          <w:sz w:val="24"/>
        </w:rPr>
        <w:t>headp</w:t>
      </w:r>
      <w:proofErr w:type="spellEnd"/>
      <w:r w:rsidRPr="0070712B">
        <w:rPr>
          <w:rFonts w:hint="eastAsia"/>
          <w:sz w:val="24"/>
        </w:rPr>
        <w:t>指向新创建的链表</w:t>
      </w:r>
      <w:r w:rsidRPr="0070712B">
        <w:rPr>
          <w:rFonts w:hint="eastAsia"/>
          <w:sz w:val="24"/>
        </w:rPr>
        <w:t xml:space="preserve"> */</w:t>
      </w:r>
    </w:p>
    <w:p w14:paraId="63351350" w14:textId="77777777" w:rsidR="00191B7B" w:rsidRPr="0070712B" w:rsidRDefault="00191B7B" w:rsidP="00191B7B">
      <w:pPr>
        <w:ind w:left="210" w:firstLine="420"/>
        <w:rPr>
          <w:sz w:val="24"/>
        </w:rPr>
      </w:pPr>
      <w:r>
        <w:rPr>
          <w:rFonts w:hint="eastAsia"/>
          <w:sz w:val="24"/>
        </w:rPr>
        <w:t>}</w:t>
      </w:r>
    </w:p>
    <w:p w14:paraId="0632E16C" w14:textId="77777777" w:rsidR="00191B7B" w:rsidRDefault="00191B7B" w:rsidP="00191B7B">
      <w:pPr>
        <w:spacing w:line="360" w:lineRule="auto"/>
        <w:jc w:val="center"/>
      </w:pPr>
      <w:r w:rsidRPr="002C12CB">
        <w:rPr>
          <w:noProof/>
        </w:rPr>
        <w:drawing>
          <wp:inline distT="0" distB="0" distL="0" distR="0" wp14:anchorId="16BCE86A" wp14:editId="682CF8CE">
            <wp:extent cx="5274310" cy="126428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264285"/>
                    </a:xfrm>
                    <a:prstGeom prst="rect">
                      <a:avLst/>
                    </a:prstGeom>
                  </pic:spPr>
                </pic:pic>
              </a:graphicData>
            </a:graphic>
          </wp:inline>
        </w:drawing>
      </w:r>
    </w:p>
    <w:p w14:paraId="68FE9B4A"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7</w:t>
      </w:r>
      <w:r w:rsidRPr="00885843">
        <w:rPr>
          <w:rFonts w:eastAsia="黑体"/>
          <w:sz w:val="24"/>
        </w:rPr>
        <w:t>-</w:t>
      </w:r>
      <w:r>
        <w:rPr>
          <w:rFonts w:eastAsia="黑体" w:hint="eastAsia"/>
          <w:sz w:val="24"/>
        </w:rPr>
        <w:t>1</w:t>
      </w:r>
      <w:r w:rsidRPr="00885843">
        <w:rPr>
          <w:rFonts w:eastAsia="黑体"/>
          <w:sz w:val="24"/>
        </w:rPr>
        <w:t xml:space="preserve"> </w:t>
      </w:r>
      <w:r>
        <w:rPr>
          <w:rFonts w:eastAsia="黑体" w:hint="eastAsia"/>
          <w:sz w:val="24"/>
        </w:rPr>
        <w:t>程序替换题</w:t>
      </w:r>
      <w:r w:rsidRPr="00885843">
        <w:rPr>
          <w:rFonts w:eastAsia="黑体"/>
          <w:sz w:val="24"/>
        </w:rPr>
        <w:t>1</w:t>
      </w:r>
      <w:r w:rsidRPr="00885843">
        <w:rPr>
          <w:rFonts w:eastAsia="黑体"/>
          <w:sz w:val="24"/>
        </w:rPr>
        <w:t>的</w:t>
      </w:r>
      <w:r>
        <w:rPr>
          <w:rFonts w:eastAsia="黑体" w:hint="eastAsia"/>
          <w:sz w:val="24"/>
        </w:rPr>
        <w:t>运行结果</w:t>
      </w:r>
    </w:p>
    <w:p w14:paraId="0A98426C" w14:textId="77777777" w:rsidR="00191B7B" w:rsidRDefault="00191B7B" w:rsidP="00191B7B">
      <w:pPr>
        <w:rPr>
          <w:rFonts w:ascii="宋体" w:hAnsi="宋体"/>
        </w:rPr>
      </w:pPr>
      <w:r w:rsidRPr="008B5C53">
        <w:rPr>
          <w:rFonts w:hint="eastAsia"/>
          <w:sz w:val="24"/>
        </w:rPr>
        <w:t>（</w:t>
      </w:r>
      <w:r w:rsidRPr="008B5C53">
        <w:rPr>
          <w:rFonts w:hint="eastAsia"/>
          <w:sz w:val="24"/>
        </w:rPr>
        <w:t>2</w:t>
      </w:r>
      <w:r w:rsidRPr="008B5C53">
        <w:rPr>
          <w:rFonts w:hint="eastAsia"/>
          <w:sz w:val="24"/>
        </w:rPr>
        <w:t>）</w:t>
      </w:r>
      <w:r w:rsidRPr="002C12CB">
        <w:rPr>
          <w:rFonts w:hint="eastAsia"/>
          <w:sz w:val="24"/>
        </w:rPr>
        <w:t>修改替换</w:t>
      </w:r>
      <w:proofErr w:type="spellStart"/>
      <w:r w:rsidRPr="002C12CB">
        <w:rPr>
          <w:sz w:val="24"/>
        </w:rPr>
        <w:t>create_list</w:t>
      </w:r>
      <w:proofErr w:type="spellEnd"/>
      <w:r w:rsidRPr="002C12CB">
        <w:rPr>
          <w:rFonts w:hint="eastAsia"/>
          <w:sz w:val="24"/>
        </w:rPr>
        <w:t>函数，将其建成一个后进先出的链表，后进先出链表的</w:t>
      </w:r>
      <w:r w:rsidRPr="002C12CB">
        <w:rPr>
          <w:rFonts w:hint="eastAsia"/>
          <w:sz w:val="24"/>
        </w:rPr>
        <w:lastRenderedPageBreak/>
        <w:t>头指针始终指向最后创建的结点（链头），后建结点指向先建结点，先建结点始终是尾结点。</w:t>
      </w:r>
    </w:p>
    <w:p w14:paraId="0E38E93A" w14:textId="77777777" w:rsidR="00191B7B" w:rsidRPr="00593672" w:rsidRDefault="00191B7B" w:rsidP="00191B7B">
      <w:pPr>
        <w:spacing w:line="360" w:lineRule="auto"/>
        <w:rPr>
          <w:sz w:val="24"/>
        </w:rPr>
      </w:pPr>
      <w:r w:rsidRPr="00885843">
        <w:rPr>
          <w:rFonts w:hAnsi="宋体"/>
          <w:b/>
          <w:sz w:val="24"/>
        </w:rPr>
        <w:t>解答：</w:t>
      </w:r>
    </w:p>
    <w:p w14:paraId="38580E31" w14:textId="77777777" w:rsidR="00191B7B" w:rsidRPr="00505F1F" w:rsidRDefault="00191B7B" w:rsidP="00191B7B">
      <w:pPr>
        <w:pStyle w:val="af6"/>
        <w:snapToGrid w:val="0"/>
        <w:spacing w:line="360" w:lineRule="auto"/>
        <w:ind w:left="420" w:firstLineChars="0" w:firstLine="0"/>
        <w:rPr>
          <w:sz w:val="24"/>
        </w:rPr>
      </w:pPr>
      <w:r w:rsidRPr="00505F1F">
        <w:rPr>
          <w:rFonts w:hAnsi="宋体"/>
          <w:sz w:val="24"/>
        </w:rPr>
        <w:t>替换后的程序如下所示：</w:t>
      </w:r>
    </w:p>
    <w:p w14:paraId="25254984" w14:textId="77777777" w:rsidR="00191B7B" w:rsidRPr="00946728" w:rsidRDefault="00191B7B" w:rsidP="00191B7B">
      <w:pPr>
        <w:spacing w:line="360" w:lineRule="auto"/>
        <w:jc w:val="left"/>
        <w:rPr>
          <w:sz w:val="24"/>
        </w:rPr>
      </w:pPr>
      <w:r w:rsidRPr="00946728">
        <w:rPr>
          <w:sz w:val="24"/>
        </w:rPr>
        <w:t>#include "</w:t>
      </w:r>
      <w:proofErr w:type="spellStart"/>
      <w:r w:rsidRPr="00946728">
        <w:rPr>
          <w:sz w:val="24"/>
        </w:rPr>
        <w:t>stdio.h</w:t>
      </w:r>
      <w:proofErr w:type="spellEnd"/>
      <w:r w:rsidRPr="00946728">
        <w:rPr>
          <w:sz w:val="24"/>
        </w:rPr>
        <w:t>"</w:t>
      </w:r>
    </w:p>
    <w:p w14:paraId="22820D05" w14:textId="77777777" w:rsidR="00191B7B" w:rsidRPr="00946728" w:rsidRDefault="00191B7B" w:rsidP="00191B7B">
      <w:pPr>
        <w:spacing w:line="360" w:lineRule="auto"/>
        <w:jc w:val="left"/>
        <w:rPr>
          <w:sz w:val="24"/>
        </w:rPr>
      </w:pPr>
      <w:r w:rsidRPr="00946728">
        <w:rPr>
          <w:sz w:val="24"/>
        </w:rPr>
        <w:t>#include "</w:t>
      </w:r>
      <w:proofErr w:type="spellStart"/>
      <w:r w:rsidRPr="00946728">
        <w:rPr>
          <w:sz w:val="24"/>
        </w:rPr>
        <w:t>stdlib.h</w:t>
      </w:r>
      <w:proofErr w:type="spellEnd"/>
      <w:r w:rsidRPr="00946728">
        <w:rPr>
          <w:sz w:val="24"/>
        </w:rPr>
        <w:t>"</w:t>
      </w:r>
    </w:p>
    <w:p w14:paraId="723A37E7" w14:textId="77777777" w:rsidR="00191B7B" w:rsidRPr="00946728" w:rsidRDefault="00191B7B" w:rsidP="00191B7B">
      <w:pPr>
        <w:spacing w:line="360" w:lineRule="auto"/>
        <w:jc w:val="left"/>
        <w:rPr>
          <w:sz w:val="24"/>
        </w:rPr>
      </w:pPr>
      <w:r w:rsidRPr="00946728">
        <w:rPr>
          <w:sz w:val="24"/>
        </w:rPr>
        <w:t xml:space="preserve">struct </w:t>
      </w:r>
      <w:proofErr w:type="spellStart"/>
      <w:r w:rsidRPr="00946728">
        <w:rPr>
          <w:sz w:val="24"/>
        </w:rPr>
        <w:t>s_list</w:t>
      </w:r>
      <w:proofErr w:type="spellEnd"/>
    </w:p>
    <w:p w14:paraId="3E7F96DF" w14:textId="77777777" w:rsidR="00191B7B" w:rsidRPr="00946728" w:rsidRDefault="00191B7B" w:rsidP="00191B7B">
      <w:pPr>
        <w:spacing w:line="360" w:lineRule="auto"/>
        <w:jc w:val="left"/>
        <w:rPr>
          <w:sz w:val="24"/>
        </w:rPr>
      </w:pPr>
      <w:r w:rsidRPr="00946728">
        <w:rPr>
          <w:sz w:val="24"/>
        </w:rPr>
        <w:t>{</w:t>
      </w:r>
    </w:p>
    <w:p w14:paraId="3FCBCFE3" w14:textId="77777777" w:rsidR="00191B7B" w:rsidRPr="00946728" w:rsidRDefault="00191B7B" w:rsidP="00191B7B">
      <w:pPr>
        <w:spacing w:line="360" w:lineRule="auto"/>
        <w:jc w:val="left"/>
        <w:rPr>
          <w:sz w:val="24"/>
        </w:rPr>
      </w:pPr>
      <w:r w:rsidRPr="00946728">
        <w:rPr>
          <w:rFonts w:hint="eastAsia"/>
          <w:sz w:val="24"/>
        </w:rPr>
        <w:t xml:space="preserve">    int data;            /* </w:t>
      </w:r>
      <w:r w:rsidRPr="00946728">
        <w:rPr>
          <w:rFonts w:hint="eastAsia"/>
          <w:sz w:val="24"/>
        </w:rPr>
        <w:t>数据域</w:t>
      </w:r>
      <w:r w:rsidRPr="00946728">
        <w:rPr>
          <w:rFonts w:hint="eastAsia"/>
          <w:sz w:val="24"/>
        </w:rPr>
        <w:t xml:space="preserve"> */</w:t>
      </w:r>
    </w:p>
    <w:p w14:paraId="08F3205E" w14:textId="77777777" w:rsidR="00191B7B" w:rsidRPr="00946728" w:rsidRDefault="00191B7B" w:rsidP="00191B7B">
      <w:pPr>
        <w:spacing w:line="360" w:lineRule="auto"/>
        <w:jc w:val="left"/>
        <w:rPr>
          <w:sz w:val="24"/>
        </w:rPr>
      </w:pPr>
      <w:r w:rsidRPr="00946728">
        <w:rPr>
          <w:rFonts w:hint="eastAsia"/>
          <w:sz w:val="24"/>
        </w:rPr>
        <w:t xml:space="preserve">    struct </w:t>
      </w:r>
      <w:proofErr w:type="spellStart"/>
      <w:r w:rsidRPr="00946728">
        <w:rPr>
          <w:rFonts w:hint="eastAsia"/>
          <w:sz w:val="24"/>
        </w:rPr>
        <w:t>s_list</w:t>
      </w:r>
      <w:proofErr w:type="spellEnd"/>
      <w:r w:rsidRPr="00946728">
        <w:rPr>
          <w:rFonts w:hint="eastAsia"/>
          <w:sz w:val="24"/>
        </w:rPr>
        <w:t xml:space="preserve"> *next; /* </w:t>
      </w:r>
      <w:r w:rsidRPr="00946728">
        <w:rPr>
          <w:rFonts w:hint="eastAsia"/>
          <w:sz w:val="24"/>
        </w:rPr>
        <w:t>指针域</w:t>
      </w:r>
      <w:r w:rsidRPr="00946728">
        <w:rPr>
          <w:rFonts w:hint="eastAsia"/>
          <w:sz w:val="24"/>
        </w:rPr>
        <w:t xml:space="preserve"> */</w:t>
      </w:r>
    </w:p>
    <w:p w14:paraId="722D7503" w14:textId="77777777" w:rsidR="00191B7B" w:rsidRPr="00946728" w:rsidRDefault="00191B7B" w:rsidP="00191B7B">
      <w:pPr>
        <w:spacing w:line="360" w:lineRule="auto"/>
        <w:jc w:val="left"/>
        <w:rPr>
          <w:sz w:val="24"/>
        </w:rPr>
      </w:pPr>
      <w:r w:rsidRPr="00946728">
        <w:rPr>
          <w:sz w:val="24"/>
        </w:rPr>
        <w:t>};</w:t>
      </w:r>
    </w:p>
    <w:p w14:paraId="54EEDD23" w14:textId="77777777" w:rsidR="00191B7B" w:rsidRPr="00946728" w:rsidRDefault="00191B7B" w:rsidP="00191B7B">
      <w:pPr>
        <w:spacing w:line="360" w:lineRule="auto"/>
        <w:jc w:val="left"/>
        <w:rPr>
          <w:sz w:val="24"/>
        </w:rPr>
      </w:pPr>
      <w:r w:rsidRPr="00946728">
        <w:rPr>
          <w:sz w:val="24"/>
        </w:rPr>
        <w:t xml:space="preserve">void </w:t>
      </w:r>
      <w:proofErr w:type="spellStart"/>
      <w:r w:rsidRPr="00946728">
        <w:rPr>
          <w:sz w:val="24"/>
        </w:rPr>
        <w:t>create_list</w:t>
      </w:r>
      <w:proofErr w:type="spellEnd"/>
      <w:r w:rsidRPr="00946728">
        <w:rPr>
          <w:sz w:val="24"/>
        </w:rPr>
        <w:t xml:space="preserve">(struct </w:t>
      </w:r>
      <w:proofErr w:type="spellStart"/>
      <w:r w:rsidRPr="00946728">
        <w:rPr>
          <w:sz w:val="24"/>
        </w:rPr>
        <w:t>s_list</w:t>
      </w:r>
      <w:proofErr w:type="spellEnd"/>
      <w:r w:rsidRPr="00946728">
        <w:rPr>
          <w:sz w:val="24"/>
        </w:rPr>
        <w:t xml:space="preserve"> **</w:t>
      </w:r>
      <w:proofErr w:type="spellStart"/>
      <w:r w:rsidRPr="00946728">
        <w:rPr>
          <w:sz w:val="24"/>
        </w:rPr>
        <w:t>headp</w:t>
      </w:r>
      <w:proofErr w:type="spellEnd"/>
      <w:r w:rsidRPr="00946728">
        <w:rPr>
          <w:sz w:val="24"/>
        </w:rPr>
        <w:t>, int *p);</w:t>
      </w:r>
    </w:p>
    <w:p w14:paraId="6AA67B07" w14:textId="77777777" w:rsidR="00191B7B" w:rsidRPr="00946728" w:rsidRDefault="00191B7B" w:rsidP="00191B7B">
      <w:pPr>
        <w:spacing w:line="360" w:lineRule="auto"/>
        <w:jc w:val="left"/>
        <w:rPr>
          <w:sz w:val="24"/>
        </w:rPr>
      </w:pPr>
      <w:r w:rsidRPr="00946728">
        <w:rPr>
          <w:sz w:val="24"/>
        </w:rPr>
        <w:t>void main(void)</w:t>
      </w:r>
    </w:p>
    <w:p w14:paraId="0FCAAA4A" w14:textId="77777777" w:rsidR="00191B7B" w:rsidRPr="00946728" w:rsidRDefault="00191B7B" w:rsidP="00191B7B">
      <w:pPr>
        <w:spacing w:line="360" w:lineRule="auto"/>
        <w:jc w:val="left"/>
        <w:rPr>
          <w:sz w:val="24"/>
        </w:rPr>
      </w:pPr>
      <w:r w:rsidRPr="00946728">
        <w:rPr>
          <w:sz w:val="24"/>
        </w:rPr>
        <w:t>{</w:t>
      </w:r>
    </w:p>
    <w:p w14:paraId="6CF39E30" w14:textId="77777777" w:rsidR="00191B7B" w:rsidRPr="00946728" w:rsidRDefault="00191B7B" w:rsidP="00191B7B">
      <w:pPr>
        <w:spacing w:line="360" w:lineRule="auto"/>
        <w:jc w:val="left"/>
        <w:rPr>
          <w:sz w:val="24"/>
        </w:rPr>
      </w:pPr>
      <w:r w:rsidRPr="00946728">
        <w:rPr>
          <w:sz w:val="24"/>
        </w:rPr>
        <w:t xml:space="preserve">    struct </w:t>
      </w:r>
      <w:proofErr w:type="spellStart"/>
      <w:r w:rsidRPr="00946728">
        <w:rPr>
          <w:sz w:val="24"/>
        </w:rPr>
        <w:t>s_list</w:t>
      </w:r>
      <w:proofErr w:type="spellEnd"/>
      <w:r w:rsidRPr="00946728">
        <w:rPr>
          <w:sz w:val="24"/>
        </w:rPr>
        <w:t xml:space="preserve"> *head = NULL, *p;</w:t>
      </w:r>
    </w:p>
    <w:p w14:paraId="59089850" w14:textId="77777777" w:rsidR="00191B7B" w:rsidRPr="00946728" w:rsidRDefault="00191B7B" w:rsidP="00191B7B">
      <w:pPr>
        <w:spacing w:line="360" w:lineRule="auto"/>
        <w:jc w:val="left"/>
        <w:rPr>
          <w:sz w:val="24"/>
        </w:rPr>
      </w:pPr>
      <w:r w:rsidRPr="00946728">
        <w:rPr>
          <w:rFonts w:hint="eastAsia"/>
          <w:sz w:val="24"/>
        </w:rPr>
        <w:t xml:space="preserve">    int s[] = {1, 2, 3, 4, 5, 6, 7, 8, 0}; /* 0</w:t>
      </w:r>
      <w:r w:rsidRPr="00946728">
        <w:rPr>
          <w:rFonts w:hint="eastAsia"/>
          <w:sz w:val="24"/>
        </w:rPr>
        <w:t>为结束标记</w:t>
      </w:r>
      <w:r w:rsidRPr="00946728">
        <w:rPr>
          <w:rFonts w:hint="eastAsia"/>
          <w:sz w:val="24"/>
        </w:rPr>
        <w:t xml:space="preserve"> */</w:t>
      </w:r>
    </w:p>
    <w:p w14:paraId="39C81F16" w14:textId="77777777" w:rsidR="00191B7B" w:rsidRPr="00946728" w:rsidRDefault="00191B7B" w:rsidP="00191B7B">
      <w:pPr>
        <w:spacing w:line="360" w:lineRule="auto"/>
        <w:jc w:val="left"/>
        <w:rPr>
          <w:sz w:val="24"/>
        </w:rPr>
      </w:pPr>
      <w:r w:rsidRPr="00946728">
        <w:rPr>
          <w:rFonts w:hint="eastAsia"/>
          <w:sz w:val="24"/>
        </w:rPr>
        <w:t xml:space="preserve">    </w:t>
      </w:r>
      <w:proofErr w:type="spellStart"/>
      <w:r w:rsidRPr="00946728">
        <w:rPr>
          <w:rFonts w:hint="eastAsia"/>
          <w:sz w:val="24"/>
        </w:rPr>
        <w:t>create_list</w:t>
      </w:r>
      <w:proofErr w:type="spellEnd"/>
      <w:r w:rsidRPr="00946728">
        <w:rPr>
          <w:rFonts w:hint="eastAsia"/>
          <w:sz w:val="24"/>
        </w:rPr>
        <w:t xml:space="preserve">(&amp;head, s);                 /* </w:t>
      </w:r>
      <w:r w:rsidRPr="00946728">
        <w:rPr>
          <w:rFonts w:hint="eastAsia"/>
          <w:sz w:val="24"/>
        </w:rPr>
        <w:t>创建新链表</w:t>
      </w:r>
      <w:r w:rsidRPr="00946728">
        <w:rPr>
          <w:rFonts w:hint="eastAsia"/>
          <w:sz w:val="24"/>
        </w:rPr>
        <w:t xml:space="preserve"> */</w:t>
      </w:r>
    </w:p>
    <w:p w14:paraId="4D5D69A8" w14:textId="77777777" w:rsidR="00191B7B" w:rsidRPr="00946728" w:rsidRDefault="00191B7B" w:rsidP="00191B7B">
      <w:pPr>
        <w:spacing w:line="360" w:lineRule="auto"/>
        <w:jc w:val="left"/>
        <w:rPr>
          <w:sz w:val="24"/>
        </w:rPr>
      </w:pPr>
      <w:r w:rsidRPr="00946728">
        <w:rPr>
          <w:rFonts w:hint="eastAsia"/>
          <w:sz w:val="24"/>
        </w:rPr>
        <w:t xml:space="preserve">    //</w:t>
      </w:r>
      <w:r w:rsidRPr="00946728">
        <w:rPr>
          <w:rFonts w:hint="eastAsia"/>
          <w:sz w:val="24"/>
        </w:rPr>
        <w:t>传入</w:t>
      </w:r>
      <w:r w:rsidRPr="00946728">
        <w:rPr>
          <w:rFonts w:hint="eastAsia"/>
          <w:sz w:val="24"/>
        </w:rPr>
        <w:t>head</w:t>
      </w:r>
      <w:r w:rsidRPr="00946728">
        <w:rPr>
          <w:rFonts w:hint="eastAsia"/>
          <w:sz w:val="24"/>
        </w:rPr>
        <w:t>的地址，否则复制型的传参不会改变</w:t>
      </w:r>
      <w:r w:rsidRPr="00946728">
        <w:rPr>
          <w:rFonts w:hint="eastAsia"/>
          <w:sz w:val="24"/>
        </w:rPr>
        <w:t>head</w:t>
      </w:r>
      <w:r w:rsidRPr="00946728">
        <w:rPr>
          <w:rFonts w:hint="eastAsia"/>
          <w:sz w:val="24"/>
        </w:rPr>
        <w:t>的值</w:t>
      </w:r>
    </w:p>
    <w:p w14:paraId="13AB23A2" w14:textId="77777777" w:rsidR="00191B7B" w:rsidRPr="00946728" w:rsidRDefault="00191B7B" w:rsidP="00191B7B">
      <w:pPr>
        <w:spacing w:line="360" w:lineRule="auto"/>
        <w:jc w:val="left"/>
        <w:rPr>
          <w:sz w:val="24"/>
        </w:rPr>
      </w:pPr>
      <w:r w:rsidRPr="00946728">
        <w:rPr>
          <w:rFonts w:hint="eastAsia"/>
          <w:sz w:val="24"/>
        </w:rPr>
        <w:t xml:space="preserve">    p = head; /*</w:t>
      </w:r>
      <w:r w:rsidRPr="00946728">
        <w:rPr>
          <w:rFonts w:hint="eastAsia"/>
          <w:sz w:val="24"/>
        </w:rPr>
        <w:t>遍历指针</w:t>
      </w:r>
      <w:r w:rsidRPr="00946728">
        <w:rPr>
          <w:rFonts w:hint="eastAsia"/>
          <w:sz w:val="24"/>
        </w:rPr>
        <w:t>p</w:t>
      </w:r>
      <w:r w:rsidRPr="00946728">
        <w:rPr>
          <w:rFonts w:hint="eastAsia"/>
          <w:sz w:val="24"/>
        </w:rPr>
        <w:t>指向链头</w:t>
      </w:r>
      <w:r w:rsidRPr="00946728">
        <w:rPr>
          <w:rFonts w:hint="eastAsia"/>
          <w:sz w:val="24"/>
        </w:rPr>
        <w:t xml:space="preserve"> */</w:t>
      </w:r>
    </w:p>
    <w:p w14:paraId="2782A9E9" w14:textId="77777777" w:rsidR="00191B7B" w:rsidRPr="00946728" w:rsidRDefault="00191B7B" w:rsidP="00191B7B">
      <w:pPr>
        <w:spacing w:line="360" w:lineRule="auto"/>
        <w:jc w:val="left"/>
        <w:rPr>
          <w:sz w:val="24"/>
        </w:rPr>
      </w:pPr>
      <w:r w:rsidRPr="00946728">
        <w:rPr>
          <w:sz w:val="24"/>
        </w:rPr>
        <w:t xml:space="preserve">    while (p)</w:t>
      </w:r>
    </w:p>
    <w:p w14:paraId="5ABD21FD" w14:textId="77777777" w:rsidR="00191B7B" w:rsidRPr="00946728" w:rsidRDefault="00191B7B" w:rsidP="00191B7B">
      <w:pPr>
        <w:spacing w:line="360" w:lineRule="auto"/>
        <w:jc w:val="left"/>
        <w:rPr>
          <w:sz w:val="24"/>
        </w:rPr>
      </w:pPr>
      <w:r w:rsidRPr="00946728">
        <w:rPr>
          <w:sz w:val="24"/>
        </w:rPr>
        <w:t xml:space="preserve">    {</w:t>
      </w:r>
    </w:p>
    <w:p w14:paraId="24CDD8A7" w14:textId="77777777" w:rsidR="00191B7B" w:rsidRPr="00946728" w:rsidRDefault="00191B7B" w:rsidP="00191B7B">
      <w:pPr>
        <w:spacing w:line="360" w:lineRule="auto"/>
        <w:jc w:val="left"/>
        <w:rPr>
          <w:sz w:val="24"/>
        </w:rPr>
      </w:pPr>
      <w:r w:rsidRPr="00946728">
        <w:rPr>
          <w:rFonts w:hint="eastAsia"/>
          <w:sz w:val="24"/>
        </w:rPr>
        <w:t xml:space="preserve">        </w:t>
      </w:r>
      <w:proofErr w:type="spellStart"/>
      <w:r w:rsidRPr="00946728">
        <w:rPr>
          <w:rFonts w:hint="eastAsia"/>
          <w:sz w:val="24"/>
        </w:rPr>
        <w:t>printf</w:t>
      </w:r>
      <w:proofErr w:type="spellEnd"/>
      <w:r w:rsidRPr="00946728">
        <w:rPr>
          <w:rFonts w:hint="eastAsia"/>
          <w:sz w:val="24"/>
        </w:rPr>
        <w:t xml:space="preserve">("%d\t", p-&gt;data); /* </w:t>
      </w:r>
      <w:r w:rsidRPr="00946728">
        <w:rPr>
          <w:rFonts w:hint="eastAsia"/>
          <w:sz w:val="24"/>
        </w:rPr>
        <w:t>输出数据域的值</w:t>
      </w:r>
      <w:r w:rsidRPr="00946728">
        <w:rPr>
          <w:rFonts w:hint="eastAsia"/>
          <w:sz w:val="24"/>
        </w:rPr>
        <w:t xml:space="preserve"> */</w:t>
      </w:r>
    </w:p>
    <w:p w14:paraId="07FD4E2C" w14:textId="77777777" w:rsidR="00191B7B" w:rsidRPr="00946728" w:rsidRDefault="00191B7B" w:rsidP="00191B7B">
      <w:pPr>
        <w:spacing w:line="360" w:lineRule="auto"/>
        <w:jc w:val="left"/>
        <w:rPr>
          <w:sz w:val="24"/>
        </w:rPr>
      </w:pPr>
      <w:r w:rsidRPr="00946728">
        <w:rPr>
          <w:rFonts w:hint="eastAsia"/>
          <w:sz w:val="24"/>
        </w:rPr>
        <w:t xml:space="preserve">        p = p-&gt;next;             /*</w:t>
      </w:r>
      <w:r w:rsidRPr="00946728">
        <w:rPr>
          <w:rFonts w:hint="eastAsia"/>
          <w:sz w:val="24"/>
        </w:rPr>
        <w:t>遍历指针</w:t>
      </w:r>
      <w:r w:rsidRPr="00946728">
        <w:rPr>
          <w:rFonts w:hint="eastAsia"/>
          <w:sz w:val="24"/>
        </w:rPr>
        <w:t>p</w:t>
      </w:r>
      <w:r w:rsidRPr="00946728">
        <w:rPr>
          <w:rFonts w:hint="eastAsia"/>
          <w:sz w:val="24"/>
        </w:rPr>
        <w:t>指向下一结点</w:t>
      </w:r>
      <w:r w:rsidRPr="00946728">
        <w:rPr>
          <w:rFonts w:hint="eastAsia"/>
          <w:sz w:val="24"/>
        </w:rPr>
        <w:t xml:space="preserve"> */</w:t>
      </w:r>
    </w:p>
    <w:p w14:paraId="1BAC96BF" w14:textId="77777777" w:rsidR="00191B7B" w:rsidRPr="00946728" w:rsidRDefault="00191B7B" w:rsidP="00191B7B">
      <w:pPr>
        <w:spacing w:line="360" w:lineRule="auto"/>
        <w:jc w:val="left"/>
        <w:rPr>
          <w:sz w:val="24"/>
        </w:rPr>
      </w:pPr>
      <w:r w:rsidRPr="00946728">
        <w:rPr>
          <w:sz w:val="24"/>
        </w:rPr>
        <w:t xml:space="preserve">    }</w:t>
      </w:r>
    </w:p>
    <w:p w14:paraId="471FF008" w14:textId="77777777" w:rsidR="00191B7B" w:rsidRPr="00946728" w:rsidRDefault="00191B7B" w:rsidP="00191B7B">
      <w:pPr>
        <w:spacing w:line="360" w:lineRule="auto"/>
        <w:jc w:val="left"/>
        <w:rPr>
          <w:sz w:val="24"/>
        </w:rPr>
      </w:pPr>
      <w:r w:rsidRPr="00946728">
        <w:rPr>
          <w:sz w:val="24"/>
        </w:rPr>
        <w:t xml:space="preserve">    </w:t>
      </w:r>
      <w:proofErr w:type="spellStart"/>
      <w:r w:rsidRPr="00946728">
        <w:rPr>
          <w:sz w:val="24"/>
        </w:rPr>
        <w:t>printf</w:t>
      </w:r>
      <w:proofErr w:type="spellEnd"/>
      <w:r w:rsidRPr="00946728">
        <w:rPr>
          <w:sz w:val="24"/>
        </w:rPr>
        <w:t>("\n");</w:t>
      </w:r>
    </w:p>
    <w:p w14:paraId="2F484A29" w14:textId="77777777" w:rsidR="00191B7B" w:rsidRPr="00946728" w:rsidRDefault="00191B7B" w:rsidP="00191B7B">
      <w:pPr>
        <w:spacing w:line="360" w:lineRule="auto"/>
        <w:jc w:val="left"/>
        <w:rPr>
          <w:sz w:val="24"/>
        </w:rPr>
      </w:pPr>
      <w:r w:rsidRPr="00946728">
        <w:rPr>
          <w:sz w:val="24"/>
        </w:rPr>
        <w:t>}</w:t>
      </w:r>
    </w:p>
    <w:p w14:paraId="0351C5EA" w14:textId="77777777" w:rsidR="00191B7B" w:rsidRPr="00946728" w:rsidRDefault="00191B7B" w:rsidP="00191B7B">
      <w:pPr>
        <w:spacing w:line="360" w:lineRule="auto"/>
        <w:jc w:val="left"/>
        <w:rPr>
          <w:sz w:val="24"/>
        </w:rPr>
      </w:pPr>
      <w:r w:rsidRPr="00946728">
        <w:rPr>
          <w:sz w:val="24"/>
        </w:rPr>
        <w:t xml:space="preserve">void </w:t>
      </w:r>
      <w:proofErr w:type="spellStart"/>
      <w:r w:rsidRPr="00946728">
        <w:rPr>
          <w:sz w:val="24"/>
        </w:rPr>
        <w:t>create_list</w:t>
      </w:r>
      <w:proofErr w:type="spellEnd"/>
      <w:r w:rsidRPr="00946728">
        <w:rPr>
          <w:sz w:val="24"/>
        </w:rPr>
        <w:t xml:space="preserve">(struct </w:t>
      </w:r>
      <w:proofErr w:type="spellStart"/>
      <w:r w:rsidRPr="00946728">
        <w:rPr>
          <w:sz w:val="24"/>
        </w:rPr>
        <w:t>s_list</w:t>
      </w:r>
      <w:proofErr w:type="spellEnd"/>
      <w:r w:rsidRPr="00946728">
        <w:rPr>
          <w:sz w:val="24"/>
        </w:rPr>
        <w:t xml:space="preserve"> **</w:t>
      </w:r>
      <w:proofErr w:type="spellStart"/>
      <w:r w:rsidRPr="00946728">
        <w:rPr>
          <w:sz w:val="24"/>
        </w:rPr>
        <w:t>headp</w:t>
      </w:r>
      <w:proofErr w:type="spellEnd"/>
      <w:r w:rsidRPr="00946728">
        <w:rPr>
          <w:sz w:val="24"/>
        </w:rPr>
        <w:t>, int *p)</w:t>
      </w:r>
    </w:p>
    <w:p w14:paraId="73224C44" w14:textId="77777777" w:rsidR="00191B7B" w:rsidRPr="00946728" w:rsidRDefault="00191B7B" w:rsidP="00191B7B">
      <w:pPr>
        <w:spacing w:line="360" w:lineRule="auto"/>
        <w:jc w:val="left"/>
        <w:rPr>
          <w:sz w:val="24"/>
        </w:rPr>
      </w:pPr>
      <w:r w:rsidRPr="00946728">
        <w:rPr>
          <w:sz w:val="24"/>
        </w:rPr>
        <w:t>{</w:t>
      </w:r>
    </w:p>
    <w:p w14:paraId="05D4B7A2" w14:textId="77777777" w:rsidR="00191B7B" w:rsidRPr="00946728" w:rsidRDefault="00191B7B" w:rsidP="00191B7B">
      <w:pPr>
        <w:spacing w:line="360" w:lineRule="auto"/>
        <w:jc w:val="left"/>
        <w:rPr>
          <w:sz w:val="24"/>
        </w:rPr>
      </w:pPr>
      <w:r w:rsidRPr="00946728">
        <w:rPr>
          <w:sz w:val="24"/>
        </w:rPr>
        <w:t xml:space="preserve">    struct </w:t>
      </w:r>
      <w:proofErr w:type="spellStart"/>
      <w:r w:rsidRPr="00946728">
        <w:rPr>
          <w:sz w:val="24"/>
        </w:rPr>
        <w:t>s_list</w:t>
      </w:r>
      <w:proofErr w:type="spellEnd"/>
      <w:r w:rsidRPr="00946728">
        <w:rPr>
          <w:sz w:val="24"/>
        </w:rPr>
        <w:t xml:space="preserve"> *</w:t>
      </w:r>
      <w:proofErr w:type="spellStart"/>
      <w:r w:rsidRPr="00946728">
        <w:rPr>
          <w:sz w:val="24"/>
        </w:rPr>
        <w:t>loc_head</w:t>
      </w:r>
      <w:proofErr w:type="spellEnd"/>
      <w:r w:rsidRPr="00946728">
        <w:rPr>
          <w:sz w:val="24"/>
        </w:rPr>
        <w:t xml:space="preserve"> = NULL, *tail = NULL;</w:t>
      </w:r>
    </w:p>
    <w:p w14:paraId="4C956DAF" w14:textId="77777777" w:rsidR="00191B7B" w:rsidRPr="00946728" w:rsidRDefault="00191B7B" w:rsidP="00191B7B">
      <w:pPr>
        <w:spacing w:line="360" w:lineRule="auto"/>
        <w:jc w:val="left"/>
        <w:rPr>
          <w:sz w:val="24"/>
        </w:rPr>
      </w:pPr>
      <w:r w:rsidRPr="00946728">
        <w:rPr>
          <w:sz w:val="24"/>
        </w:rPr>
        <w:t xml:space="preserve">    int </w:t>
      </w:r>
      <w:proofErr w:type="spellStart"/>
      <w:r w:rsidRPr="00946728">
        <w:rPr>
          <w:sz w:val="24"/>
        </w:rPr>
        <w:t>len</w:t>
      </w:r>
      <w:proofErr w:type="spellEnd"/>
      <w:r w:rsidRPr="00946728">
        <w:rPr>
          <w:sz w:val="24"/>
        </w:rPr>
        <w:t xml:space="preserve"> = 0;</w:t>
      </w:r>
    </w:p>
    <w:p w14:paraId="1B9DB662" w14:textId="77777777" w:rsidR="00191B7B" w:rsidRPr="00946728" w:rsidRDefault="00191B7B" w:rsidP="00191B7B">
      <w:pPr>
        <w:spacing w:line="360" w:lineRule="auto"/>
        <w:jc w:val="left"/>
        <w:rPr>
          <w:sz w:val="24"/>
        </w:rPr>
      </w:pPr>
      <w:r w:rsidRPr="00946728">
        <w:rPr>
          <w:sz w:val="24"/>
        </w:rPr>
        <w:lastRenderedPageBreak/>
        <w:t xml:space="preserve">    int *</w:t>
      </w:r>
      <w:proofErr w:type="spellStart"/>
      <w:r w:rsidRPr="00946728">
        <w:rPr>
          <w:sz w:val="24"/>
        </w:rPr>
        <w:t>tmp</w:t>
      </w:r>
      <w:proofErr w:type="spellEnd"/>
      <w:r w:rsidRPr="00946728">
        <w:rPr>
          <w:sz w:val="24"/>
        </w:rPr>
        <w:t xml:space="preserve"> = p;</w:t>
      </w:r>
    </w:p>
    <w:p w14:paraId="0C6A7EFC" w14:textId="77777777" w:rsidR="00191B7B" w:rsidRPr="00946728" w:rsidRDefault="00191B7B" w:rsidP="00191B7B">
      <w:pPr>
        <w:spacing w:line="360" w:lineRule="auto"/>
        <w:jc w:val="left"/>
        <w:rPr>
          <w:sz w:val="24"/>
        </w:rPr>
      </w:pPr>
      <w:r w:rsidRPr="00946728">
        <w:rPr>
          <w:sz w:val="24"/>
        </w:rPr>
        <w:t xml:space="preserve">    while (*p++)</w:t>
      </w:r>
    </w:p>
    <w:p w14:paraId="6C96318E" w14:textId="77777777" w:rsidR="00191B7B" w:rsidRPr="00946728" w:rsidRDefault="00191B7B" w:rsidP="00191B7B">
      <w:pPr>
        <w:spacing w:line="360" w:lineRule="auto"/>
        <w:jc w:val="left"/>
        <w:rPr>
          <w:sz w:val="24"/>
        </w:rPr>
      </w:pPr>
      <w:r w:rsidRPr="00946728">
        <w:rPr>
          <w:sz w:val="24"/>
        </w:rPr>
        <w:t xml:space="preserve">    {</w:t>
      </w:r>
    </w:p>
    <w:p w14:paraId="58F814A3" w14:textId="77777777" w:rsidR="00191B7B" w:rsidRPr="00946728" w:rsidRDefault="00191B7B" w:rsidP="00191B7B">
      <w:pPr>
        <w:spacing w:line="360" w:lineRule="auto"/>
        <w:jc w:val="left"/>
        <w:rPr>
          <w:sz w:val="24"/>
        </w:rPr>
      </w:pPr>
      <w:r w:rsidRPr="00946728">
        <w:rPr>
          <w:sz w:val="24"/>
        </w:rPr>
        <w:t xml:space="preserve">        </w:t>
      </w:r>
      <w:proofErr w:type="spellStart"/>
      <w:r w:rsidRPr="00946728">
        <w:rPr>
          <w:sz w:val="24"/>
        </w:rPr>
        <w:t>len</w:t>
      </w:r>
      <w:proofErr w:type="spellEnd"/>
      <w:r w:rsidRPr="00946728">
        <w:rPr>
          <w:sz w:val="24"/>
        </w:rPr>
        <w:t>++;</w:t>
      </w:r>
    </w:p>
    <w:p w14:paraId="403C9B63" w14:textId="77777777" w:rsidR="00191B7B" w:rsidRPr="00946728" w:rsidRDefault="00191B7B" w:rsidP="00191B7B">
      <w:pPr>
        <w:spacing w:line="360" w:lineRule="auto"/>
        <w:jc w:val="left"/>
        <w:rPr>
          <w:sz w:val="24"/>
        </w:rPr>
      </w:pPr>
      <w:r w:rsidRPr="00946728">
        <w:rPr>
          <w:sz w:val="24"/>
        </w:rPr>
        <w:t xml:space="preserve">    }</w:t>
      </w:r>
    </w:p>
    <w:p w14:paraId="70220D90" w14:textId="77777777" w:rsidR="00191B7B" w:rsidRPr="00946728" w:rsidRDefault="00191B7B" w:rsidP="00191B7B">
      <w:pPr>
        <w:spacing w:line="360" w:lineRule="auto"/>
        <w:jc w:val="left"/>
        <w:rPr>
          <w:sz w:val="24"/>
        </w:rPr>
      </w:pPr>
      <w:r w:rsidRPr="00946728">
        <w:rPr>
          <w:sz w:val="24"/>
        </w:rPr>
        <w:t xml:space="preserve">    p -= 2;</w:t>
      </w:r>
    </w:p>
    <w:p w14:paraId="656F3D07" w14:textId="77777777" w:rsidR="00191B7B" w:rsidRPr="00946728" w:rsidRDefault="00191B7B" w:rsidP="00191B7B">
      <w:pPr>
        <w:spacing w:line="360" w:lineRule="auto"/>
        <w:jc w:val="left"/>
        <w:rPr>
          <w:sz w:val="24"/>
        </w:rPr>
      </w:pPr>
      <w:r w:rsidRPr="00946728">
        <w:rPr>
          <w:sz w:val="24"/>
        </w:rPr>
        <w:t xml:space="preserve">    for (; </w:t>
      </w:r>
      <w:proofErr w:type="spellStart"/>
      <w:r w:rsidRPr="00946728">
        <w:rPr>
          <w:sz w:val="24"/>
        </w:rPr>
        <w:t>len</w:t>
      </w:r>
      <w:proofErr w:type="spellEnd"/>
      <w:r w:rsidRPr="00946728">
        <w:rPr>
          <w:sz w:val="24"/>
        </w:rPr>
        <w:t xml:space="preserve"> &gt; 0; </w:t>
      </w:r>
      <w:proofErr w:type="spellStart"/>
      <w:r w:rsidRPr="00946728">
        <w:rPr>
          <w:sz w:val="24"/>
        </w:rPr>
        <w:t>len</w:t>
      </w:r>
      <w:proofErr w:type="spellEnd"/>
      <w:r w:rsidRPr="00946728">
        <w:rPr>
          <w:sz w:val="24"/>
        </w:rPr>
        <w:t>--)</w:t>
      </w:r>
    </w:p>
    <w:p w14:paraId="77852F26" w14:textId="77777777" w:rsidR="00191B7B" w:rsidRPr="00946728" w:rsidRDefault="00191B7B" w:rsidP="00191B7B">
      <w:pPr>
        <w:spacing w:line="360" w:lineRule="auto"/>
        <w:jc w:val="left"/>
        <w:rPr>
          <w:sz w:val="24"/>
        </w:rPr>
      </w:pPr>
      <w:r w:rsidRPr="00946728">
        <w:rPr>
          <w:sz w:val="24"/>
        </w:rPr>
        <w:t xml:space="preserve">    {</w:t>
      </w:r>
    </w:p>
    <w:p w14:paraId="4B6EBD70" w14:textId="77777777" w:rsidR="00191B7B" w:rsidRPr="00946728" w:rsidRDefault="00191B7B" w:rsidP="00191B7B">
      <w:pPr>
        <w:spacing w:line="360" w:lineRule="auto"/>
        <w:jc w:val="left"/>
        <w:rPr>
          <w:sz w:val="24"/>
        </w:rPr>
      </w:pPr>
      <w:r w:rsidRPr="00946728">
        <w:rPr>
          <w:sz w:val="24"/>
        </w:rPr>
        <w:t xml:space="preserve">        </w:t>
      </w:r>
      <w:proofErr w:type="spellStart"/>
      <w:r w:rsidRPr="00946728">
        <w:rPr>
          <w:sz w:val="24"/>
        </w:rPr>
        <w:t>loc_head</w:t>
      </w:r>
      <w:proofErr w:type="spellEnd"/>
      <w:r w:rsidRPr="00946728">
        <w:rPr>
          <w:sz w:val="24"/>
        </w:rPr>
        <w:t xml:space="preserve"> = (struct </w:t>
      </w:r>
      <w:proofErr w:type="spellStart"/>
      <w:r w:rsidRPr="00946728">
        <w:rPr>
          <w:sz w:val="24"/>
        </w:rPr>
        <w:t>s_list</w:t>
      </w:r>
      <w:proofErr w:type="spellEnd"/>
      <w:r w:rsidRPr="00946728">
        <w:rPr>
          <w:sz w:val="24"/>
        </w:rPr>
        <w:t xml:space="preserve"> *)malloc(</w:t>
      </w:r>
      <w:proofErr w:type="spellStart"/>
      <w:r w:rsidRPr="00946728">
        <w:rPr>
          <w:sz w:val="24"/>
        </w:rPr>
        <w:t>sizeof</w:t>
      </w:r>
      <w:proofErr w:type="spellEnd"/>
      <w:r w:rsidRPr="00946728">
        <w:rPr>
          <w:sz w:val="24"/>
        </w:rPr>
        <w:t xml:space="preserve">(struct </w:t>
      </w:r>
      <w:proofErr w:type="spellStart"/>
      <w:r w:rsidRPr="00946728">
        <w:rPr>
          <w:sz w:val="24"/>
        </w:rPr>
        <w:t>s_list</w:t>
      </w:r>
      <w:proofErr w:type="spellEnd"/>
      <w:r w:rsidRPr="00946728">
        <w:rPr>
          <w:sz w:val="24"/>
        </w:rPr>
        <w:t>));</w:t>
      </w:r>
    </w:p>
    <w:p w14:paraId="72665C9B" w14:textId="77777777" w:rsidR="00191B7B" w:rsidRPr="00946728" w:rsidRDefault="00191B7B" w:rsidP="00191B7B">
      <w:pPr>
        <w:spacing w:line="360" w:lineRule="auto"/>
        <w:jc w:val="left"/>
        <w:rPr>
          <w:sz w:val="24"/>
        </w:rPr>
      </w:pPr>
      <w:r w:rsidRPr="00946728">
        <w:rPr>
          <w:rFonts w:hint="eastAsia"/>
          <w:sz w:val="24"/>
        </w:rPr>
        <w:t xml:space="preserve">        </w:t>
      </w:r>
      <w:proofErr w:type="spellStart"/>
      <w:r w:rsidRPr="00946728">
        <w:rPr>
          <w:rFonts w:hint="eastAsia"/>
          <w:sz w:val="24"/>
        </w:rPr>
        <w:t>loc_head</w:t>
      </w:r>
      <w:proofErr w:type="spellEnd"/>
      <w:r w:rsidRPr="00946728">
        <w:rPr>
          <w:rFonts w:hint="eastAsia"/>
          <w:sz w:val="24"/>
        </w:rPr>
        <w:t>-&gt;data = *</w:t>
      </w:r>
      <w:proofErr w:type="spellStart"/>
      <w:r w:rsidRPr="00946728">
        <w:rPr>
          <w:rFonts w:hint="eastAsia"/>
          <w:sz w:val="24"/>
        </w:rPr>
        <w:t>tmp</w:t>
      </w:r>
      <w:proofErr w:type="spellEnd"/>
      <w:r w:rsidRPr="00946728">
        <w:rPr>
          <w:rFonts w:hint="eastAsia"/>
          <w:sz w:val="24"/>
        </w:rPr>
        <w:t xml:space="preserve">++; /* </w:t>
      </w:r>
      <w:r w:rsidRPr="00946728">
        <w:rPr>
          <w:rFonts w:hint="eastAsia"/>
          <w:sz w:val="24"/>
        </w:rPr>
        <w:t>对数据域赋值</w:t>
      </w:r>
      <w:r w:rsidRPr="00946728">
        <w:rPr>
          <w:rFonts w:hint="eastAsia"/>
          <w:sz w:val="24"/>
        </w:rPr>
        <w:t xml:space="preserve"> */</w:t>
      </w:r>
    </w:p>
    <w:p w14:paraId="5BFBAE3A" w14:textId="77777777" w:rsidR="00191B7B" w:rsidRPr="00946728" w:rsidRDefault="00191B7B" w:rsidP="00191B7B">
      <w:pPr>
        <w:spacing w:line="360" w:lineRule="auto"/>
        <w:jc w:val="left"/>
        <w:rPr>
          <w:sz w:val="24"/>
        </w:rPr>
      </w:pPr>
      <w:r w:rsidRPr="00946728">
        <w:rPr>
          <w:sz w:val="24"/>
        </w:rPr>
        <w:t xml:space="preserve">        </w:t>
      </w:r>
      <w:proofErr w:type="spellStart"/>
      <w:r w:rsidRPr="00946728">
        <w:rPr>
          <w:sz w:val="24"/>
        </w:rPr>
        <w:t>loc_head</w:t>
      </w:r>
      <w:proofErr w:type="spellEnd"/>
      <w:r w:rsidRPr="00946728">
        <w:rPr>
          <w:sz w:val="24"/>
        </w:rPr>
        <w:t>-&gt;next = tail;</w:t>
      </w:r>
    </w:p>
    <w:p w14:paraId="6157D417" w14:textId="77777777" w:rsidR="00191B7B" w:rsidRPr="00946728" w:rsidRDefault="00191B7B" w:rsidP="00191B7B">
      <w:pPr>
        <w:spacing w:line="360" w:lineRule="auto"/>
        <w:jc w:val="left"/>
        <w:rPr>
          <w:sz w:val="24"/>
        </w:rPr>
      </w:pPr>
      <w:r w:rsidRPr="00946728">
        <w:rPr>
          <w:sz w:val="24"/>
        </w:rPr>
        <w:t xml:space="preserve">        tail = </w:t>
      </w:r>
      <w:proofErr w:type="spellStart"/>
      <w:r w:rsidRPr="00946728">
        <w:rPr>
          <w:sz w:val="24"/>
        </w:rPr>
        <w:t>loc_head</w:t>
      </w:r>
      <w:proofErr w:type="spellEnd"/>
      <w:r w:rsidRPr="00946728">
        <w:rPr>
          <w:sz w:val="24"/>
        </w:rPr>
        <w:t>;</w:t>
      </w:r>
    </w:p>
    <w:p w14:paraId="01705B37" w14:textId="77777777" w:rsidR="00191B7B" w:rsidRPr="00946728" w:rsidRDefault="00191B7B" w:rsidP="00191B7B">
      <w:pPr>
        <w:spacing w:line="360" w:lineRule="auto"/>
        <w:jc w:val="left"/>
        <w:rPr>
          <w:sz w:val="24"/>
        </w:rPr>
      </w:pPr>
      <w:r w:rsidRPr="00946728">
        <w:rPr>
          <w:sz w:val="24"/>
        </w:rPr>
        <w:t xml:space="preserve">    }</w:t>
      </w:r>
    </w:p>
    <w:p w14:paraId="4E67ECD3" w14:textId="77777777" w:rsidR="00191B7B" w:rsidRPr="00946728" w:rsidRDefault="00191B7B" w:rsidP="00191B7B">
      <w:pPr>
        <w:spacing w:line="360" w:lineRule="auto"/>
        <w:jc w:val="left"/>
        <w:rPr>
          <w:sz w:val="24"/>
        </w:rPr>
      </w:pPr>
      <w:r w:rsidRPr="00946728">
        <w:rPr>
          <w:rFonts w:hint="eastAsia"/>
          <w:sz w:val="24"/>
        </w:rPr>
        <w:t xml:space="preserve">    *</w:t>
      </w:r>
      <w:proofErr w:type="spellStart"/>
      <w:r w:rsidRPr="00946728">
        <w:rPr>
          <w:rFonts w:hint="eastAsia"/>
          <w:sz w:val="24"/>
        </w:rPr>
        <w:t>headp</w:t>
      </w:r>
      <w:proofErr w:type="spellEnd"/>
      <w:r w:rsidRPr="00946728">
        <w:rPr>
          <w:rFonts w:hint="eastAsia"/>
          <w:sz w:val="24"/>
        </w:rPr>
        <w:t xml:space="preserve"> = </w:t>
      </w:r>
      <w:proofErr w:type="spellStart"/>
      <w:r w:rsidRPr="00946728">
        <w:rPr>
          <w:rFonts w:hint="eastAsia"/>
          <w:sz w:val="24"/>
        </w:rPr>
        <w:t>loc_head</w:t>
      </w:r>
      <w:proofErr w:type="spellEnd"/>
      <w:r w:rsidRPr="00946728">
        <w:rPr>
          <w:rFonts w:hint="eastAsia"/>
          <w:sz w:val="24"/>
        </w:rPr>
        <w:t xml:space="preserve">; /* </w:t>
      </w:r>
      <w:r w:rsidRPr="00946728">
        <w:rPr>
          <w:rFonts w:hint="eastAsia"/>
          <w:sz w:val="24"/>
        </w:rPr>
        <w:t>使头指针</w:t>
      </w:r>
      <w:proofErr w:type="spellStart"/>
      <w:r w:rsidRPr="00946728">
        <w:rPr>
          <w:rFonts w:hint="eastAsia"/>
          <w:sz w:val="24"/>
        </w:rPr>
        <w:t>headp</w:t>
      </w:r>
      <w:proofErr w:type="spellEnd"/>
      <w:r w:rsidRPr="00946728">
        <w:rPr>
          <w:rFonts w:hint="eastAsia"/>
          <w:sz w:val="24"/>
        </w:rPr>
        <w:t>指向新创建的链表</w:t>
      </w:r>
      <w:r w:rsidRPr="00946728">
        <w:rPr>
          <w:rFonts w:hint="eastAsia"/>
          <w:sz w:val="24"/>
        </w:rPr>
        <w:t xml:space="preserve"> */</w:t>
      </w:r>
    </w:p>
    <w:p w14:paraId="03F53C10" w14:textId="77777777" w:rsidR="00191B7B" w:rsidRDefault="00191B7B" w:rsidP="00191B7B">
      <w:pPr>
        <w:spacing w:line="360" w:lineRule="auto"/>
        <w:jc w:val="left"/>
        <w:rPr>
          <w:noProof/>
        </w:rPr>
      </w:pPr>
      <w:r w:rsidRPr="00946728">
        <w:rPr>
          <w:sz w:val="24"/>
        </w:rPr>
        <w:t>}</w:t>
      </w:r>
      <w:r w:rsidRPr="00A86278">
        <w:rPr>
          <w:noProof/>
        </w:rPr>
        <w:t xml:space="preserve"> </w:t>
      </w:r>
    </w:p>
    <w:p w14:paraId="720DF5D8" w14:textId="77777777" w:rsidR="00191B7B" w:rsidRPr="00A92197" w:rsidRDefault="00191B7B" w:rsidP="00191B7B">
      <w:pPr>
        <w:spacing w:line="360" w:lineRule="auto"/>
        <w:jc w:val="left"/>
        <w:rPr>
          <w:sz w:val="24"/>
        </w:rPr>
      </w:pPr>
      <w:r w:rsidRPr="00946728">
        <w:rPr>
          <w:noProof/>
        </w:rPr>
        <w:drawing>
          <wp:inline distT="0" distB="0" distL="0" distR="0" wp14:anchorId="2051EFEC" wp14:editId="026DF898">
            <wp:extent cx="5274310" cy="125603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256030"/>
                    </a:xfrm>
                    <a:prstGeom prst="rect">
                      <a:avLst/>
                    </a:prstGeom>
                  </pic:spPr>
                </pic:pic>
              </a:graphicData>
            </a:graphic>
          </wp:inline>
        </w:drawing>
      </w:r>
    </w:p>
    <w:p w14:paraId="1C9D5CFA" w14:textId="77777777" w:rsidR="00191B7B" w:rsidRPr="008F633F" w:rsidRDefault="00191B7B" w:rsidP="00191B7B">
      <w:pPr>
        <w:snapToGrid w:val="0"/>
        <w:jc w:val="center"/>
        <w:rPr>
          <w:rFonts w:eastAsia="黑体"/>
          <w:sz w:val="24"/>
        </w:rPr>
      </w:pPr>
      <w:r w:rsidRPr="00885843">
        <w:rPr>
          <w:rFonts w:eastAsia="黑体"/>
          <w:sz w:val="24"/>
        </w:rPr>
        <w:t>图</w:t>
      </w:r>
      <w:r>
        <w:rPr>
          <w:rFonts w:eastAsia="黑体" w:hint="eastAsia"/>
          <w:sz w:val="24"/>
        </w:rPr>
        <w:t>7</w:t>
      </w:r>
      <w:r w:rsidRPr="00885843">
        <w:rPr>
          <w:rFonts w:eastAsia="黑体"/>
          <w:sz w:val="24"/>
        </w:rPr>
        <w:t>-</w:t>
      </w:r>
      <w:r>
        <w:rPr>
          <w:rFonts w:eastAsia="黑体" w:hint="eastAsia"/>
          <w:sz w:val="24"/>
        </w:rPr>
        <w:t>2</w:t>
      </w:r>
      <w:r w:rsidRPr="00885843">
        <w:rPr>
          <w:rFonts w:eastAsia="黑体"/>
          <w:sz w:val="24"/>
        </w:rPr>
        <w:t xml:space="preserve"> </w:t>
      </w:r>
      <w:r>
        <w:rPr>
          <w:rFonts w:eastAsia="黑体" w:hint="eastAsia"/>
          <w:sz w:val="24"/>
        </w:rPr>
        <w:t>程序替换题</w:t>
      </w:r>
      <w:r>
        <w:rPr>
          <w:rFonts w:eastAsia="黑体" w:hint="eastAsia"/>
          <w:sz w:val="24"/>
        </w:rPr>
        <w:t>1</w:t>
      </w:r>
      <w:r w:rsidRPr="00885843">
        <w:rPr>
          <w:rFonts w:eastAsia="黑体"/>
          <w:sz w:val="24"/>
        </w:rPr>
        <w:t>的</w:t>
      </w:r>
      <w:r>
        <w:rPr>
          <w:rFonts w:eastAsia="黑体" w:hint="eastAsia"/>
          <w:sz w:val="24"/>
        </w:rPr>
        <w:t>运行结果</w:t>
      </w:r>
    </w:p>
    <w:p w14:paraId="5C049FE3" w14:textId="77777777" w:rsidR="00191B7B" w:rsidRDefault="00191B7B" w:rsidP="00191B7B">
      <w:pPr>
        <w:snapToGrid w:val="0"/>
        <w:spacing w:afterLines="25" w:after="78" w:line="360" w:lineRule="auto"/>
        <w:rPr>
          <w:rFonts w:hAnsi="宋体"/>
          <w:b/>
          <w:sz w:val="24"/>
        </w:rPr>
      </w:pPr>
      <w:r w:rsidRPr="00946728">
        <w:rPr>
          <w:rFonts w:hAnsi="宋体" w:hint="eastAsia"/>
          <w:b/>
          <w:sz w:val="24"/>
        </w:rPr>
        <w:t>7</w:t>
      </w:r>
      <w:r w:rsidRPr="00946728">
        <w:rPr>
          <w:rFonts w:hAnsi="宋体"/>
          <w:b/>
          <w:sz w:val="24"/>
        </w:rPr>
        <w:t>.2.</w:t>
      </w:r>
      <w:r w:rsidRPr="00946728">
        <w:rPr>
          <w:rFonts w:hAnsi="宋体" w:hint="eastAsia"/>
          <w:b/>
          <w:sz w:val="24"/>
        </w:rPr>
        <w:t>3</w:t>
      </w:r>
      <w:r w:rsidRPr="00946728">
        <w:rPr>
          <w:rFonts w:hAnsi="宋体"/>
          <w:b/>
          <w:sz w:val="24"/>
        </w:rPr>
        <w:t xml:space="preserve"> </w:t>
      </w:r>
      <w:r w:rsidRPr="00946728">
        <w:rPr>
          <w:rFonts w:hAnsi="宋体" w:hint="eastAsia"/>
          <w:b/>
          <w:sz w:val="24"/>
        </w:rPr>
        <w:t>程序设计题</w:t>
      </w:r>
    </w:p>
    <w:p w14:paraId="3876A2BA" w14:textId="77777777" w:rsidR="00191B7B" w:rsidRPr="00946728" w:rsidRDefault="00191B7B" w:rsidP="00191B7B">
      <w:pPr>
        <w:rPr>
          <w:rFonts w:ascii="宋体" w:cs="宋体"/>
          <w:sz w:val="24"/>
          <w:szCs w:val="21"/>
        </w:rPr>
      </w:pPr>
      <w:r w:rsidRPr="00946728">
        <w:rPr>
          <w:rFonts w:ascii="宋体" w:cs="宋体" w:hint="eastAsia"/>
          <w:sz w:val="24"/>
          <w:szCs w:val="21"/>
        </w:rPr>
        <w:t>（1）设计一个字段结构</w:t>
      </w:r>
      <w:r w:rsidRPr="00946728">
        <w:rPr>
          <w:rFonts w:ascii="宋体" w:cs="宋体"/>
          <w:sz w:val="24"/>
          <w:szCs w:val="21"/>
        </w:rPr>
        <w:t>struct bits</w:t>
      </w:r>
      <w:r w:rsidRPr="00946728">
        <w:rPr>
          <w:rFonts w:ascii="宋体" w:cs="宋体" w:hint="eastAsia"/>
          <w:sz w:val="24"/>
          <w:szCs w:val="21"/>
        </w:rPr>
        <w:t xml:space="preserve">，它将一个8位无符号字节从最低位向最高位声明为8个字段，各字段依次为bit0, bit1, </w:t>
      </w:r>
      <w:r w:rsidRPr="00946728">
        <w:rPr>
          <w:rFonts w:ascii="宋体" w:cs="宋体"/>
          <w:sz w:val="24"/>
          <w:szCs w:val="21"/>
        </w:rPr>
        <w:t>…</w:t>
      </w:r>
      <w:r w:rsidRPr="00946728">
        <w:rPr>
          <w:rFonts w:ascii="宋体" w:cs="宋体" w:hint="eastAsia"/>
          <w:sz w:val="24"/>
          <w:szCs w:val="21"/>
        </w:rPr>
        <w:t>, bit7，且bit0的优先级最高。同时设计8个函数，第</w:t>
      </w:r>
      <w:proofErr w:type="spellStart"/>
      <w:r w:rsidRPr="00946728">
        <w:rPr>
          <w:rFonts w:ascii="宋体" w:cs="宋体" w:hint="eastAsia"/>
          <w:sz w:val="24"/>
          <w:szCs w:val="21"/>
        </w:rPr>
        <w:t>i</w:t>
      </w:r>
      <w:proofErr w:type="spellEnd"/>
      <w:r w:rsidRPr="00946728">
        <w:rPr>
          <w:rFonts w:ascii="宋体" w:cs="宋体" w:hint="eastAsia"/>
          <w:sz w:val="24"/>
          <w:szCs w:val="21"/>
        </w:rPr>
        <w:t>个函数以</w:t>
      </w:r>
      <w:proofErr w:type="spellStart"/>
      <w:r w:rsidRPr="00946728">
        <w:rPr>
          <w:rFonts w:ascii="宋体" w:cs="宋体" w:hint="eastAsia"/>
          <w:sz w:val="24"/>
          <w:szCs w:val="21"/>
        </w:rPr>
        <w:t>biti</w:t>
      </w:r>
      <w:proofErr w:type="spellEnd"/>
      <w:r w:rsidRPr="00946728">
        <w:rPr>
          <w:rFonts w:ascii="宋体" w:cs="宋体" w:hint="eastAsia"/>
          <w:sz w:val="24"/>
          <w:szCs w:val="21"/>
        </w:rPr>
        <w:t>(</w:t>
      </w:r>
      <w:proofErr w:type="spellStart"/>
      <w:r w:rsidRPr="00946728">
        <w:rPr>
          <w:rFonts w:ascii="宋体" w:cs="宋体" w:hint="eastAsia"/>
          <w:sz w:val="24"/>
          <w:szCs w:val="21"/>
        </w:rPr>
        <w:t>i</w:t>
      </w:r>
      <w:proofErr w:type="spellEnd"/>
      <w:r w:rsidRPr="00946728">
        <w:rPr>
          <w:rFonts w:ascii="宋体" w:cs="宋体" w:hint="eastAsia"/>
          <w:sz w:val="24"/>
          <w:szCs w:val="21"/>
        </w:rPr>
        <w:t>=0,1,2,</w:t>
      </w:r>
      <w:r w:rsidRPr="00946728">
        <w:rPr>
          <w:rFonts w:ascii="宋体" w:cs="宋体"/>
          <w:sz w:val="24"/>
          <w:szCs w:val="21"/>
        </w:rPr>
        <w:t>…</w:t>
      </w:r>
      <w:r w:rsidRPr="00946728">
        <w:rPr>
          <w:rFonts w:ascii="宋体" w:cs="宋体" w:hint="eastAsia"/>
          <w:sz w:val="24"/>
          <w:szCs w:val="21"/>
        </w:rPr>
        <w:t>,7)为参数，并且在函数体内输出</w:t>
      </w:r>
      <w:proofErr w:type="spellStart"/>
      <w:r w:rsidRPr="00946728">
        <w:rPr>
          <w:rFonts w:ascii="宋体" w:cs="宋体" w:hint="eastAsia"/>
          <w:sz w:val="24"/>
          <w:szCs w:val="21"/>
        </w:rPr>
        <w:t>biti</w:t>
      </w:r>
      <w:proofErr w:type="spellEnd"/>
      <w:r w:rsidRPr="00946728">
        <w:rPr>
          <w:rFonts w:ascii="宋体" w:cs="宋体" w:hint="eastAsia"/>
          <w:sz w:val="24"/>
          <w:szCs w:val="21"/>
        </w:rPr>
        <w:t>的值。将8个函数的名字存入一个函数指针数组</w:t>
      </w:r>
      <w:proofErr w:type="spellStart"/>
      <w:r w:rsidRPr="00946728">
        <w:rPr>
          <w:rFonts w:ascii="宋体" w:cs="宋体" w:hint="eastAsia"/>
          <w:sz w:val="24"/>
          <w:szCs w:val="21"/>
        </w:rPr>
        <w:t>p_fun</w:t>
      </w:r>
      <w:proofErr w:type="spellEnd"/>
      <w:r w:rsidRPr="00946728">
        <w:rPr>
          <w:rFonts w:ascii="宋体" w:cs="宋体" w:hint="eastAsia"/>
          <w:sz w:val="24"/>
          <w:szCs w:val="21"/>
        </w:rPr>
        <w:t>。如果bit0为1，调用</w:t>
      </w:r>
      <w:proofErr w:type="spellStart"/>
      <w:r w:rsidRPr="00946728">
        <w:rPr>
          <w:rFonts w:ascii="宋体" w:cs="宋体" w:hint="eastAsia"/>
          <w:sz w:val="24"/>
          <w:szCs w:val="21"/>
        </w:rPr>
        <w:t>p_fun</w:t>
      </w:r>
      <w:proofErr w:type="spellEnd"/>
      <w:r w:rsidRPr="00946728">
        <w:rPr>
          <w:rFonts w:ascii="宋体" w:cs="宋体" w:hint="eastAsia"/>
          <w:sz w:val="24"/>
          <w:szCs w:val="21"/>
        </w:rPr>
        <w:t>[0]指向的函数。如果</w:t>
      </w:r>
      <w:r w:rsidRPr="00946728">
        <w:rPr>
          <w:rFonts w:ascii="宋体" w:cs="宋体"/>
          <w:sz w:val="24"/>
          <w:szCs w:val="21"/>
        </w:rPr>
        <w:t>struct bits</w:t>
      </w:r>
      <w:r w:rsidRPr="00946728">
        <w:rPr>
          <w:rFonts w:ascii="宋体" w:cs="宋体" w:hint="eastAsia"/>
          <w:sz w:val="24"/>
          <w:szCs w:val="21"/>
        </w:rPr>
        <w:t>中有多位为1，则根据优先级从高到低依次调用函数指针数组</w:t>
      </w:r>
      <w:proofErr w:type="spellStart"/>
      <w:r w:rsidRPr="00946728">
        <w:rPr>
          <w:rFonts w:ascii="宋体" w:cs="宋体" w:hint="eastAsia"/>
          <w:sz w:val="24"/>
          <w:szCs w:val="21"/>
        </w:rPr>
        <w:t>p_fun</w:t>
      </w:r>
      <w:proofErr w:type="spellEnd"/>
      <w:r w:rsidRPr="00946728">
        <w:rPr>
          <w:rFonts w:ascii="宋体" w:cs="宋体" w:hint="eastAsia"/>
          <w:sz w:val="24"/>
          <w:szCs w:val="21"/>
        </w:rPr>
        <w:t>中相应元素指向的函数。8个函数中的第0个函数可以设计为：</w:t>
      </w:r>
    </w:p>
    <w:p w14:paraId="3A4D9C8D" w14:textId="77777777" w:rsidR="00191B7B" w:rsidRPr="00946728" w:rsidRDefault="00191B7B" w:rsidP="00191B7B">
      <w:pPr>
        <w:rPr>
          <w:rFonts w:ascii="宋体" w:cs="宋体"/>
          <w:sz w:val="24"/>
          <w:szCs w:val="21"/>
        </w:rPr>
      </w:pPr>
      <w:r w:rsidRPr="00946728">
        <w:rPr>
          <w:rFonts w:ascii="宋体" w:cs="宋体" w:hint="eastAsia"/>
          <w:sz w:val="24"/>
          <w:szCs w:val="21"/>
        </w:rPr>
        <w:tab/>
      </w:r>
      <w:r w:rsidRPr="00946728">
        <w:rPr>
          <w:rFonts w:ascii="宋体" w:cs="宋体" w:hint="eastAsia"/>
          <w:sz w:val="24"/>
          <w:szCs w:val="21"/>
        </w:rPr>
        <w:tab/>
        <w:t>void f0(</w:t>
      </w:r>
      <w:r w:rsidRPr="00946728">
        <w:rPr>
          <w:rFonts w:ascii="宋体" w:cs="宋体"/>
          <w:sz w:val="24"/>
          <w:szCs w:val="21"/>
        </w:rPr>
        <w:t>struct bits</w:t>
      </w:r>
      <w:r w:rsidRPr="00946728">
        <w:rPr>
          <w:rFonts w:ascii="宋体" w:cs="宋体" w:hint="eastAsia"/>
          <w:sz w:val="24"/>
          <w:szCs w:val="21"/>
        </w:rPr>
        <w:t xml:space="preserve"> b)</w:t>
      </w:r>
    </w:p>
    <w:p w14:paraId="4E7BA50A" w14:textId="77777777" w:rsidR="00191B7B" w:rsidRPr="00946728" w:rsidRDefault="00191B7B" w:rsidP="00191B7B">
      <w:pPr>
        <w:ind w:firstLineChars="400" w:firstLine="960"/>
        <w:rPr>
          <w:rFonts w:ascii="宋体" w:cs="宋体"/>
          <w:sz w:val="24"/>
          <w:szCs w:val="21"/>
        </w:rPr>
      </w:pPr>
      <w:r w:rsidRPr="00946728">
        <w:rPr>
          <w:rFonts w:ascii="宋体" w:cs="宋体" w:hint="eastAsia"/>
          <w:sz w:val="24"/>
          <w:szCs w:val="21"/>
        </w:rPr>
        <w:t>{</w:t>
      </w:r>
    </w:p>
    <w:p w14:paraId="787745F9" w14:textId="77777777" w:rsidR="00191B7B" w:rsidRPr="00946728" w:rsidRDefault="00191B7B" w:rsidP="00191B7B">
      <w:pPr>
        <w:ind w:firstLineChars="400" w:firstLine="960"/>
        <w:rPr>
          <w:rFonts w:ascii="宋体" w:cs="宋体"/>
          <w:sz w:val="24"/>
          <w:szCs w:val="21"/>
        </w:rPr>
      </w:pPr>
      <w:r w:rsidRPr="00946728">
        <w:rPr>
          <w:rFonts w:ascii="宋体" w:cs="宋体" w:hint="eastAsia"/>
          <w:sz w:val="24"/>
          <w:szCs w:val="21"/>
        </w:rPr>
        <w:tab/>
      </w:r>
      <w:proofErr w:type="spellStart"/>
      <w:r w:rsidRPr="00946728">
        <w:rPr>
          <w:rFonts w:ascii="宋体" w:cs="宋体"/>
          <w:sz w:val="24"/>
          <w:szCs w:val="21"/>
        </w:rPr>
        <w:t>P</w:t>
      </w:r>
      <w:r w:rsidRPr="00946728">
        <w:rPr>
          <w:rFonts w:ascii="宋体" w:cs="宋体" w:hint="eastAsia"/>
          <w:sz w:val="24"/>
          <w:szCs w:val="21"/>
        </w:rPr>
        <w:t>rintf</w:t>
      </w:r>
      <w:proofErr w:type="spellEnd"/>
      <w:r w:rsidRPr="00946728">
        <w:rPr>
          <w:rFonts w:ascii="宋体" w:cs="宋体" w:hint="eastAsia"/>
          <w:sz w:val="24"/>
          <w:szCs w:val="21"/>
        </w:rPr>
        <w:t>(</w:t>
      </w:r>
      <w:r w:rsidRPr="00946728">
        <w:rPr>
          <w:rFonts w:ascii="宋体" w:cs="宋体"/>
          <w:sz w:val="24"/>
          <w:szCs w:val="21"/>
        </w:rPr>
        <w:t>“</w:t>
      </w:r>
      <w:r w:rsidRPr="00946728">
        <w:rPr>
          <w:rFonts w:ascii="宋体" w:cs="宋体" w:hint="eastAsia"/>
          <w:sz w:val="24"/>
          <w:szCs w:val="21"/>
        </w:rPr>
        <w:t>the function %d is called!\</w:t>
      </w:r>
      <w:proofErr w:type="spellStart"/>
      <w:r w:rsidRPr="00946728">
        <w:rPr>
          <w:rFonts w:ascii="宋体" w:cs="宋体" w:hint="eastAsia"/>
          <w:sz w:val="24"/>
          <w:szCs w:val="21"/>
        </w:rPr>
        <w:t>n</w:t>
      </w:r>
      <w:r w:rsidRPr="00946728">
        <w:rPr>
          <w:rFonts w:ascii="宋体" w:cs="宋体"/>
          <w:sz w:val="24"/>
          <w:szCs w:val="21"/>
        </w:rPr>
        <w:t>”</w:t>
      </w:r>
      <w:r w:rsidRPr="00946728">
        <w:rPr>
          <w:rFonts w:ascii="宋体" w:cs="宋体" w:hint="eastAsia"/>
          <w:sz w:val="24"/>
          <w:szCs w:val="21"/>
        </w:rPr>
        <w:t>,b</w:t>
      </w:r>
      <w:proofErr w:type="spellEnd"/>
      <w:r w:rsidRPr="00946728">
        <w:rPr>
          <w:rFonts w:ascii="宋体" w:cs="宋体" w:hint="eastAsia"/>
          <w:sz w:val="24"/>
          <w:szCs w:val="21"/>
        </w:rPr>
        <w:t>);</w:t>
      </w:r>
    </w:p>
    <w:p w14:paraId="12C45D64" w14:textId="77777777" w:rsidR="00191B7B" w:rsidRPr="00946728" w:rsidRDefault="00191B7B" w:rsidP="00191B7B">
      <w:pPr>
        <w:ind w:firstLineChars="400" w:firstLine="960"/>
        <w:rPr>
          <w:rFonts w:ascii="宋体" w:cs="宋体"/>
          <w:sz w:val="24"/>
          <w:szCs w:val="21"/>
        </w:rPr>
      </w:pPr>
      <w:r w:rsidRPr="00946728">
        <w:rPr>
          <w:rFonts w:ascii="宋体" w:cs="宋体" w:hint="eastAsia"/>
          <w:sz w:val="24"/>
          <w:szCs w:val="21"/>
        </w:rPr>
        <w:t xml:space="preserve">} </w:t>
      </w:r>
    </w:p>
    <w:p w14:paraId="123F8997" w14:textId="77777777" w:rsidR="00191B7B" w:rsidRPr="008F7FB5" w:rsidRDefault="00191B7B" w:rsidP="00191B7B">
      <w:pPr>
        <w:spacing w:line="360" w:lineRule="auto"/>
        <w:rPr>
          <w:b/>
          <w:sz w:val="24"/>
        </w:rPr>
      </w:pPr>
      <w:r w:rsidRPr="00885843">
        <w:rPr>
          <w:rFonts w:hAnsi="宋体"/>
          <w:b/>
          <w:sz w:val="24"/>
        </w:rPr>
        <w:t>解答：</w:t>
      </w:r>
    </w:p>
    <w:p w14:paraId="2A8E2B8A" w14:textId="77777777" w:rsidR="00191B7B" w:rsidRDefault="00191B7B" w:rsidP="00191B7B">
      <w:pPr>
        <w:pStyle w:val="af6"/>
        <w:numPr>
          <w:ilvl w:val="0"/>
          <w:numId w:val="13"/>
        </w:numPr>
        <w:snapToGrid w:val="0"/>
        <w:spacing w:line="360" w:lineRule="auto"/>
        <w:ind w:firstLineChars="0"/>
        <w:rPr>
          <w:rFonts w:hAnsi="宋体"/>
          <w:sz w:val="24"/>
        </w:rPr>
      </w:pPr>
      <w:r w:rsidRPr="00BB14C2">
        <w:rPr>
          <w:rFonts w:hAnsi="宋体"/>
          <w:sz w:val="24"/>
        </w:rPr>
        <w:lastRenderedPageBreak/>
        <w:t>算法流程如图</w:t>
      </w:r>
      <w:r>
        <w:rPr>
          <w:rFonts w:hint="eastAsia"/>
          <w:sz w:val="24"/>
        </w:rPr>
        <w:t>7</w:t>
      </w:r>
      <w:r w:rsidRPr="00BB14C2">
        <w:rPr>
          <w:rFonts w:hint="eastAsia"/>
          <w:sz w:val="24"/>
        </w:rPr>
        <w:t>-</w:t>
      </w:r>
      <w:r>
        <w:rPr>
          <w:rFonts w:hint="eastAsia"/>
          <w:sz w:val="24"/>
        </w:rPr>
        <w:t>3</w:t>
      </w:r>
      <w:r w:rsidRPr="00BB14C2">
        <w:rPr>
          <w:rFonts w:hAnsi="宋体"/>
          <w:sz w:val="24"/>
        </w:rPr>
        <w:t>所示。</w:t>
      </w:r>
    </w:p>
    <w:p w14:paraId="2B292420" w14:textId="77777777" w:rsidR="00191B7B" w:rsidRPr="00E437FB" w:rsidRDefault="00191B7B" w:rsidP="00191B7B">
      <w:pPr>
        <w:snapToGrid w:val="0"/>
        <w:spacing w:line="360" w:lineRule="auto"/>
        <w:ind w:left="480"/>
        <w:jc w:val="center"/>
        <w:rPr>
          <w:rFonts w:hAnsi="宋体"/>
          <w:sz w:val="24"/>
        </w:rPr>
      </w:pPr>
      <w:r>
        <w:object w:dxaOrig="6432" w:dyaOrig="16591" w14:anchorId="5C2B1B50">
          <v:shape id="_x0000_i1043" type="#_x0000_t75" style="width:244.15pt;height:629.85pt" o:ole="">
            <v:imagedata r:id="rId112" o:title=""/>
          </v:shape>
          <o:OLEObject Type="Embed" ProgID="Visio.Drawing.15" ShapeID="_x0000_i1043" DrawAspect="Content" ObjectID="_1731524805" r:id="rId113"/>
        </w:object>
      </w:r>
    </w:p>
    <w:p w14:paraId="645BB50B" w14:textId="77777777" w:rsidR="00191B7B" w:rsidRDefault="00191B7B" w:rsidP="00191B7B">
      <w:pPr>
        <w:snapToGrid w:val="0"/>
        <w:ind w:left="480"/>
        <w:jc w:val="center"/>
        <w:rPr>
          <w:rFonts w:eastAsia="黑体"/>
          <w:sz w:val="24"/>
        </w:rPr>
      </w:pPr>
      <w:r w:rsidRPr="00646F53">
        <w:rPr>
          <w:rFonts w:eastAsia="黑体"/>
          <w:sz w:val="24"/>
        </w:rPr>
        <w:t>图</w:t>
      </w:r>
      <w:r>
        <w:rPr>
          <w:rFonts w:eastAsia="黑体" w:hint="eastAsia"/>
          <w:sz w:val="24"/>
        </w:rPr>
        <w:t>7</w:t>
      </w:r>
      <w:r w:rsidRPr="00646F53">
        <w:rPr>
          <w:rFonts w:eastAsia="黑体" w:hint="eastAsia"/>
          <w:sz w:val="24"/>
        </w:rPr>
        <w:t>-</w:t>
      </w:r>
      <w:r>
        <w:rPr>
          <w:rFonts w:eastAsia="黑体" w:hint="eastAsia"/>
          <w:sz w:val="24"/>
        </w:rPr>
        <w:t>3</w:t>
      </w:r>
      <w:r w:rsidRPr="00646F53">
        <w:rPr>
          <w:rFonts w:eastAsia="黑体"/>
          <w:sz w:val="24"/>
        </w:rPr>
        <w:t xml:space="preserve"> </w:t>
      </w:r>
      <w:r>
        <w:rPr>
          <w:rFonts w:eastAsia="黑体" w:hint="eastAsia"/>
          <w:sz w:val="24"/>
        </w:rPr>
        <w:t>程序</w:t>
      </w:r>
      <w:r w:rsidRPr="00646F53">
        <w:rPr>
          <w:rFonts w:eastAsia="黑体"/>
          <w:sz w:val="24"/>
        </w:rPr>
        <w:t>设计</w:t>
      </w:r>
      <w:r w:rsidRPr="00646F53">
        <w:rPr>
          <w:rFonts w:eastAsia="黑体" w:hint="eastAsia"/>
          <w:sz w:val="24"/>
        </w:rPr>
        <w:t>题</w:t>
      </w:r>
      <w:r w:rsidRPr="00646F53">
        <w:rPr>
          <w:rFonts w:eastAsia="黑体"/>
          <w:sz w:val="24"/>
        </w:rPr>
        <w:t>1</w:t>
      </w:r>
      <w:r w:rsidRPr="00646F53">
        <w:rPr>
          <w:rFonts w:eastAsia="黑体"/>
          <w:sz w:val="24"/>
        </w:rPr>
        <w:t>的程序流程图</w:t>
      </w:r>
    </w:p>
    <w:p w14:paraId="2D3D4389" w14:textId="77777777" w:rsidR="00191B7B" w:rsidRPr="0061228B" w:rsidRDefault="00191B7B" w:rsidP="00191B7B">
      <w:pPr>
        <w:snapToGrid w:val="0"/>
        <w:ind w:left="480"/>
        <w:jc w:val="center"/>
        <w:rPr>
          <w:rFonts w:eastAsia="黑体"/>
          <w:sz w:val="24"/>
        </w:rPr>
      </w:pPr>
    </w:p>
    <w:p w14:paraId="22549EC3" w14:textId="77777777" w:rsidR="00191B7B" w:rsidRPr="00885843" w:rsidRDefault="00191B7B" w:rsidP="00191B7B">
      <w:pPr>
        <w:snapToGrid w:val="0"/>
        <w:spacing w:line="360" w:lineRule="auto"/>
        <w:ind w:firstLineChars="200" w:firstLine="480"/>
        <w:rPr>
          <w:sz w:val="24"/>
        </w:rPr>
      </w:pPr>
      <w:r w:rsidRPr="00885843">
        <w:rPr>
          <w:sz w:val="24"/>
        </w:rPr>
        <w:lastRenderedPageBreak/>
        <w:t>2</w:t>
      </w:r>
      <w:r w:rsidRPr="00885843">
        <w:rPr>
          <w:rFonts w:hAnsi="宋体"/>
          <w:sz w:val="24"/>
        </w:rPr>
        <w:t>）源程序清单</w:t>
      </w:r>
    </w:p>
    <w:p w14:paraId="235B56F7" w14:textId="77777777" w:rsidR="00191B7B" w:rsidRPr="00F63DE8" w:rsidRDefault="00191B7B" w:rsidP="00191B7B">
      <w:pPr>
        <w:snapToGrid w:val="0"/>
        <w:spacing w:line="360" w:lineRule="auto"/>
        <w:ind w:firstLineChars="200" w:firstLine="480"/>
        <w:rPr>
          <w:sz w:val="24"/>
        </w:rPr>
      </w:pPr>
      <w:r w:rsidRPr="00F63DE8">
        <w:rPr>
          <w:sz w:val="24"/>
        </w:rPr>
        <w:t>#include &lt;</w:t>
      </w:r>
      <w:proofErr w:type="spellStart"/>
      <w:r w:rsidRPr="00F63DE8">
        <w:rPr>
          <w:sz w:val="24"/>
        </w:rPr>
        <w:t>stdio.h</w:t>
      </w:r>
      <w:proofErr w:type="spellEnd"/>
      <w:r w:rsidRPr="00F63DE8">
        <w:rPr>
          <w:sz w:val="24"/>
        </w:rPr>
        <w:t>&gt;</w:t>
      </w:r>
    </w:p>
    <w:p w14:paraId="0223F715" w14:textId="77777777" w:rsidR="00191B7B" w:rsidRPr="00F63DE8" w:rsidRDefault="00191B7B" w:rsidP="00191B7B">
      <w:pPr>
        <w:snapToGrid w:val="0"/>
        <w:spacing w:line="360" w:lineRule="auto"/>
        <w:ind w:firstLineChars="200" w:firstLine="480"/>
        <w:rPr>
          <w:sz w:val="24"/>
        </w:rPr>
      </w:pPr>
      <w:r w:rsidRPr="00F63DE8">
        <w:rPr>
          <w:sz w:val="24"/>
        </w:rPr>
        <w:t>struct bits</w:t>
      </w:r>
    </w:p>
    <w:p w14:paraId="38CAA0B2" w14:textId="77777777" w:rsidR="00191B7B" w:rsidRPr="00F63DE8" w:rsidRDefault="00191B7B" w:rsidP="00191B7B">
      <w:pPr>
        <w:snapToGrid w:val="0"/>
        <w:spacing w:line="360" w:lineRule="auto"/>
        <w:ind w:firstLineChars="200" w:firstLine="480"/>
        <w:rPr>
          <w:sz w:val="24"/>
        </w:rPr>
      </w:pPr>
      <w:r w:rsidRPr="00F63DE8">
        <w:rPr>
          <w:sz w:val="24"/>
        </w:rPr>
        <w:t>{</w:t>
      </w:r>
    </w:p>
    <w:p w14:paraId="50838BC1" w14:textId="77777777" w:rsidR="00191B7B" w:rsidRPr="00F63DE8" w:rsidRDefault="00191B7B" w:rsidP="00191B7B">
      <w:pPr>
        <w:snapToGrid w:val="0"/>
        <w:spacing w:line="360" w:lineRule="auto"/>
        <w:ind w:firstLineChars="200" w:firstLine="480"/>
        <w:rPr>
          <w:sz w:val="24"/>
        </w:rPr>
      </w:pPr>
      <w:r w:rsidRPr="00F63DE8">
        <w:rPr>
          <w:sz w:val="24"/>
        </w:rPr>
        <w:t xml:space="preserve">    unsigned short int bit0 : 1;</w:t>
      </w:r>
    </w:p>
    <w:p w14:paraId="619559B5" w14:textId="77777777" w:rsidR="00191B7B" w:rsidRPr="00F63DE8" w:rsidRDefault="00191B7B" w:rsidP="00191B7B">
      <w:pPr>
        <w:snapToGrid w:val="0"/>
        <w:spacing w:line="360" w:lineRule="auto"/>
        <w:ind w:firstLineChars="200" w:firstLine="480"/>
        <w:rPr>
          <w:sz w:val="24"/>
        </w:rPr>
      </w:pPr>
      <w:r w:rsidRPr="00F63DE8">
        <w:rPr>
          <w:sz w:val="24"/>
        </w:rPr>
        <w:t xml:space="preserve">    unsigned short int bit1 : 1;</w:t>
      </w:r>
    </w:p>
    <w:p w14:paraId="399F527D" w14:textId="77777777" w:rsidR="00191B7B" w:rsidRPr="00F63DE8" w:rsidRDefault="00191B7B" w:rsidP="00191B7B">
      <w:pPr>
        <w:snapToGrid w:val="0"/>
        <w:spacing w:line="360" w:lineRule="auto"/>
        <w:ind w:firstLineChars="200" w:firstLine="480"/>
        <w:rPr>
          <w:sz w:val="24"/>
        </w:rPr>
      </w:pPr>
      <w:r w:rsidRPr="00F63DE8">
        <w:rPr>
          <w:sz w:val="24"/>
        </w:rPr>
        <w:t xml:space="preserve">    unsigned short int bit2 : 1;</w:t>
      </w:r>
    </w:p>
    <w:p w14:paraId="302C682B" w14:textId="77777777" w:rsidR="00191B7B" w:rsidRPr="00F63DE8" w:rsidRDefault="00191B7B" w:rsidP="00191B7B">
      <w:pPr>
        <w:snapToGrid w:val="0"/>
        <w:spacing w:line="360" w:lineRule="auto"/>
        <w:ind w:firstLineChars="200" w:firstLine="480"/>
        <w:rPr>
          <w:sz w:val="24"/>
        </w:rPr>
      </w:pPr>
      <w:r w:rsidRPr="00F63DE8">
        <w:rPr>
          <w:sz w:val="24"/>
        </w:rPr>
        <w:t xml:space="preserve">    unsigned short int bit3 : 1;</w:t>
      </w:r>
    </w:p>
    <w:p w14:paraId="32A4FC88" w14:textId="77777777" w:rsidR="00191B7B" w:rsidRPr="00F63DE8" w:rsidRDefault="00191B7B" w:rsidP="00191B7B">
      <w:pPr>
        <w:snapToGrid w:val="0"/>
        <w:spacing w:line="360" w:lineRule="auto"/>
        <w:ind w:firstLineChars="200" w:firstLine="480"/>
        <w:rPr>
          <w:sz w:val="24"/>
        </w:rPr>
      </w:pPr>
      <w:r w:rsidRPr="00F63DE8">
        <w:rPr>
          <w:sz w:val="24"/>
        </w:rPr>
        <w:t xml:space="preserve">    unsigned short int bit4 : 1;</w:t>
      </w:r>
    </w:p>
    <w:p w14:paraId="7E78CF1C" w14:textId="77777777" w:rsidR="00191B7B" w:rsidRPr="00F63DE8" w:rsidRDefault="00191B7B" w:rsidP="00191B7B">
      <w:pPr>
        <w:snapToGrid w:val="0"/>
        <w:spacing w:line="360" w:lineRule="auto"/>
        <w:ind w:firstLineChars="200" w:firstLine="480"/>
        <w:rPr>
          <w:sz w:val="24"/>
        </w:rPr>
      </w:pPr>
      <w:r w:rsidRPr="00F63DE8">
        <w:rPr>
          <w:sz w:val="24"/>
        </w:rPr>
        <w:t xml:space="preserve">    unsigned short int bit5 : 1;</w:t>
      </w:r>
    </w:p>
    <w:p w14:paraId="7BAE5FFA" w14:textId="77777777" w:rsidR="00191B7B" w:rsidRPr="00F63DE8" w:rsidRDefault="00191B7B" w:rsidP="00191B7B">
      <w:pPr>
        <w:snapToGrid w:val="0"/>
        <w:spacing w:line="360" w:lineRule="auto"/>
        <w:ind w:firstLineChars="200" w:firstLine="480"/>
        <w:rPr>
          <w:sz w:val="24"/>
        </w:rPr>
      </w:pPr>
      <w:r w:rsidRPr="00F63DE8">
        <w:rPr>
          <w:sz w:val="24"/>
        </w:rPr>
        <w:t xml:space="preserve">    unsigned short int bit6 : 1;</w:t>
      </w:r>
    </w:p>
    <w:p w14:paraId="6BA4EEEE" w14:textId="77777777" w:rsidR="00191B7B" w:rsidRPr="00F63DE8" w:rsidRDefault="00191B7B" w:rsidP="00191B7B">
      <w:pPr>
        <w:snapToGrid w:val="0"/>
        <w:spacing w:line="360" w:lineRule="auto"/>
        <w:ind w:firstLineChars="200" w:firstLine="480"/>
        <w:rPr>
          <w:sz w:val="24"/>
        </w:rPr>
      </w:pPr>
      <w:r w:rsidRPr="00F63DE8">
        <w:rPr>
          <w:sz w:val="24"/>
        </w:rPr>
        <w:t xml:space="preserve">    unsigned short int bit7 : 1;</w:t>
      </w:r>
    </w:p>
    <w:p w14:paraId="316F1D11" w14:textId="77777777" w:rsidR="00191B7B" w:rsidRPr="00F63DE8" w:rsidRDefault="00191B7B" w:rsidP="00191B7B">
      <w:pPr>
        <w:snapToGrid w:val="0"/>
        <w:spacing w:line="360" w:lineRule="auto"/>
        <w:ind w:firstLineChars="200" w:firstLine="480"/>
        <w:rPr>
          <w:sz w:val="24"/>
        </w:rPr>
      </w:pPr>
      <w:r w:rsidRPr="00F63DE8">
        <w:rPr>
          <w:sz w:val="24"/>
        </w:rPr>
        <w:t>} a;</w:t>
      </w:r>
    </w:p>
    <w:p w14:paraId="0EBAF1B7" w14:textId="77777777" w:rsidR="00191B7B" w:rsidRPr="00F63DE8" w:rsidRDefault="00191B7B" w:rsidP="00191B7B">
      <w:pPr>
        <w:snapToGrid w:val="0"/>
        <w:spacing w:line="360" w:lineRule="auto"/>
        <w:ind w:firstLineChars="200" w:firstLine="480"/>
        <w:rPr>
          <w:sz w:val="24"/>
        </w:rPr>
      </w:pPr>
      <w:r w:rsidRPr="00F63DE8">
        <w:rPr>
          <w:sz w:val="24"/>
        </w:rPr>
        <w:t xml:space="preserve">void f0(int </w:t>
      </w:r>
      <w:proofErr w:type="spellStart"/>
      <w:r w:rsidRPr="00F63DE8">
        <w:rPr>
          <w:sz w:val="24"/>
        </w:rPr>
        <w:t>tmp</w:t>
      </w:r>
      <w:proofErr w:type="spellEnd"/>
      <w:r w:rsidRPr="00F63DE8">
        <w:rPr>
          <w:sz w:val="24"/>
        </w:rPr>
        <w:t>)</w:t>
      </w:r>
    </w:p>
    <w:p w14:paraId="34D7B978" w14:textId="77777777" w:rsidR="00191B7B" w:rsidRPr="00F63DE8" w:rsidRDefault="00191B7B" w:rsidP="00191B7B">
      <w:pPr>
        <w:snapToGrid w:val="0"/>
        <w:spacing w:line="360" w:lineRule="auto"/>
        <w:ind w:firstLineChars="200" w:firstLine="480"/>
        <w:rPr>
          <w:sz w:val="24"/>
        </w:rPr>
      </w:pPr>
      <w:r w:rsidRPr="00F63DE8">
        <w:rPr>
          <w:sz w:val="24"/>
        </w:rPr>
        <w:t>{</w:t>
      </w:r>
    </w:p>
    <w:p w14:paraId="52F30F14" w14:textId="77777777" w:rsidR="00191B7B" w:rsidRPr="00F63DE8" w:rsidRDefault="00191B7B" w:rsidP="00191B7B">
      <w:pPr>
        <w:snapToGrid w:val="0"/>
        <w:spacing w:line="360" w:lineRule="auto"/>
        <w:ind w:firstLineChars="200" w:firstLine="480"/>
        <w:rPr>
          <w:sz w:val="24"/>
        </w:rPr>
      </w:pPr>
      <w:r w:rsidRPr="00F63DE8">
        <w:rPr>
          <w:sz w:val="24"/>
        </w:rPr>
        <w:t xml:space="preserve">    </w:t>
      </w:r>
      <w:proofErr w:type="spellStart"/>
      <w:r w:rsidRPr="00F63DE8">
        <w:rPr>
          <w:sz w:val="24"/>
        </w:rPr>
        <w:t>printf</w:t>
      </w:r>
      <w:proofErr w:type="spellEnd"/>
      <w:r w:rsidRPr="00F63DE8">
        <w:rPr>
          <w:sz w:val="24"/>
        </w:rPr>
        <w:t xml:space="preserve">("the function % d is called !\n", </w:t>
      </w:r>
      <w:proofErr w:type="spellStart"/>
      <w:r w:rsidRPr="00F63DE8">
        <w:rPr>
          <w:sz w:val="24"/>
        </w:rPr>
        <w:t>tmp</w:t>
      </w:r>
      <w:proofErr w:type="spellEnd"/>
      <w:r w:rsidRPr="00F63DE8">
        <w:rPr>
          <w:sz w:val="24"/>
        </w:rPr>
        <w:t>);</w:t>
      </w:r>
    </w:p>
    <w:p w14:paraId="51964DFA" w14:textId="77777777" w:rsidR="00191B7B" w:rsidRPr="00F63DE8" w:rsidRDefault="00191B7B" w:rsidP="00191B7B">
      <w:pPr>
        <w:snapToGrid w:val="0"/>
        <w:spacing w:line="360" w:lineRule="auto"/>
        <w:ind w:firstLineChars="200" w:firstLine="480"/>
        <w:rPr>
          <w:sz w:val="24"/>
        </w:rPr>
      </w:pPr>
      <w:r w:rsidRPr="00F63DE8">
        <w:rPr>
          <w:sz w:val="24"/>
        </w:rPr>
        <w:t>}</w:t>
      </w:r>
    </w:p>
    <w:p w14:paraId="0E3A5640" w14:textId="77777777" w:rsidR="00191B7B" w:rsidRPr="00F63DE8" w:rsidRDefault="00191B7B" w:rsidP="00191B7B">
      <w:pPr>
        <w:snapToGrid w:val="0"/>
        <w:spacing w:line="360" w:lineRule="auto"/>
        <w:ind w:firstLineChars="200" w:firstLine="480"/>
        <w:rPr>
          <w:sz w:val="24"/>
        </w:rPr>
      </w:pPr>
      <w:r w:rsidRPr="00F63DE8">
        <w:rPr>
          <w:sz w:val="24"/>
        </w:rPr>
        <w:t xml:space="preserve">void f1(int </w:t>
      </w:r>
      <w:proofErr w:type="spellStart"/>
      <w:r w:rsidRPr="00F63DE8">
        <w:rPr>
          <w:sz w:val="24"/>
        </w:rPr>
        <w:t>tmp</w:t>
      </w:r>
      <w:proofErr w:type="spellEnd"/>
      <w:r w:rsidRPr="00F63DE8">
        <w:rPr>
          <w:sz w:val="24"/>
        </w:rPr>
        <w:t>)</w:t>
      </w:r>
    </w:p>
    <w:p w14:paraId="6F0B9456" w14:textId="77777777" w:rsidR="00191B7B" w:rsidRPr="00F63DE8" w:rsidRDefault="00191B7B" w:rsidP="00191B7B">
      <w:pPr>
        <w:snapToGrid w:val="0"/>
        <w:spacing w:line="360" w:lineRule="auto"/>
        <w:ind w:firstLineChars="200" w:firstLine="480"/>
        <w:rPr>
          <w:sz w:val="24"/>
        </w:rPr>
      </w:pPr>
      <w:r w:rsidRPr="00F63DE8">
        <w:rPr>
          <w:sz w:val="24"/>
        </w:rPr>
        <w:t>{</w:t>
      </w:r>
    </w:p>
    <w:p w14:paraId="2A46A533" w14:textId="77777777" w:rsidR="00191B7B" w:rsidRPr="00F63DE8" w:rsidRDefault="00191B7B" w:rsidP="00191B7B">
      <w:pPr>
        <w:snapToGrid w:val="0"/>
        <w:spacing w:line="360" w:lineRule="auto"/>
        <w:ind w:firstLineChars="200" w:firstLine="480"/>
        <w:rPr>
          <w:sz w:val="24"/>
        </w:rPr>
      </w:pPr>
      <w:r w:rsidRPr="00F63DE8">
        <w:rPr>
          <w:sz w:val="24"/>
        </w:rPr>
        <w:t xml:space="preserve">    </w:t>
      </w:r>
      <w:proofErr w:type="spellStart"/>
      <w:r w:rsidRPr="00F63DE8">
        <w:rPr>
          <w:sz w:val="24"/>
        </w:rPr>
        <w:t>printf</w:t>
      </w:r>
      <w:proofErr w:type="spellEnd"/>
      <w:r w:rsidRPr="00F63DE8">
        <w:rPr>
          <w:sz w:val="24"/>
        </w:rPr>
        <w:t xml:space="preserve">("the function % d is called !\n", </w:t>
      </w:r>
      <w:proofErr w:type="spellStart"/>
      <w:r w:rsidRPr="00F63DE8">
        <w:rPr>
          <w:sz w:val="24"/>
        </w:rPr>
        <w:t>tmp</w:t>
      </w:r>
      <w:proofErr w:type="spellEnd"/>
      <w:r w:rsidRPr="00F63DE8">
        <w:rPr>
          <w:sz w:val="24"/>
        </w:rPr>
        <w:t>);</w:t>
      </w:r>
    </w:p>
    <w:p w14:paraId="733C560A" w14:textId="77777777" w:rsidR="00191B7B" w:rsidRPr="00F63DE8" w:rsidRDefault="00191B7B" w:rsidP="00191B7B">
      <w:pPr>
        <w:snapToGrid w:val="0"/>
        <w:spacing w:line="360" w:lineRule="auto"/>
        <w:ind w:firstLineChars="200" w:firstLine="480"/>
        <w:rPr>
          <w:sz w:val="24"/>
        </w:rPr>
      </w:pPr>
      <w:r w:rsidRPr="00F63DE8">
        <w:rPr>
          <w:sz w:val="24"/>
        </w:rPr>
        <w:t>}</w:t>
      </w:r>
    </w:p>
    <w:p w14:paraId="6CBDA688" w14:textId="77777777" w:rsidR="00191B7B" w:rsidRPr="00F63DE8" w:rsidRDefault="00191B7B" w:rsidP="00191B7B">
      <w:pPr>
        <w:snapToGrid w:val="0"/>
        <w:spacing w:line="360" w:lineRule="auto"/>
        <w:ind w:firstLineChars="200" w:firstLine="480"/>
        <w:rPr>
          <w:sz w:val="24"/>
        </w:rPr>
      </w:pPr>
      <w:r w:rsidRPr="00F63DE8">
        <w:rPr>
          <w:sz w:val="24"/>
        </w:rPr>
        <w:t xml:space="preserve">void f2(int </w:t>
      </w:r>
      <w:proofErr w:type="spellStart"/>
      <w:r w:rsidRPr="00F63DE8">
        <w:rPr>
          <w:sz w:val="24"/>
        </w:rPr>
        <w:t>tmp</w:t>
      </w:r>
      <w:proofErr w:type="spellEnd"/>
      <w:r w:rsidRPr="00F63DE8">
        <w:rPr>
          <w:sz w:val="24"/>
        </w:rPr>
        <w:t>)</w:t>
      </w:r>
    </w:p>
    <w:p w14:paraId="42AA94A2" w14:textId="77777777" w:rsidR="00191B7B" w:rsidRPr="00F63DE8" w:rsidRDefault="00191B7B" w:rsidP="00191B7B">
      <w:pPr>
        <w:snapToGrid w:val="0"/>
        <w:spacing w:line="360" w:lineRule="auto"/>
        <w:ind w:firstLineChars="200" w:firstLine="480"/>
        <w:rPr>
          <w:sz w:val="24"/>
        </w:rPr>
      </w:pPr>
      <w:r w:rsidRPr="00F63DE8">
        <w:rPr>
          <w:sz w:val="24"/>
        </w:rPr>
        <w:t>{</w:t>
      </w:r>
    </w:p>
    <w:p w14:paraId="2514F3FA" w14:textId="77777777" w:rsidR="00191B7B" w:rsidRPr="00F63DE8" w:rsidRDefault="00191B7B" w:rsidP="00191B7B">
      <w:pPr>
        <w:snapToGrid w:val="0"/>
        <w:spacing w:line="360" w:lineRule="auto"/>
        <w:ind w:firstLineChars="200" w:firstLine="480"/>
        <w:rPr>
          <w:sz w:val="24"/>
        </w:rPr>
      </w:pPr>
      <w:r w:rsidRPr="00F63DE8">
        <w:rPr>
          <w:sz w:val="24"/>
        </w:rPr>
        <w:t xml:space="preserve">    </w:t>
      </w:r>
      <w:proofErr w:type="spellStart"/>
      <w:r w:rsidRPr="00F63DE8">
        <w:rPr>
          <w:sz w:val="24"/>
        </w:rPr>
        <w:t>printf</w:t>
      </w:r>
      <w:proofErr w:type="spellEnd"/>
      <w:r w:rsidRPr="00F63DE8">
        <w:rPr>
          <w:sz w:val="24"/>
        </w:rPr>
        <w:t xml:space="preserve">("the function % d is called !\n", </w:t>
      </w:r>
      <w:proofErr w:type="spellStart"/>
      <w:r w:rsidRPr="00F63DE8">
        <w:rPr>
          <w:sz w:val="24"/>
        </w:rPr>
        <w:t>tmp</w:t>
      </w:r>
      <w:proofErr w:type="spellEnd"/>
      <w:r w:rsidRPr="00F63DE8">
        <w:rPr>
          <w:sz w:val="24"/>
        </w:rPr>
        <w:t>);</w:t>
      </w:r>
    </w:p>
    <w:p w14:paraId="2FE09197" w14:textId="77777777" w:rsidR="00191B7B" w:rsidRPr="00F63DE8" w:rsidRDefault="00191B7B" w:rsidP="00191B7B">
      <w:pPr>
        <w:snapToGrid w:val="0"/>
        <w:spacing w:line="360" w:lineRule="auto"/>
        <w:ind w:firstLineChars="200" w:firstLine="480"/>
        <w:rPr>
          <w:sz w:val="24"/>
        </w:rPr>
      </w:pPr>
      <w:r w:rsidRPr="00F63DE8">
        <w:rPr>
          <w:sz w:val="24"/>
        </w:rPr>
        <w:t>}</w:t>
      </w:r>
    </w:p>
    <w:p w14:paraId="553E2A8A" w14:textId="77777777" w:rsidR="00191B7B" w:rsidRPr="00F63DE8" w:rsidRDefault="00191B7B" w:rsidP="00191B7B">
      <w:pPr>
        <w:snapToGrid w:val="0"/>
        <w:spacing w:line="360" w:lineRule="auto"/>
        <w:ind w:firstLineChars="200" w:firstLine="480"/>
        <w:rPr>
          <w:sz w:val="24"/>
        </w:rPr>
      </w:pPr>
      <w:r w:rsidRPr="00F63DE8">
        <w:rPr>
          <w:sz w:val="24"/>
        </w:rPr>
        <w:t xml:space="preserve">void f3(int </w:t>
      </w:r>
      <w:proofErr w:type="spellStart"/>
      <w:r w:rsidRPr="00F63DE8">
        <w:rPr>
          <w:sz w:val="24"/>
        </w:rPr>
        <w:t>tmp</w:t>
      </w:r>
      <w:proofErr w:type="spellEnd"/>
      <w:r w:rsidRPr="00F63DE8">
        <w:rPr>
          <w:sz w:val="24"/>
        </w:rPr>
        <w:t>)</w:t>
      </w:r>
    </w:p>
    <w:p w14:paraId="4CF2E46C" w14:textId="77777777" w:rsidR="00191B7B" w:rsidRPr="00F63DE8" w:rsidRDefault="00191B7B" w:rsidP="00191B7B">
      <w:pPr>
        <w:snapToGrid w:val="0"/>
        <w:spacing w:line="360" w:lineRule="auto"/>
        <w:ind w:firstLineChars="200" w:firstLine="480"/>
        <w:rPr>
          <w:sz w:val="24"/>
        </w:rPr>
      </w:pPr>
      <w:r w:rsidRPr="00F63DE8">
        <w:rPr>
          <w:sz w:val="24"/>
        </w:rPr>
        <w:t>{</w:t>
      </w:r>
    </w:p>
    <w:p w14:paraId="1D31D97B" w14:textId="77777777" w:rsidR="00191B7B" w:rsidRPr="00F63DE8" w:rsidRDefault="00191B7B" w:rsidP="00191B7B">
      <w:pPr>
        <w:snapToGrid w:val="0"/>
        <w:spacing w:line="360" w:lineRule="auto"/>
        <w:ind w:firstLineChars="200" w:firstLine="480"/>
        <w:rPr>
          <w:sz w:val="24"/>
        </w:rPr>
      </w:pPr>
      <w:r w:rsidRPr="00F63DE8">
        <w:rPr>
          <w:sz w:val="24"/>
        </w:rPr>
        <w:t xml:space="preserve">    </w:t>
      </w:r>
      <w:proofErr w:type="spellStart"/>
      <w:r w:rsidRPr="00F63DE8">
        <w:rPr>
          <w:sz w:val="24"/>
        </w:rPr>
        <w:t>printf</w:t>
      </w:r>
      <w:proofErr w:type="spellEnd"/>
      <w:r w:rsidRPr="00F63DE8">
        <w:rPr>
          <w:sz w:val="24"/>
        </w:rPr>
        <w:t xml:space="preserve">("the function % d is called !\n", </w:t>
      </w:r>
      <w:proofErr w:type="spellStart"/>
      <w:r w:rsidRPr="00F63DE8">
        <w:rPr>
          <w:sz w:val="24"/>
        </w:rPr>
        <w:t>tmp</w:t>
      </w:r>
      <w:proofErr w:type="spellEnd"/>
      <w:r w:rsidRPr="00F63DE8">
        <w:rPr>
          <w:sz w:val="24"/>
        </w:rPr>
        <w:t>);</w:t>
      </w:r>
    </w:p>
    <w:p w14:paraId="1C70F9C9" w14:textId="77777777" w:rsidR="00191B7B" w:rsidRPr="00F63DE8" w:rsidRDefault="00191B7B" w:rsidP="00191B7B">
      <w:pPr>
        <w:snapToGrid w:val="0"/>
        <w:spacing w:line="360" w:lineRule="auto"/>
        <w:ind w:firstLineChars="200" w:firstLine="480"/>
        <w:rPr>
          <w:sz w:val="24"/>
        </w:rPr>
      </w:pPr>
      <w:r w:rsidRPr="00F63DE8">
        <w:rPr>
          <w:sz w:val="24"/>
        </w:rPr>
        <w:t>}</w:t>
      </w:r>
    </w:p>
    <w:p w14:paraId="352B4D0A" w14:textId="77777777" w:rsidR="00191B7B" w:rsidRPr="00F63DE8" w:rsidRDefault="00191B7B" w:rsidP="00191B7B">
      <w:pPr>
        <w:snapToGrid w:val="0"/>
        <w:spacing w:line="360" w:lineRule="auto"/>
        <w:ind w:firstLineChars="200" w:firstLine="480"/>
        <w:rPr>
          <w:sz w:val="24"/>
        </w:rPr>
      </w:pPr>
      <w:r w:rsidRPr="00F63DE8">
        <w:rPr>
          <w:sz w:val="24"/>
        </w:rPr>
        <w:t xml:space="preserve">void f4(int </w:t>
      </w:r>
      <w:proofErr w:type="spellStart"/>
      <w:r w:rsidRPr="00F63DE8">
        <w:rPr>
          <w:sz w:val="24"/>
        </w:rPr>
        <w:t>tmp</w:t>
      </w:r>
      <w:proofErr w:type="spellEnd"/>
      <w:r w:rsidRPr="00F63DE8">
        <w:rPr>
          <w:sz w:val="24"/>
        </w:rPr>
        <w:t>)</w:t>
      </w:r>
    </w:p>
    <w:p w14:paraId="59375B3D" w14:textId="77777777" w:rsidR="00191B7B" w:rsidRPr="00F63DE8" w:rsidRDefault="00191B7B" w:rsidP="00191B7B">
      <w:pPr>
        <w:snapToGrid w:val="0"/>
        <w:spacing w:line="360" w:lineRule="auto"/>
        <w:ind w:firstLineChars="200" w:firstLine="480"/>
        <w:rPr>
          <w:sz w:val="24"/>
        </w:rPr>
      </w:pPr>
      <w:r w:rsidRPr="00F63DE8">
        <w:rPr>
          <w:sz w:val="24"/>
        </w:rPr>
        <w:t>{</w:t>
      </w:r>
    </w:p>
    <w:p w14:paraId="3BB40E80" w14:textId="77777777" w:rsidR="00191B7B" w:rsidRPr="00F63DE8" w:rsidRDefault="00191B7B" w:rsidP="00191B7B">
      <w:pPr>
        <w:snapToGrid w:val="0"/>
        <w:spacing w:line="360" w:lineRule="auto"/>
        <w:ind w:firstLineChars="200" w:firstLine="480"/>
        <w:rPr>
          <w:sz w:val="24"/>
        </w:rPr>
      </w:pPr>
      <w:r w:rsidRPr="00F63DE8">
        <w:rPr>
          <w:sz w:val="24"/>
        </w:rPr>
        <w:t xml:space="preserve">    </w:t>
      </w:r>
      <w:proofErr w:type="spellStart"/>
      <w:r w:rsidRPr="00F63DE8">
        <w:rPr>
          <w:sz w:val="24"/>
        </w:rPr>
        <w:t>printf</w:t>
      </w:r>
      <w:proofErr w:type="spellEnd"/>
      <w:r w:rsidRPr="00F63DE8">
        <w:rPr>
          <w:sz w:val="24"/>
        </w:rPr>
        <w:t xml:space="preserve">("the function % d is called !\n", </w:t>
      </w:r>
      <w:proofErr w:type="spellStart"/>
      <w:r w:rsidRPr="00F63DE8">
        <w:rPr>
          <w:sz w:val="24"/>
        </w:rPr>
        <w:t>tmp</w:t>
      </w:r>
      <w:proofErr w:type="spellEnd"/>
      <w:r w:rsidRPr="00F63DE8">
        <w:rPr>
          <w:sz w:val="24"/>
        </w:rPr>
        <w:t>);</w:t>
      </w:r>
    </w:p>
    <w:p w14:paraId="059D0817" w14:textId="77777777" w:rsidR="00191B7B" w:rsidRPr="00F63DE8" w:rsidRDefault="00191B7B" w:rsidP="00191B7B">
      <w:pPr>
        <w:snapToGrid w:val="0"/>
        <w:spacing w:line="360" w:lineRule="auto"/>
        <w:ind w:firstLineChars="200" w:firstLine="480"/>
        <w:rPr>
          <w:sz w:val="24"/>
        </w:rPr>
      </w:pPr>
      <w:r w:rsidRPr="00F63DE8">
        <w:rPr>
          <w:sz w:val="24"/>
        </w:rPr>
        <w:t>}</w:t>
      </w:r>
    </w:p>
    <w:p w14:paraId="744C07AF" w14:textId="77777777" w:rsidR="00191B7B" w:rsidRPr="00F63DE8" w:rsidRDefault="00191B7B" w:rsidP="00191B7B">
      <w:pPr>
        <w:snapToGrid w:val="0"/>
        <w:spacing w:line="360" w:lineRule="auto"/>
        <w:ind w:firstLineChars="200" w:firstLine="480"/>
        <w:rPr>
          <w:sz w:val="24"/>
        </w:rPr>
      </w:pPr>
      <w:r w:rsidRPr="00F63DE8">
        <w:rPr>
          <w:sz w:val="24"/>
        </w:rPr>
        <w:lastRenderedPageBreak/>
        <w:t xml:space="preserve">void f5(int </w:t>
      </w:r>
      <w:proofErr w:type="spellStart"/>
      <w:r w:rsidRPr="00F63DE8">
        <w:rPr>
          <w:sz w:val="24"/>
        </w:rPr>
        <w:t>tmp</w:t>
      </w:r>
      <w:proofErr w:type="spellEnd"/>
      <w:r w:rsidRPr="00F63DE8">
        <w:rPr>
          <w:sz w:val="24"/>
        </w:rPr>
        <w:t>)</w:t>
      </w:r>
    </w:p>
    <w:p w14:paraId="23CFC0A8" w14:textId="77777777" w:rsidR="00191B7B" w:rsidRPr="00F63DE8" w:rsidRDefault="00191B7B" w:rsidP="00191B7B">
      <w:pPr>
        <w:snapToGrid w:val="0"/>
        <w:spacing w:line="360" w:lineRule="auto"/>
        <w:ind w:firstLineChars="200" w:firstLine="480"/>
        <w:rPr>
          <w:sz w:val="24"/>
        </w:rPr>
      </w:pPr>
      <w:r w:rsidRPr="00F63DE8">
        <w:rPr>
          <w:sz w:val="24"/>
        </w:rPr>
        <w:t>{</w:t>
      </w:r>
    </w:p>
    <w:p w14:paraId="741EBF13" w14:textId="77777777" w:rsidR="00191B7B" w:rsidRPr="00F63DE8" w:rsidRDefault="00191B7B" w:rsidP="00191B7B">
      <w:pPr>
        <w:snapToGrid w:val="0"/>
        <w:spacing w:line="360" w:lineRule="auto"/>
        <w:ind w:firstLineChars="200" w:firstLine="480"/>
        <w:rPr>
          <w:sz w:val="24"/>
        </w:rPr>
      </w:pPr>
      <w:r w:rsidRPr="00F63DE8">
        <w:rPr>
          <w:sz w:val="24"/>
        </w:rPr>
        <w:t xml:space="preserve">    </w:t>
      </w:r>
      <w:proofErr w:type="spellStart"/>
      <w:r w:rsidRPr="00F63DE8">
        <w:rPr>
          <w:sz w:val="24"/>
        </w:rPr>
        <w:t>printf</w:t>
      </w:r>
      <w:proofErr w:type="spellEnd"/>
      <w:r w:rsidRPr="00F63DE8">
        <w:rPr>
          <w:sz w:val="24"/>
        </w:rPr>
        <w:t xml:space="preserve">("the function % d is called !\n", </w:t>
      </w:r>
      <w:proofErr w:type="spellStart"/>
      <w:r w:rsidRPr="00F63DE8">
        <w:rPr>
          <w:sz w:val="24"/>
        </w:rPr>
        <w:t>tmp</w:t>
      </w:r>
      <w:proofErr w:type="spellEnd"/>
      <w:r w:rsidRPr="00F63DE8">
        <w:rPr>
          <w:sz w:val="24"/>
        </w:rPr>
        <w:t>);</w:t>
      </w:r>
    </w:p>
    <w:p w14:paraId="5A953822" w14:textId="77777777" w:rsidR="00191B7B" w:rsidRPr="00F63DE8" w:rsidRDefault="00191B7B" w:rsidP="00191B7B">
      <w:pPr>
        <w:snapToGrid w:val="0"/>
        <w:spacing w:line="360" w:lineRule="auto"/>
        <w:ind w:firstLineChars="200" w:firstLine="480"/>
        <w:rPr>
          <w:sz w:val="24"/>
        </w:rPr>
      </w:pPr>
      <w:r w:rsidRPr="00F63DE8">
        <w:rPr>
          <w:sz w:val="24"/>
        </w:rPr>
        <w:t>}</w:t>
      </w:r>
    </w:p>
    <w:p w14:paraId="2997507C" w14:textId="77777777" w:rsidR="00191B7B" w:rsidRPr="00F63DE8" w:rsidRDefault="00191B7B" w:rsidP="00191B7B">
      <w:pPr>
        <w:snapToGrid w:val="0"/>
        <w:spacing w:line="360" w:lineRule="auto"/>
        <w:ind w:firstLineChars="200" w:firstLine="480"/>
        <w:rPr>
          <w:sz w:val="24"/>
        </w:rPr>
      </w:pPr>
      <w:r w:rsidRPr="00F63DE8">
        <w:rPr>
          <w:sz w:val="24"/>
        </w:rPr>
        <w:t xml:space="preserve">void f6(int </w:t>
      </w:r>
      <w:proofErr w:type="spellStart"/>
      <w:r w:rsidRPr="00F63DE8">
        <w:rPr>
          <w:sz w:val="24"/>
        </w:rPr>
        <w:t>tmp</w:t>
      </w:r>
      <w:proofErr w:type="spellEnd"/>
      <w:r w:rsidRPr="00F63DE8">
        <w:rPr>
          <w:sz w:val="24"/>
        </w:rPr>
        <w:t>)</w:t>
      </w:r>
    </w:p>
    <w:p w14:paraId="2CF7809C" w14:textId="77777777" w:rsidR="00191B7B" w:rsidRPr="00F63DE8" w:rsidRDefault="00191B7B" w:rsidP="00191B7B">
      <w:pPr>
        <w:snapToGrid w:val="0"/>
        <w:spacing w:line="360" w:lineRule="auto"/>
        <w:ind w:firstLineChars="200" w:firstLine="480"/>
        <w:rPr>
          <w:sz w:val="24"/>
        </w:rPr>
      </w:pPr>
      <w:r w:rsidRPr="00F63DE8">
        <w:rPr>
          <w:sz w:val="24"/>
        </w:rPr>
        <w:t>{</w:t>
      </w:r>
    </w:p>
    <w:p w14:paraId="2E0DB92A" w14:textId="77777777" w:rsidR="00191B7B" w:rsidRPr="00F63DE8" w:rsidRDefault="00191B7B" w:rsidP="00191B7B">
      <w:pPr>
        <w:snapToGrid w:val="0"/>
        <w:spacing w:line="360" w:lineRule="auto"/>
        <w:ind w:firstLineChars="200" w:firstLine="480"/>
        <w:rPr>
          <w:sz w:val="24"/>
        </w:rPr>
      </w:pPr>
      <w:r w:rsidRPr="00F63DE8">
        <w:rPr>
          <w:sz w:val="24"/>
        </w:rPr>
        <w:t xml:space="preserve">    </w:t>
      </w:r>
      <w:proofErr w:type="spellStart"/>
      <w:r w:rsidRPr="00F63DE8">
        <w:rPr>
          <w:sz w:val="24"/>
        </w:rPr>
        <w:t>printf</w:t>
      </w:r>
      <w:proofErr w:type="spellEnd"/>
      <w:r w:rsidRPr="00F63DE8">
        <w:rPr>
          <w:sz w:val="24"/>
        </w:rPr>
        <w:t xml:space="preserve">("the function % d is called !\n", </w:t>
      </w:r>
      <w:proofErr w:type="spellStart"/>
      <w:r w:rsidRPr="00F63DE8">
        <w:rPr>
          <w:sz w:val="24"/>
        </w:rPr>
        <w:t>tmp</w:t>
      </w:r>
      <w:proofErr w:type="spellEnd"/>
      <w:r w:rsidRPr="00F63DE8">
        <w:rPr>
          <w:sz w:val="24"/>
        </w:rPr>
        <w:t>);</w:t>
      </w:r>
    </w:p>
    <w:p w14:paraId="5F854797" w14:textId="77777777" w:rsidR="00191B7B" w:rsidRPr="00F63DE8" w:rsidRDefault="00191B7B" w:rsidP="00191B7B">
      <w:pPr>
        <w:snapToGrid w:val="0"/>
        <w:spacing w:line="360" w:lineRule="auto"/>
        <w:ind w:firstLineChars="200" w:firstLine="480"/>
        <w:rPr>
          <w:sz w:val="24"/>
        </w:rPr>
      </w:pPr>
      <w:r w:rsidRPr="00F63DE8">
        <w:rPr>
          <w:sz w:val="24"/>
        </w:rPr>
        <w:t>}</w:t>
      </w:r>
    </w:p>
    <w:p w14:paraId="171842B3" w14:textId="77777777" w:rsidR="00191B7B" w:rsidRPr="00F63DE8" w:rsidRDefault="00191B7B" w:rsidP="00191B7B">
      <w:pPr>
        <w:snapToGrid w:val="0"/>
        <w:spacing w:line="360" w:lineRule="auto"/>
        <w:ind w:firstLineChars="200" w:firstLine="480"/>
        <w:rPr>
          <w:sz w:val="24"/>
        </w:rPr>
      </w:pPr>
      <w:r w:rsidRPr="00F63DE8">
        <w:rPr>
          <w:sz w:val="24"/>
        </w:rPr>
        <w:t xml:space="preserve">void f7(int </w:t>
      </w:r>
      <w:proofErr w:type="spellStart"/>
      <w:r w:rsidRPr="00F63DE8">
        <w:rPr>
          <w:sz w:val="24"/>
        </w:rPr>
        <w:t>tmp</w:t>
      </w:r>
      <w:proofErr w:type="spellEnd"/>
      <w:r w:rsidRPr="00F63DE8">
        <w:rPr>
          <w:sz w:val="24"/>
        </w:rPr>
        <w:t>)</w:t>
      </w:r>
    </w:p>
    <w:p w14:paraId="18C39483" w14:textId="77777777" w:rsidR="00191B7B" w:rsidRPr="00F63DE8" w:rsidRDefault="00191B7B" w:rsidP="00191B7B">
      <w:pPr>
        <w:snapToGrid w:val="0"/>
        <w:spacing w:line="360" w:lineRule="auto"/>
        <w:ind w:firstLineChars="200" w:firstLine="480"/>
        <w:rPr>
          <w:sz w:val="24"/>
        </w:rPr>
      </w:pPr>
      <w:r w:rsidRPr="00F63DE8">
        <w:rPr>
          <w:sz w:val="24"/>
        </w:rPr>
        <w:t>{</w:t>
      </w:r>
    </w:p>
    <w:p w14:paraId="22252402" w14:textId="77777777" w:rsidR="00191B7B" w:rsidRPr="00F63DE8" w:rsidRDefault="00191B7B" w:rsidP="00191B7B">
      <w:pPr>
        <w:snapToGrid w:val="0"/>
        <w:spacing w:line="360" w:lineRule="auto"/>
        <w:ind w:firstLineChars="200" w:firstLine="480"/>
        <w:rPr>
          <w:sz w:val="24"/>
        </w:rPr>
      </w:pPr>
      <w:r w:rsidRPr="00F63DE8">
        <w:rPr>
          <w:sz w:val="24"/>
        </w:rPr>
        <w:t xml:space="preserve">    </w:t>
      </w:r>
      <w:proofErr w:type="spellStart"/>
      <w:r w:rsidRPr="00F63DE8">
        <w:rPr>
          <w:sz w:val="24"/>
        </w:rPr>
        <w:t>printf</w:t>
      </w:r>
      <w:proofErr w:type="spellEnd"/>
      <w:r w:rsidRPr="00F63DE8">
        <w:rPr>
          <w:sz w:val="24"/>
        </w:rPr>
        <w:t xml:space="preserve">("the function % d is called !\n", </w:t>
      </w:r>
      <w:proofErr w:type="spellStart"/>
      <w:r w:rsidRPr="00F63DE8">
        <w:rPr>
          <w:sz w:val="24"/>
        </w:rPr>
        <w:t>tmp</w:t>
      </w:r>
      <w:proofErr w:type="spellEnd"/>
      <w:r w:rsidRPr="00F63DE8">
        <w:rPr>
          <w:sz w:val="24"/>
        </w:rPr>
        <w:t>);</w:t>
      </w:r>
    </w:p>
    <w:p w14:paraId="05E31FF8" w14:textId="77777777" w:rsidR="00191B7B" w:rsidRPr="00F63DE8" w:rsidRDefault="00191B7B" w:rsidP="00191B7B">
      <w:pPr>
        <w:snapToGrid w:val="0"/>
        <w:spacing w:line="360" w:lineRule="auto"/>
        <w:ind w:firstLineChars="200" w:firstLine="480"/>
        <w:rPr>
          <w:sz w:val="24"/>
        </w:rPr>
      </w:pPr>
      <w:r w:rsidRPr="00F63DE8">
        <w:rPr>
          <w:sz w:val="24"/>
        </w:rPr>
        <w:t>}</w:t>
      </w:r>
    </w:p>
    <w:p w14:paraId="754E2C41" w14:textId="77777777" w:rsidR="00191B7B" w:rsidRPr="00F63DE8" w:rsidRDefault="00191B7B" w:rsidP="00191B7B">
      <w:pPr>
        <w:snapToGrid w:val="0"/>
        <w:spacing w:line="360" w:lineRule="auto"/>
        <w:ind w:firstLineChars="200" w:firstLine="480"/>
        <w:rPr>
          <w:sz w:val="24"/>
        </w:rPr>
      </w:pPr>
    </w:p>
    <w:p w14:paraId="5304BE89" w14:textId="77777777" w:rsidR="00191B7B" w:rsidRPr="00F63DE8" w:rsidRDefault="00191B7B" w:rsidP="00191B7B">
      <w:pPr>
        <w:snapToGrid w:val="0"/>
        <w:spacing w:line="360" w:lineRule="auto"/>
        <w:ind w:firstLineChars="200" w:firstLine="480"/>
        <w:rPr>
          <w:sz w:val="24"/>
        </w:rPr>
      </w:pPr>
      <w:r w:rsidRPr="00F63DE8">
        <w:rPr>
          <w:sz w:val="24"/>
        </w:rPr>
        <w:t>int main()</w:t>
      </w:r>
    </w:p>
    <w:p w14:paraId="780E7099" w14:textId="77777777" w:rsidR="00191B7B" w:rsidRPr="00F63DE8" w:rsidRDefault="00191B7B" w:rsidP="00191B7B">
      <w:pPr>
        <w:snapToGrid w:val="0"/>
        <w:spacing w:line="360" w:lineRule="auto"/>
        <w:ind w:firstLineChars="200" w:firstLine="480"/>
        <w:rPr>
          <w:sz w:val="24"/>
        </w:rPr>
      </w:pPr>
      <w:r w:rsidRPr="00F63DE8">
        <w:rPr>
          <w:sz w:val="24"/>
        </w:rPr>
        <w:t>{</w:t>
      </w:r>
    </w:p>
    <w:p w14:paraId="5D028DD3" w14:textId="77777777" w:rsidR="00191B7B" w:rsidRPr="00F63DE8" w:rsidRDefault="00191B7B" w:rsidP="00191B7B">
      <w:pPr>
        <w:snapToGrid w:val="0"/>
        <w:spacing w:line="360" w:lineRule="auto"/>
        <w:ind w:firstLineChars="200" w:firstLine="480"/>
        <w:rPr>
          <w:sz w:val="24"/>
        </w:rPr>
      </w:pPr>
      <w:r w:rsidRPr="00F63DE8">
        <w:rPr>
          <w:sz w:val="24"/>
        </w:rPr>
        <w:t xml:space="preserve">    void (*p[8])(int) = {f0, f1, f2, f3, f4, f5, f6, f7};</w:t>
      </w:r>
    </w:p>
    <w:p w14:paraId="4607B563" w14:textId="77777777" w:rsidR="00191B7B" w:rsidRPr="00F63DE8" w:rsidRDefault="00191B7B" w:rsidP="00191B7B">
      <w:pPr>
        <w:snapToGrid w:val="0"/>
        <w:spacing w:line="360" w:lineRule="auto"/>
        <w:ind w:firstLineChars="200" w:firstLine="480"/>
        <w:rPr>
          <w:sz w:val="24"/>
        </w:rPr>
      </w:pPr>
      <w:r w:rsidRPr="00F63DE8">
        <w:rPr>
          <w:sz w:val="24"/>
        </w:rPr>
        <w:t xml:space="preserve">    unsigned short int n = 15;</w:t>
      </w:r>
    </w:p>
    <w:p w14:paraId="30C679B9" w14:textId="77777777" w:rsidR="00191B7B" w:rsidRPr="00F63DE8" w:rsidRDefault="00191B7B" w:rsidP="00191B7B">
      <w:pPr>
        <w:snapToGrid w:val="0"/>
        <w:spacing w:line="360" w:lineRule="auto"/>
        <w:ind w:firstLineChars="200" w:firstLine="480"/>
        <w:rPr>
          <w:sz w:val="24"/>
        </w:rPr>
      </w:pPr>
      <w:r w:rsidRPr="00F63DE8">
        <w:rPr>
          <w:sz w:val="24"/>
        </w:rPr>
        <w:t xml:space="preserve">    a.bit0 = n &amp; 0x1;</w:t>
      </w:r>
    </w:p>
    <w:p w14:paraId="4938711E" w14:textId="77777777" w:rsidR="00191B7B" w:rsidRPr="00F63DE8" w:rsidRDefault="00191B7B" w:rsidP="00191B7B">
      <w:pPr>
        <w:snapToGrid w:val="0"/>
        <w:spacing w:line="360" w:lineRule="auto"/>
        <w:ind w:firstLineChars="200" w:firstLine="480"/>
        <w:rPr>
          <w:sz w:val="24"/>
        </w:rPr>
      </w:pPr>
      <w:r w:rsidRPr="00F63DE8">
        <w:rPr>
          <w:sz w:val="24"/>
        </w:rPr>
        <w:t xml:space="preserve">    n &gt;&gt;= 1;</w:t>
      </w:r>
    </w:p>
    <w:p w14:paraId="15586D9C" w14:textId="77777777" w:rsidR="00191B7B" w:rsidRPr="00F63DE8" w:rsidRDefault="00191B7B" w:rsidP="00191B7B">
      <w:pPr>
        <w:snapToGrid w:val="0"/>
        <w:spacing w:line="360" w:lineRule="auto"/>
        <w:ind w:firstLineChars="200" w:firstLine="480"/>
        <w:rPr>
          <w:sz w:val="24"/>
        </w:rPr>
      </w:pPr>
      <w:r w:rsidRPr="00F63DE8">
        <w:rPr>
          <w:sz w:val="24"/>
        </w:rPr>
        <w:t xml:space="preserve">    a.bit1 = n &amp; 0x1;</w:t>
      </w:r>
    </w:p>
    <w:p w14:paraId="7C71A7C0" w14:textId="77777777" w:rsidR="00191B7B" w:rsidRPr="00F63DE8" w:rsidRDefault="00191B7B" w:rsidP="00191B7B">
      <w:pPr>
        <w:snapToGrid w:val="0"/>
        <w:spacing w:line="360" w:lineRule="auto"/>
        <w:ind w:firstLineChars="200" w:firstLine="480"/>
        <w:rPr>
          <w:sz w:val="24"/>
        </w:rPr>
      </w:pPr>
      <w:r w:rsidRPr="00F63DE8">
        <w:rPr>
          <w:sz w:val="24"/>
        </w:rPr>
        <w:t xml:space="preserve">    n &gt;&gt;= 1;</w:t>
      </w:r>
    </w:p>
    <w:p w14:paraId="2F3D65CA" w14:textId="77777777" w:rsidR="00191B7B" w:rsidRPr="00F63DE8" w:rsidRDefault="00191B7B" w:rsidP="00191B7B">
      <w:pPr>
        <w:snapToGrid w:val="0"/>
        <w:spacing w:line="360" w:lineRule="auto"/>
        <w:ind w:firstLineChars="200" w:firstLine="480"/>
        <w:rPr>
          <w:sz w:val="24"/>
        </w:rPr>
      </w:pPr>
      <w:r w:rsidRPr="00F63DE8">
        <w:rPr>
          <w:sz w:val="24"/>
        </w:rPr>
        <w:t xml:space="preserve">    a.bit2 = n &amp; 0x1;</w:t>
      </w:r>
    </w:p>
    <w:p w14:paraId="6176C5BB" w14:textId="77777777" w:rsidR="00191B7B" w:rsidRPr="00F63DE8" w:rsidRDefault="00191B7B" w:rsidP="00191B7B">
      <w:pPr>
        <w:snapToGrid w:val="0"/>
        <w:spacing w:line="360" w:lineRule="auto"/>
        <w:ind w:firstLineChars="200" w:firstLine="480"/>
        <w:rPr>
          <w:sz w:val="24"/>
        </w:rPr>
      </w:pPr>
      <w:r w:rsidRPr="00F63DE8">
        <w:rPr>
          <w:sz w:val="24"/>
        </w:rPr>
        <w:t xml:space="preserve">    n &gt;&gt;= 1;</w:t>
      </w:r>
    </w:p>
    <w:p w14:paraId="248C7E7D" w14:textId="77777777" w:rsidR="00191B7B" w:rsidRPr="00F63DE8" w:rsidRDefault="00191B7B" w:rsidP="00191B7B">
      <w:pPr>
        <w:snapToGrid w:val="0"/>
        <w:spacing w:line="360" w:lineRule="auto"/>
        <w:ind w:firstLineChars="200" w:firstLine="480"/>
        <w:rPr>
          <w:sz w:val="24"/>
        </w:rPr>
      </w:pPr>
      <w:r w:rsidRPr="00F63DE8">
        <w:rPr>
          <w:sz w:val="24"/>
        </w:rPr>
        <w:t xml:space="preserve">    a.bit3 = n &amp; 0x1;</w:t>
      </w:r>
    </w:p>
    <w:p w14:paraId="3CDD35EF" w14:textId="77777777" w:rsidR="00191B7B" w:rsidRPr="00F63DE8" w:rsidRDefault="00191B7B" w:rsidP="00191B7B">
      <w:pPr>
        <w:snapToGrid w:val="0"/>
        <w:spacing w:line="360" w:lineRule="auto"/>
        <w:ind w:firstLineChars="200" w:firstLine="480"/>
        <w:rPr>
          <w:sz w:val="24"/>
        </w:rPr>
      </w:pPr>
      <w:r w:rsidRPr="00F63DE8">
        <w:rPr>
          <w:sz w:val="24"/>
        </w:rPr>
        <w:t xml:space="preserve">    n &gt;&gt;= 1;</w:t>
      </w:r>
    </w:p>
    <w:p w14:paraId="0D6AF854" w14:textId="77777777" w:rsidR="00191B7B" w:rsidRPr="00F63DE8" w:rsidRDefault="00191B7B" w:rsidP="00191B7B">
      <w:pPr>
        <w:snapToGrid w:val="0"/>
        <w:spacing w:line="360" w:lineRule="auto"/>
        <w:ind w:firstLineChars="200" w:firstLine="480"/>
        <w:rPr>
          <w:sz w:val="24"/>
        </w:rPr>
      </w:pPr>
      <w:r w:rsidRPr="00F63DE8">
        <w:rPr>
          <w:sz w:val="24"/>
        </w:rPr>
        <w:t xml:space="preserve">    a.bit4 = n &amp; 0x1;</w:t>
      </w:r>
    </w:p>
    <w:p w14:paraId="5BC57492" w14:textId="77777777" w:rsidR="00191B7B" w:rsidRPr="00F63DE8" w:rsidRDefault="00191B7B" w:rsidP="00191B7B">
      <w:pPr>
        <w:snapToGrid w:val="0"/>
        <w:spacing w:line="360" w:lineRule="auto"/>
        <w:ind w:firstLineChars="200" w:firstLine="480"/>
        <w:rPr>
          <w:sz w:val="24"/>
        </w:rPr>
      </w:pPr>
      <w:r w:rsidRPr="00F63DE8">
        <w:rPr>
          <w:sz w:val="24"/>
        </w:rPr>
        <w:t xml:space="preserve">    n &gt;&gt;= 1;</w:t>
      </w:r>
    </w:p>
    <w:p w14:paraId="4115FEDF" w14:textId="77777777" w:rsidR="00191B7B" w:rsidRPr="00F63DE8" w:rsidRDefault="00191B7B" w:rsidP="00191B7B">
      <w:pPr>
        <w:snapToGrid w:val="0"/>
        <w:spacing w:line="360" w:lineRule="auto"/>
        <w:ind w:firstLineChars="200" w:firstLine="480"/>
        <w:rPr>
          <w:sz w:val="24"/>
        </w:rPr>
      </w:pPr>
      <w:r w:rsidRPr="00F63DE8">
        <w:rPr>
          <w:sz w:val="24"/>
        </w:rPr>
        <w:t xml:space="preserve">    a.bit5 = n &amp; 0x1;</w:t>
      </w:r>
    </w:p>
    <w:p w14:paraId="03DF9831" w14:textId="77777777" w:rsidR="00191B7B" w:rsidRPr="00F63DE8" w:rsidRDefault="00191B7B" w:rsidP="00191B7B">
      <w:pPr>
        <w:snapToGrid w:val="0"/>
        <w:spacing w:line="360" w:lineRule="auto"/>
        <w:ind w:firstLineChars="200" w:firstLine="480"/>
        <w:rPr>
          <w:sz w:val="24"/>
        </w:rPr>
      </w:pPr>
      <w:r w:rsidRPr="00F63DE8">
        <w:rPr>
          <w:sz w:val="24"/>
        </w:rPr>
        <w:t xml:space="preserve">    n &gt;&gt;= 1;</w:t>
      </w:r>
    </w:p>
    <w:p w14:paraId="33DE47D9" w14:textId="77777777" w:rsidR="00191B7B" w:rsidRPr="00F63DE8" w:rsidRDefault="00191B7B" w:rsidP="00191B7B">
      <w:pPr>
        <w:snapToGrid w:val="0"/>
        <w:spacing w:line="360" w:lineRule="auto"/>
        <w:ind w:firstLineChars="200" w:firstLine="480"/>
        <w:rPr>
          <w:sz w:val="24"/>
        </w:rPr>
      </w:pPr>
      <w:r w:rsidRPr="00F63DE8">
        <w:rPr>
          <w:sz w:val="24"/>
        </w:rPr>
        <w:t xml:space="preserve">    a.bit6 = n &amp; 0x1;</w:t>
      </w:r>
    </w:p>
    <w:p w14:paraId="71772493" w14:textId="77777777" w:rsidR="00191B7B" w:rsidRPr="00F63DE8" w:rsidRDefault="00191B7B" w:rsidP="00191B7B">
      <w:pPr>
        <w:snapToGrid w:val="0"/>
        <w:spacing w:line="360" w:lineRule="auto"/>
        <w:ind w:firstLineChars="200" w:firstLine="480"/>
        <w:rPr>
          <w:sz w:val="24"/>
        </w:rPr>
      </w:pPr>
      <w:r w:rsidRPr="00F63DE8">
        <w:rPr>
          <w:sz w:val="24"/>
        </w:rPr>
        <w:t xml:space="preserve">    n &gt;&gt;= 1;</w:t>
      </w:r>
    </w:p>
    <w:p w14:paraId="02C305F4" w14:textId="77777777" w:rsidR="00191B7B" w:rsidRPr="00F63DE8" w:rsidRDefault="00191B7B" w:rsidP="00191B7B">
      <w:pPr>
        <w:snapToGrid w:val="0"/>
        <w:spacing w:line="360" w:lineRule="auto"/>
        <w:ind w:firstLineChars="200" w:firstLine="480"/>
        <w:rPr>
          <w:sz w:val="24"/>
        </w:rPr>
      </w:pPr>
      <w:r w:rsidRPr="00F63DE8">
        <w:rPr>
          <w:sz w:val="24"/>
        </w:rPr>
        <w:t xml:space="preserve">    a.bit7 = n &amp; 0x1;</w:t>
      </w:r>
    </w:p>
    <w:p w14:paraId="0EC82082" w14:textId="77777777" w:rsidR="00191B7B" w:rsidRPr="00F63DE8" w:rsidRDefault="00191B7B" w:rsidP="00191B7B">
      <w:pPr>
        <w:snapToGrid w:val="0"/>
        <w:spacing w:line="360" w:lineRule="auto"/>
        <w:ind w:firstLineChars="200" w:firstLine="480"/>
        <w:rPr>
          <w:sz w:val="24"/>
        </w:rPr>
      </w:pPr>
      <w:r w:rsidRPr="00F63DE8">
        <w:rPr>
          <w:sz w:val="24"/>
        </w:rPr>
        <w:t xml:space="preserve">    if (a.bit0)</w:t>
      </w:r>
    </w:p>
    <w:p w14:paraId="2E93DDEB" w14:textId="77777777" w:rsidR="00191B7B" w:rsidRPr="00F63DE8" w:rsidRDefault="00191B7B" w:rsidP="00191B7B">
      <w:pPr>
        <w:snapToGrid w:val="0"/>
        <w:spacing w:line="360" w:lineRule="auto"/>
        <w:ind w:firstLineChars="200" w:firstLine="480"/>
        <w:rPr>
          <w:sz w:val="24"/>
        </w:rPr>
      </w:pPr>
      <w:r w:rsidRPr="00F63DE8">
        <w:rPr>
          <w:sz w:val="24"/>
        </w:rPr>
        <w:t xml:space="preserve">        p[0](0);</w:t>
      </w:r>
    </w:p>
    <w:p w14:paraId="79B53DCF" w14:textId="77777777" w:rsidR="00191B7B" w:rsidRPr="00F63DE8" w:rsidRDefault="00191B7B" w:rsidP="00191B7B">
      <w:pPr>
        <w:snapToGrid w:val="0"/>
        <w:spacing w:line="360" w:lineRule="auto"/>
        <w:ind w:firstLineChars="200" w:firstLine="480"/>
        <w:rPr>
          <w:sz w:val="24"/>
        </w:rPr>
      </w:pPr>
      <w:r w:rsidRPr="00F63DE8">
        <w:rPr>
          <w:sz w:val="24"/>
        </w:rPr>
        <w:lastRenderedPageBreak/>
        <w:t xml:space="preserve">    if (a.bit1)</w:t>
      </w:r>
    </w:p>
    <w:p w14:paraId="39112C4E" w14:textId="77777777" w:rsidR="00191B7B" w:rsidRPr="00F63DE8" w:rsidRDefault="00191B7B" w:rsidP="00191B7B">
      <w:pPr>
        <w:snapToGrid w:val="0"/>
        <w:spacing w:line="360" w:lineRule="auto"/>
        <w:ind w:firstLineChars="200" w:firstLine="480"/>
        <w:rPr>
          <w:sz w:val="24"/>
        </w:rPr>
      </w:pPr>
      <w:r w:rsidRPr="00F63DE8">
        <w:rPr>
          <w:sz w:val="24"/>
        </w:rPr>
        <w:t xml:space="preserve">        p[1](1);</w:t>
      </w:r>
    </w:p>
    <w:p w14:paraId="62DD7AC9" w14:textId="77777777" w:rsidR="00191B7B" w:rsidRPr="00F63DE8" w:rsidRDefault="00191B7B" w:rsidP="00191B7B">
      <w:pPr>
        <w:snapToGrid w:val="0"/>
        <w:spacing w:line="360" w:lineRule="auto"/>
        <w:ind w:firstLineChars="200" w:firstLine="480"/>
        <w:rPr>
          <w:sz w:val="24"/>
        </w:rPr>
      </w:pPr>
      <w:r w:rsidRPr="00F63DE8">
        <w:rPr>
          <w:sz w:val="24"/>
        </w:rPr>
        <w:t xml:space="preserve">    if (a.bit2)</w:t>
      </w:r>
    </w:p>
    <w:p w14:paraId="65BC51AD" w14:textId="77777777" w:rsidR="00191B7B" w:rsidRPr="00F63DE8" w:rsidRDefault="00191B7B" w:rsidP="00191B7B">
      <w:pPr>
        <w:snapToGrid w:val="0"/>
        <w:spacing w:line="360" w:lineRule="auto"/>
        <w:ind w:firstLineChars="200" w:firstLine="480"/>
        <w:rPr>
          <w:sz w:val="24"/>
        </w:rPr>
      </w:pPr>
      <w:r w:rsidRPr="00F63DE8">
        <w:rPr>
          <w:sz w:val="24"/>
        </w:rPr>
        <w:t xml:space="preserve">        p[2](2);</w:t>
      </w:r>
    </w:p>
    <w:p w14:paraId="04963FD4" w14:textId="77777777" w:rsidR="00191B7B" w:rsidRPr="00F63DE8" w:rsidRDefault="00191B7B" w:rsidP="00191B7B">
      <w:pPr>
        <w:snapToGrid w:val="0"/>
        <w:spacing w:line="360" w:lineRule="auto"/>
        <w:ind w:firstLineChars="200" w:firstLine="480"/>
        <w:rPr>
          <w:sz w:val="24"/>
        </w:rPr>
      </w:pPr>
      <w:r w:rsidRPr="00F63DE8">
        <w:rPr>
          <w:sz w:val="24"/>
        </w:rPr>
        <w:t xml:space="preserve">    if (a.bit3)</w:t>
      </w:r>
    </w:p>
    <w:p w14:paraId="131B63A9" w14:textId="77777777" w:rsidR="00191B7B" w:rsidRPr="00F63DE8" w:rsidRDefault="00191B7B" w:rsidP="00191B7B">
      <w:pPr>
        <w:snapToGrid w:val="0"/>
        <w:spacing w:line="360" w:lineRule="auto"/>
        <w:ind w:firstLineChars="200" w:firstLine="480"/>
        <w:rPr>
          <w:sz w:val="24"/>
        </w:rPr>
      </w:pPr>
      <w:r w:rsidRPr="00F63DE8">
        <w:rPr>
          <w:sz w:val="24"/>
        </w:rPr>
        <w:t xml:space="preserve">        p[3](3);</w:t>
      </w:r>
    </w:p>
    <w:p w14:paraId="1CCB145A" w14:textId="77777777" w:rsidR="00191B7B" w:rsidRPr="00F63DE8" w:rsidRDefault="00191B7B" w:rsidP="00191B7B">
      <w:pPr>
        <w:snapToGrid w:val="0"/>
        <w:spacing w:line="360" w:lineRule="auto"/>
        <w:ind w:firstLineChars="200" w:firstLine="480"/>
        <w:rPr>
          <w:sz w:val="24"/>
        </w:rPr>
      </w:pPr>
      <w:r w:rsidRPr="00F63DE8">
        <w:rPr>
          <w:sz w:val="24"/>
        </w:rPr>
        <w:t xml:space="preserve">    if (a.bit4)</w:t>
      </w:r>
    </w:p>
    <w:p w14:paraId="35D87EE3" w14:textId="77777777" w:rsidR="00191B7B" w:rsidRPr="00F63DE8" w:rsidRDefault="00191B7B" w:rsidP="00191B7B">
      <w:pPr>
        <w:snapToGrid w:val="0"/>
        <w:spacing w:line="360" w:lineRule="auto"/>
        <w:ind w:firstLineChars="200" w:firstLine="480"/>
        <w:rPr>
          <w:sz w:val="24"/>
        </w:rPr>
      </w:pPr>
      <w:r w:rsidRPr="00F63DE8">
        <w:rPr>
          <w:sz w:val="24"/>
        </w:rPr>
        <w:t xml:space="preserve">        p[4](4);</w:t>
      </w:r>
    </w:p>
    <w:p w14:paraId="4D889B2A" w14:textId="77777777" w:rsidR="00191B7B" w:rsidRPr="00F63DE8" w:rsidRDefault="00191B7B" w:rsidP="00191B7B">
      <w:pPr>
        <w:snapToGrid w:val="0"/>
        <w:spacing w:line="360" w:lineRule="auto"/>
        <w:ind w:firstLineChars="200" w:firstLine="480"/>
        <w:rPr>
          <w:sz w:val="24"/>
        </w:rPr>
      </w:pPr>
      <w:r w:rsidRPr="00F63DE8">
        <w:rPr>
          <w:sz w:val="24"/>
        </w:rPr>
        <w:t xml:space="preserve">    if (a.bit5)</w:t>
      </w:r>
    </w:p>
    <w:p w14:paraId="0CB565CA" w14:textId="77777777" w:rsidR="00191B7B" w:rsidRPr="00F63DE8" w:rsidRDefault="00191B7B" w:rsidP="00191B7B">
      <w:pPr>
        <w:snapToGrid w:val="0"/>
        <w:spacing w:line="360" w:lineRule="auto"/>
        <w:ind w:firstLineChars="200" w:firstLine="480"/>
        <w:rPr>
          <w:sz w:val="24"/>
        </w:rPr>
      </w:pPr>
      <w:r w:rsidRPr="00F63DE8">
        <w:rPr>
          <w:sz w:val="24"/>
        </w:rPr>
        <w:t xml:space="preserve">        p[5](5);</w:t>
      </w:r>
    </w:p>
    <w:p w14:paraId="260EAD75" w14:textId="77777777" w:rsidR="00191B7B" w:rsidRPr="00F63DE8" w:rsidRDefault="00191B7B" w:rsidP="00191B7B">
      <w:pPr>
        <w:snapToGrid w:val="0"/>
        <w:spacing w:line="360" w:lineRule="auto"/>
        <w:ind w:firstLineChars="200" w:firstLine="480"/>
        <w:rPr>
          <w:sz w:val="24"/>
        </w:rPr>
      </w:pPr>
      <w:r w:rsidRPr="00F63DE8">
        <w:rPr>
          <w:sz w:val="24"/>
        </w:rPr>
        <w:t xml:space="preserve">    if (a.bit6)</w:t>
      </w:r>
    </w:p>
    <w:p w14:paraId="1C212863" w14:textId="77777777" w:rsidR="00191B7B" w:rsidRPr="00F63DE8" w:rsidRDefault="00191B7B" w:rsidP="00191B7B">
      <w:pPr>
        <w:snapToGrid w:val="0"/>
        <w:spacing w:line="360" w:lineRule="auto"/>
        <w:ind w:firstLineChars="200" w:firstLine="480"/>
        <w:rPr>
          <w:sz w:val="24"/>
        </w:rPr>
      </w:pPr>
      <w:r w:rsidRPr="00F63DE8">
        <w:rPr>
          <w:sz w:val="24"/>
        </w:rPr>
        <w:t xml:space="preserve">        p[6](6);</w:t>
      </w:r>
    </w:p>
    <w:p w14:paraId="3F17315C" w14:textId="77777777" w:rsidR="00191B7B" w:rsidRPr="00F63DE8" w:rsidRDefault="00191B7B" w:rsidP="00191B7B">
      <w:pPr>
        <w:snapToGrid w:val="0"/>
        <w:spacing w:line="360" w:lineRule="auto"/>
        <w:ind w:firstLineChars="200" w:firstLine="480"/>
        <w:rPr>
          <w:sz w:val="24"/>
        </w:rPr>
      </w:pPr>
      <w:r w:rsidRPr="00F63DE8">
        <w:rPr>
          <w:sz w:val="24"/>
        </w:rPr>
        <w:t xml:space="preserve">    if (a.bit7)</w:t>
      </w:r>
    </w:p>
    <w:p w14:paraId="77CD76A0" w14:textId="77777777" w:rsidR="00191B7B" w:rsidRPr="00F63DE8" w:rsidRDefault="00191B7B" w:rsidP="00191B7B">
      <w:pPr>
        <w:snapToGrid w:val="0"/>
        <w:spacing w:line="360" w:lineRule="auto"/>
        <w:ind w:firstLineChars="200" w:firstLine="480"/>
        <w:rPr>
          <w:sz w:val="24"/>
        </w:rPr>
      </w:pPr>
      <w:r w:rsidRPr="00F63DE8">
        <w:rPr>
          <w:sz w:val="24"/>
        </w:rPr>
        <w:t xml:space="preserve">        p[7](7);</w:t>
      </w:r>
    </w:p>
    <w:p w14:paraId="204CE105" w14:textId="77777777" w:rsidR="00191B7B" w:rsidRPr="00F63DE8" w:rsidRDefault="00191B7B" w:rsidP="00191B7B">
      <w:pPr>
        <w:snapToGrid w:val="0"/>
        <w:spacing w:line="360" w:lineRule="auto"/>
        <w:ind w:firstLineChars="200" w:firstLine="480"/>
        <w:rPr>
          <w:sz w:val="24"/>
        </w:rPr>
      </w:pPr>
      <w:r w:rsidRPr="00F63DE8">
        <w:rPr>
          <w:sz w:val="24"/>
        </w:rPr>
        <w:t xml:space="preserve">    return 0;</w:t>
      </w:r>
    </w:p>
    <w:p w14:paraId="40615143" w14:textId="77777777" w:rsidR="00191B7B" w:rsidRDefault="00191B7B" w:rsidP="00191B7B">
      <w:pPr>
        <w:snapToGrid w:val="0"/>
        <w:spacing w:line="360" w:lineRule="auto"/>
        <w:ind w:firstLineChars="200" w:firstLine="480"/>
        <w:rPr>
          <w:sz w:val="24"/>
        </w:rPr>
      </w:pPr>
      <w:r w:rsidRPr="00F63DE8">
        <w:rPr>
          <w:sz w:val="24"/>
        </w:rPr>
        <w:t>}</w:t>
      </w:r>
    </w:p>
    <w:p w14:paraId="70774603" w14:textId="77777777" w:rsidR="00191B7B" w:rsidRPr="00885843" w:rsidRDefault="00191B7B" w:rsidP="00191B7B">
      <w:pPr>
        <w:snapToGrid w:val="0"/>
        <w:spacing w:line="360" w:lineRule="auto"/>
        <w:ind w:firstLineChars="200" w:firstLine="480"/>
        <w:rPr>
          <w:sz w:val="24"/>
        </w:rPr>
      </w:pPr>
      <w:r>
        <w:rPr>
          <w:rFonts w:hint="eastAsia"/>
          <w:sz w:val="24"/>
        </w:rPr>
        <w:t>3</w:t>
      </w:r>
      <w:r w:rsidRPr="00885843">
        <w:rPr>
          <w:rFonts w:hAnsi="宋体"/>
          <w:sz w:val="24"/>
        </w:rPr>
        <w:t>）测试</w:t>
      </w:r>
    </w:p>
    <w:p w14:paraId="2AC5D6A7" w14:textId="77777777" w:rsidR="00191B7B" w:rsidRDefault="00191B7B" w:rsidP="00191B7B">
      <w:pPr>
        <w:snapToGrid w:val="0"/>
        <w:spacing w:line="360" w:lineRule="auto"/>
        <w:ind w:firstLineChars="200" w:firstLine="480"/>
        <w:jc w:val="center"/>
        <w:rPr>
          <w:sz w:val="24"/>
        </w:rPr>
      </w:pPr>
      <w:r w:rsidRPr="00F63DE8">
        <w:rPr>
          <w:noProof/>
          <w:sz w:val="24"/>
        </w:rPr>
        <w:drawing>
          <wp:inline distT="0" distB="0" distL="0" distR="0" wp14:anchorId="4FE69A1D" wp14:editId="5CB31B89">
            <wp:extent cx="5274310" cy="162433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624330"/>
                    </a:xfrm>
                    <a:prstGeom prst="rect">
                      <a:avLst/>
                    </a:prstGeom>
                  </pic:spPr>
                </pic:pic>
              </a:graphicData>
            </a:graphic>
          </wp:inline>
        </w:drawing>
      </w:r>
    </w:p>
    <w:p w14:paraId="02C89E5C" w14:textId="77777777" w:rsidR="00191B7B" w:rsidRPr="00457BEC" w:rsidRDefault="00191B7B" w:rsidP="00191B7B">
      <w:pPr>
        <w:snapToGrid w:val="0"/>
        <w:jc w:val="center"/>
        <w:rPr>
          <w:rFonts w:eastAsia="黑体"/>
          <w:sz w:val="24"/>
        </w:rPr>
      </w:pPr>
      <w:r w:rsidRPr="00885843">
        <w:rPr>
          <w:rFonts w:eastAsia="黑体"/>
          <w:sz w:val="24"/>
        </w:rPr>
        <w:t>图</w:t>
      </w:r>
      <w:r>
        <w:rPr>
          <w:rFonts w:eastAsia="黑体" w:hint="eastAsia"/>
          <w:sz w:val="24"/>
        </w:rPr>
        <w:t>7-4</w:t>
      </w:r>
      <w:r w:rsidRPr="00885843">
        <w:rPr>
          <w:rFonts w:eastAsia="黑体"/>
          <w:sz w:val="24"/>
        </w:rPr>
        <w:t xml:space="preserve"> </w:t>
      </w:r>
      <w:r>
        <w:rPr>
          <w:rFonts w:eastAsia="黑体" w:hint="eastAsia"/>
          <w:sz w:val="24"/>
        </w:rPr>
        <w:t>程序设计题</w:t>
      </w:r>
      <w:r w:rsidRPr="00885843">
        <w:rPr>
          <w:rFonts w:eastAsia="黑体"/>
          <w:sz w:val="24"/>
        </w:rPr>
        <w:t>1</w:t>
      </w:r>
      <w:r w:rsidRPr="00885843">
        <w:rPr>
          <w:rFonts w:eastAsia="黑体"/>
          <w:sz w:val="24"/>
        </w:rPr>
        <w:t>的</w:t>
      </w:r>
      <w:r>
        <w:rPr>
          <w:rFonts w:eastAsia="黑体" w:hint="eastAsia"/>
          <w:sz w:val="24"/>
        </w:rPr>
        <w:t>运行结果</w:t>
      </w:r>
      <w:r w:rsidRPr="00885843">
        <w:rPr>
          <w:rFonts w:eastAsia="黑体"/>
          <w:sz w:val="24"/>
        </w:rPr>
        <w:t>图</w:t>
      </w:r>
    </w:p>
    <w:p w14:paraId="656FF328" w14:textId="77777777" w:rsidR="00191B7B" w:rsidRPr="00F63DE8" w:rsidRDefault="00191B7B" w:rsidP="00191B7B">
      <w:pPr>
        <w:jc w:val="left"/>
        <w:rPr>
          <w:sz w:val="24"/>
        </w:rPr>
      </w:pPr>
      <w:r w:rsidRPr="00EE7C4F">
        <w:rPr>
          <w:rFonts w:hint="eastAsia"/>
          <w:sz w:val="24"/>
        </w:rPr>
        <w:t>（</w:t>
      </w:r>
      <w:r w:rsidRPr="00EE7C4F">
        <w:rPr>
          <w:rFonts w:hint="eastAsia"/>
          <w:sz w:val="24"/>
        </w:rPr>
        <w:t>2</w:t>
      </w:r>
      <w:r w:rsidRPr="00EE7C4F">
        <w:rPr>
          <w:rFonts w:hint="eastAsia"/>
          <w:sz w:val="24"/>
        </w:rPr>
        <w:t>）</w:t>
      </w:r>
      <w:r w:rsidRPr="00F63DE8">
        <w:rPr>
          <w:rFonts w:hint="eastAsia"/>
          <w:sz w:val="24"/>
        </w:rPr>
        <w:t>用单向链表建立一张班级成绩单，包括每个学生的学号、姓名、英语、高等数学、普通物理、</w:t>
      </w:r>
      <w:r w:rsidRPr="00F63DE8">
        <w:rPr>
          <w:rFonts w:hint="eastAsia"/>
          <w:sz w:val="24"/>
        </w:rPr>
        <w:t>C</w:t>
      </w:r>
      <w:r w:rsidRPr="00F63DE8">
        <w:rPr>
          <w:rFonts w:hint="eastAsia"/>
          <w:sz w:val="24"/>
        </w:rPr>
        <w:t>语言程序设计四门课程的成绩。用函数编程实现下列功能：</w:t>
      </w:r>
    </w:p>
    <w:p w14:paraId="12D0272B" w14:textId="77777777" w:rsidR="00191B7B" w:rsidRPr="00F63DE8" w:rsidRDefault="00191B7B" w:rsidP="00191B7B">
      <w:pPr>
        <w:ind w:firstLineChars="299" w:firstLine="718"/>
        <w:jc w:val="left"/>
        <w:rPr>
          <w:sz w:val="24"/>
        </w:rPr>
      </w:pPr>
      <w:r w:rsidRPr="00F63DE8">
        <w:rPr>
          <w:rFonts w:hint="eastAsia"/>
          <w:sz w:val="24"/>
        </w:rPr>
        <w:t xml:space="preserve">(1) </w:t>
      </w:r>
      <w:r w:rsidRPr="00F63DE8">
        <w:rPr>
          <w:rFonts w:hint="eastAsia"/>
          <w:sz w:val="24"/>
        </w:rPr>
        <w:t>输入每个学生的各项信息。</w:t>
      </w:r>
      <w:r w:rsidRPr="00F63DE8">
        <w:rPr>
          <w:rFonts w:hint="eastAsia"/>
          <w:sz w:val="24"/>
        </w:rPr>
        <w:t xml:space="preserve"> </w:t>
      </w:r>
    </w:p>
    <w:p w14:paraId="567B5ABC" w14:textId="77777777" w:rsidR="00191B7B" w:rsidRPr="00F63DE8" w:rsidRDefault="00191B7B" w:rsidP="00191B7B">
      <w:pPr>
        <w:ind w:firstLineChars="299" w:firstLine="718"/>
        <w:jc w:val="left"/>
        <w:rPr>
          <w:sz w:val="24"/>
        </w:rPr>
      </w:pPr>
      <w:r w:rsidRPr="00F63DE8">
        <w:rPr>
          <w:rFonts w:hint="eastAsia"/>
          <w:sz w:val="24"/>
        </w:rPr>
        <w:t xml:space="preserve">(2) </w:t>
      </w:r>
      <w:r w:rsidRPr="00F63DE8">
        <w:rPr>
          <w:rFonts w:hint="eastAsia"/>
          <w:sz w:val="24"/>
        </w:rPr>
        <w:t>输出每个学生的各项信息。</w:t>
      </w:r>
    </w:p>
    <w:p w14:paraId="5554CE63" w14:textId="77777777" w:rsidR="00191B7B" w:rsidRPr="00F63DE8" w:rsidRDefault="00191B7B" w:rsidP="00191B7B">
      <w:pPr>
        <w:ind w:firstLineChars="299" w:firstLine="718"/>
        <w:jc w:val="left"/>
        <w:rPr>
          <w:sz w:val="24"/>
        </w:rPr>
      </w:pPr>
      <w:r w:rsidRPr="00F63DE8">
        <w:rPr>
          <w:rFonts w:hint="eastAsia"/>
          <w:sz w:val="24"/>
        </w:rPr>
        <w:t xml:space="preserve">(3) </w:t>
      </w:r>
      <w:r w:rsidRPr="00F63DE8">
        <w:rPr>
          <w:rFonts w:hint="eastAsia"/>
          <w:sz w:val="24"/>
        </w:rPr>
        <w:t>修改指定学生的指定数据项的内容。</w:t>
      </w:r>
    </w:p>
    <w:p w14:paraId="317EA1FA" w14:textId="77777777" w:rsidR="00191B7B" w:rsidRPr="00F63DE8" w:rsidRDefault="00191B7B" w:rsidP="00191B7B">
      <w:pPr>
        <w:ind w:firstLineChars="299" w:firstLine="718"/>
        <w:jc w:val="left"/>
        <w:rPr>
          <w:sz w:val="24"/>
        </w:rPr>
      </w:pPr>
      <w:r w:rsidRPr="00F63DE8">
        <w:rPr>
          <w:rFonts w:hint="eastAsia"/>
          <w:sz w:val="24"/>
        </w:rPr>
        <w:t xml:space="preserve">(4) </w:t>
      </w:r>
      <w:r w:rsidRPr="00F63DE8">
        <w:rPr>
          <w:rFonts w:hint="eastAsia"/>
          <w:sz w:val="24"/>
        </w:rPr>
        <w:t>统计每个同学的平均成绩（保留</w:t>
      </w:r>
      <w:r w:rsidRPr="00F63DE8">
        <w:rPr>
          <w:rFonts w:hint="eastAsia"/>
          <w:sz w:val="24"/>
        </w:rPr>
        <w:t>2</w:t>
      </w:r>
      <w:r w:rsidRPr="00F63DE8">
        <w:rPr>
          <w:rFonts w:hint="eastAsia"/>
          <w:sz w:val="24"/>
        </w:rPr>
        <w:t>位小数）。</w:t>
      </w:r>
    </w:p>
    <w:p w14:paraId="6218D0E1" w14:textId="77777777" w:rsidR="00191B7B" w:rsidRPr="008D723F" w:rsidRDefault="00191B7B" w:rsidP="00191B7B">
      <w:pPr>
        <w:ind w:firstLineChars="300" w:firstLine="720"/>
        <w:jc w:val="left"/>
        <w:rPr>
          <w:sz w:val="24"/>
        </w:rPr>
      </w:pPr>
      <w:r w:rsidRPr="00F63DE8">
        <w:rPr>
          <w:rFonts w:hint="eastAsia"/>
          <w:sz w:val="24"/>
        </w:rPr>
        <w:t xml:space="preserve">(5) </w:t>
      </w:r>
      <w:r w:rsidRPr="00F63DE8">
        <w:rPr>
          <w:rFonts w:hint="eastAsia"/>
          <w:sz w:val="24"/>
        </w:rPr>
        <w:t>输出各位同学的学号、姓名、四门课程的总成绩和平均成绩。</w:t>
      </w:r>
    </w:p>
    <w:p w14:paraId="6D123881" w14:textId="77777777" w:rsidR="00191B7B" w:rsidRPr="00885843" w:rsidRDefault="00191B7B" w:rsidP="00191B7B">
      <w:pPr>
        <w:spacing w:line="360" w:lineRule="auto"/>
        <w:rPr>
          <w:b/>
          <w:sz w:val="24"/>
        </w:rPr>
      </w:pPr>
      <w:r w:rsidRPr="00885843">
        <w:rPr>
          <w:rFonts w:hAnsi="宋体"/>
          <w:b/>
          <w:sz w:val="24"/>
        </w:rPr>
        <w:t>解答：</w:t>
      </w:r>
    </w:p>
    <w:p w14:paraId="6F0E94DC" w14:textId="77777777" w:rsidR="00191B7B" w:rsidRPr="00885843" w:rsidRDefault="00191B7B" w:rsidP="00191B7B">
      <w:pPr>
        <w:snapToGrid w:val="0"/>
        <w:spacing w:line="360" w:lineRule="auto"/>
        <w:rPr>
          <w:sz w:val="24"/>
        </w:rPr>
      </w:pPr>
      <w:r w:rsidRPr="00885843">
        <w:rPr>
          <w:sz w:val="24"/>
        </w:rPr>
        <w:tab/>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7-5</w:t>
      </w:r>
      <w:r w:rsidRPr="00885843">
        <w:rPr>
          <w:rFonts w:hAnsi="宋体"/>
          <w:sz w:val="24"/>
        </w:rPr>
        <w:t>所示。</w:t>
      </w:r>
    </w:p>
    <w:p w14:paraId="1D71C09F" w14:textId="77777777" w:rsidR="00191B7B" w:rsidRPr="00885843" w:rsidRDefault="00191B7B" w:rsidP="00191B7B">
      <w:pPr>
        <w:snapToGrid w:val="0"/>
        <w:spacing w:line="360" w:lineRule="auto"/>
        <w:jc w:val="center"/>
        <w:rPr>
          <w:sz w:val="24"/>
        </w:rPr>
      </w:pPr>
      <w:r>
        <w:object w:dxaOrig="8503" w:dyaOrig="9600" w14:anchorId="7CC3B496">
          <v:shape id="_x0000_i1044" type="#_x0000_t75" style="width:295.5pt;height:333.7pt" o:ole="">
            <v:imagedata r:id="rId115" o:title=""/>
          </v:shape>
          <o:OLEObject Type="Embed" ProgID="Visio.Drawing.15" ShapeID="_x0000_i1044" DrawAspect="Content" ObjectID="_1731524806" r:id="rId116"/>
        </w:object>
      </w:r>
    </w:p>
    <w:p w14:paraId="2FF7619D"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7-5</w:t>
      </w:r>
      <w:r w:rsidRPr="00885843">
        <w:rPr>
          <w:rFonts w:eastAsia="黑体"/>
          <w:sz w:val="24"/>
        </w:rPr>
        <w:t xml:space="preserve"> </w:t>
      </w:r>
      <w:r>
        <w:rPr>
          <w:rFonts w:eastAsia="黑体" w:hint="eastAsia"/>
          <w:sz w:val="24"/>
        </w:rPr>
        <w:t>程序设计题</w:t>
      </w:r>
      <w:r>
        <w:rPr>
          <w:rFonts w:eastAsia="黑体" w:hint="eastAsia"/>
          <w:sz w:val="24"/>
        </w:rPr>
        <w:t>2</w:t>
      </w:r>
      <w:r w:rsidRPr="00885843">
        <w:rPr>
          <w:rFonts w:eastAsia="黑体"/>
          <w:sz w:val="24"/>
        </w:rPr>
        <w:t>的程序流程图</w:t>
      </w:r>
    </w:p>
    <w:p w14:paraId="4068934F" w14:textId="77777777" w:rsidR="00191B7B" w:rsidRPr="00601A24" w:rsidRDefault="00191B7B" w:rsidP="00191B7B">
      <w:pPr>
        <w:snapToGrid w:val="0"/>
        <w:jc w:val="center"/>
        <w:rPr>
          <w:rFonts w:eastAsia="黑体"/>
          <w:sz w:val="24"/>
        </w:rPr>
      </w:pPr>
    </w:p>
    <w:p w14:paraId="06E81E49" w14:textId="77777777" w:rsidR="00191B7B" w:rsidRPr="00885843" w:rsidRDefault="00191B7B" w:rsidP="00191B7B">
      <w:pPr>
        <w:snapToGrid w:val="0"/>
        <w:spacing w:line="360" w:lineRule="auto"/>
        <w:ind w:firstLineChars="200" w:firstLine="480"/>
        <w:rPr>
          <w:sz w:val="24"/>
        </w:rPr>
      </w:pPr>
      <w:r w:rsidRPr="00885843">
        <w:rPr>
          <w:sz w:val="24"/>
        </w:rPr>
        <w:t>2</w:t>
      </w:r>
      <w:r w:rsidRPr="00885843">
        <w:rPr>
          <w:rFonts w:hAnsi="宋体"/>
          <w:sz w:val="24"/>
        </w:rPr>
        <w:t>）源程序清单</w:t>
      </w:r>
    </w:p>
    <w:p w14:paraId="11DE8F2B" w14:textId="77777777" w:rsidR="00191B7B" w:rsidRPr="00F16FA9" w:rsidRDefault="00191B7B" w:rsidP="00191B7B">
      <w:pPr>
        <w:snapToGrid w:val="0"/>
        <w:spacing w:line="360" w:lineRule="auto"/>
        <w:ind w:firstLineChars="200" w:firstLine="480"/>
        <w:rPr>
          <w:sz w:val="24"/>
        </w:rPr>
      </w:pPr>
      <w:r w:rsidRPr="00F16FA9">
        <w:rPr>
          <w:sz w:val="24"/>
        </w:rPr>
        <w:t>#include &lt;</w:t>
      </w:r>
      <w:proofErr w:type="spellStart"/>
      <w:r w:rsidRPr="00F16FA9">
        <w:rPr>
          <w:sz w:val="24"/>
        </w:rPr>
        <w:t>stdio.h</w:t>
      </w:r>
      <w:proofErr w:type="spellEnd"/>
      <w:r w:rsidRPr="00F16FA9">
        <w:rPr>
          <w:sz w:val="24"/>
        </w:rPr>
        <w:t>&gt;</w:t>
      </w:r>
    </w:p>
    <w:p w14:paraId="22272463" w14:textId="77777777" w:rsidR="00191B7B" w:rsidRPr="00F16FA9" w:rsidRDefault="00191B7B" w:rsidP="00191B7B">
      <w:pPr>
        <w:snapToGrid w:val="0"/>
        <w:spacing w:line="360" w:lineRule="auto"/>
        <w:ind w:firstLineChars="200" w:firstLine="480"/>
        <w:rPr>
          <w:sz w:val="24"/>
        </w:rPr>
      </w:pPr>
      <w:r w:rsidRPr="00F16FA9">
        <w:rPr>
          <w:sz w:val="24"/>
        </w:rPr>
        <w:t>#include &lt;</w:t>
      </w:r>
      <w:proofErr w:type="spellStart"/>
      <w:r w:rsidRPr="00F16FA9">
        <w:rPr>
          <w:sz w:val="24"/>
        </w:rPr>
        <w:t>stdlib.h</w:t>
      </w:r>
      <w:proofErr w:type="spellEnd"/>
      <w:r w:rsidRPr="00F16FA9">
        <w:rPr>
          <w:sz w:val="24"/>
        </w:rPr>
        <w:t>&gt;</w:t>
      </w:r>
    </w:p>
    <w:p w14:paraId="52ABB38B" w14:textId="77777777" w:rsidR="00191B7B" w:rsidRPr="00F16FA9" w:rsidRDefault="00191B7B" w:rsidP="00191B7B">
      <w:pPr>
        <w:snapToGrid w:val="0"/>
        <w:spacing w:line="360" w:lineRule="auto"/>
        <w:ind w:firstLineChars="200" w:firstLine="480"/>
        <w:rPr>
          <w:sz w:val="24"/>
        </w:rPr>
      </w:pPr>
      <w:r w:rsidRPr="00F16FA9">
        <w:rPr>
          <w:sz w:val="24"/>
        </w:rPr>
        <w:t>#include &lt;</w:t>
      </w:r>
      <w:proofErr w:type="spellStart"/>
      <w:r w:rsidRPr="00F16FA9">
        <w:rPr>
          <w:sz w:val="24"/>
        </w:rPr>
        <w:t>string.h</w:t>
      </w:r>
      <w:proofErr w:type="spellEnd"/>
      <w:r w:rsidRPr="00F16FA9">
        <w:rPr>
          <w:sz w:val="24"/>
        </w:rPr>
        <w:t>&gt;</w:t>
      </w:r>
    </w:p>
    <w:p w14:paraId="2013C393" w14:textId="77777777" w:rsidR="00191B7B" w:rsidRPr="00F16FA9" w:rsidRDefault="00191B7B" w:rsidP="00191B7B">
      <w:pPr>
        <w:snapToGrid w:val="0"/>
        <w:spacing w:line="360" w:lineRule="auto"/>
        <w:ind w:firstLineChars="200" w:firstLine="480"/>
        <w:rPr>
          <w:sz w:val="24"/>
        </w:rPr>
      </w:pPr>
      <w:r w:rsidRPr="00F16FA9">
        <w:rPr>
          <w:sz w:val="24"/>
        </w:rPr>
        <w:t>typedef struct data</w:t>
      </w:r>
    </w:p>
    <w:p w14:paraId="31429D58" w14:textId="77777777" w:rsidR="00191B7B" w:rsidRPr="00F16FA9" w:rsidRDefault="00191B7B" w:rsidP="00191B7B">
      <w:pPr>
        <w:snapToGrid w:val="0"/>
        <w:spacing w:line="360" w:lineRule="auto"/>
        <w:ind w:firstLineChars="200" w:firstLine="480"/>
        <w:rPr>
          <w:sz w:val="24"/>
        </w:rPr>
      </w:pPr>
      <w:r w:rsidRPr="00F16FA9">
        <w:rPr>
          <w:sz w:val="24"/>
        </w:rPr>
        <w:t>{</w:t>
      </w:r>
    </w:p>
    <w:p w14:paraId="639B029F" w14:textId="77777777" w:rsidR="00191B7B" w:rsidRPr="00F16FA9" w:rsidRDefault="00191B7B" w:rsidP="00191B7B">
      <w:pPr>
        <w:snapToGrid w:val="0"/>
        <w:spacing w:line="360" w:lineRule="auto"/>
        <w:ind w:firstLineChars="200" w:firstLine="480"/>
        <w:rPr>
          <w:sz w:val="24"/>
        </w:rPr>
      </w:pPr>
      <w:r w:rsidRPr="00F16FA9">
        <w:rPr>
          <w:sz w:val="24"/>
        </w:rPr>
        <w:t xml:space="preserve">    char </w:t>
      </w:r>
      <w:proofErr w:type="spellStart"/>
      <w:r w:rsidRPr="00F16FA9">
        <w:rPr>
          <w:sz w:val="24"/>
        </w:rPr>
        <w:t>uid</w:t>
      </w:r>
      <w:proofErr w:type="spellEnd"/>
      <w:r w:rsidRPr="00F16FA9">
        <w:rPr>
          <w:sz w:val="24"/>
        </w:rPr>
        <w:t>[16];</w:t>
      </w:r>
    </w:p>
    <w:p w14:paraId="4CC07CCE" w14:textId="77777777" w:rsidR="00191B7B" w:rsidRPr="00F16FA9" w:rsidRDefault="00191B7B" w:rsidP="00191B7B">
      <w:pPr>
        <w:snapToGrid w:val="0"/>
        <w:spacing w:line="360" w:lineRule="auto"/>
        <w:ind w:firstLineChars="200" w:firstLine="480"/>
        <w:rPr>
          <w:sz w:val="24"/>
        </w:rPr>
      </w:pPr>
      <w:r w:rsidRPr="00F16FA9">
        <w:rPr>
          <w:sz w:val="24"/>
        </w:rPr>
        <w:t xml:space="preserve">    char name[16];</w:t>
      </w:r>
    </w:p>
    <w:p w14:paraId="0F80CC05" w14:textId="77777777" w:rsidR="00191B7B" w:rsidRPr="00F16FA9" w:rsidRDefault="00191B7B" w:rsidP="00191B7B">
      <w:pPr>
        <w:snapToGrid w:val="0"/>
        <w:spacing w:line="360" w:lineRule="auto"/>
        <w:ind w:firstLineChars="200" w:firstLine="480"/>
        <w:rPr>
          <w:sz w:val="24"/>
        </w:rPr>
      </w:pPr>
      <w:r w:rsidRPr="00F16FA9">
        <w:rPr>
          <w:sz w:val="24"/>
        </w:rPr>
        <w:t xml:space="preserve">    int </w:t>
      </w:r>
      <w:proofErr w:type="spellStart"/>
      <w:r w:rsidRPr="00F16FA9">
        <w:rPr>
          <w:sz w:val="24"/>
        </w:rPr>
        <w:t>eng</w:t>
      </w:r>
      <w:proofErr w:type="spellEnd"/>
      <w:r w:rsidRPr="00F16FA9">
        <w:rPr>
          <w:sz w:val="24"/>
        </w:rPr>
        <w:t>;</w:t>
      </w:r>
    </w:p>
    <w:p w14:paraId="5B1FA5D8" w14:textId="77777777" w:rsidR="00191B7B" w:rsidRPr="00F16FA9" w:rsidRDefault="00191B7B" w:rsidP="00191B7B">
      <w:pPr>
        <w:snapToGrid w:val="0"/>
        <w:spacing w:line="360" w:lineRule="auto"/>
        <w:ind w:firstLineChars="200" w:firstLine="480"/>
        <w:rPr>
          <w:sz w:val="24"/>
        </w:rPr>
      </w:pPr>
      <w:r w:rsidRPr="00F16FA9">
        <w:rPr>
          <w:sz w:val="24"/>
        </w:rPr>
        <w:t xml:space="preserve">    int math;</w:t>
      </w:r>
    </w:p>
    <w:p w14:paraId="682A3AFD" w14:textId="77777777" w:rsidR="00191B7B" w:rsidRPr="00F16FA9" w:rsidRDefault="00191B7B" w:rsidP="00191B7B">
      <w:pPr>
        <w:snapToGrid w:val="0"/>
        <w:spacing w:line="360" w:lineRule="auto"/>
        <w:ind w:firstLineChars="200" w:firstLine="480"/>
        <w:rPr>
          <w:sz w:val="24"/>
        </w:rPr>
      </w:pPr>
      <w:r w:rsidRPr="00F16FA9">
        <w:rPr>
          <w:sz w:val="24"/>
        </w:rPr>
        <w:t xml:space="preserve">    int </w:t>
      </w:r>
      <w:proofErr w:type="spellStart"/>
      <w:r w:rsidRPr="00F16FA9">
        <w:rPr>
          <w:sz w:val="24"/>
        </w:rPr>
        <w:t>phy</w:t>
      </w:r>
      <w:proofErr w:type="spellEnd"/>
      <w:r w:rsidRPr="00F16FA9">
        <w:rPr>
          <w:sz w:val="24"/>
        </w:rPr>
        <w:t>;</w:t>
      </w:r>
    </w:p>
    <w:p w14:paraId="3725EEDA" w14:textId="77777777" w:rsidR="00191B7B" w:rsidRPr="00F16FA9" w:rsidRDefault="00191B7B" w:rsidP="00191B7B">
      <w:pPr>
        <w:snapToGrid w:val="0"/>
        <w:spacing w:line="360" w:lineRule="auto"/>
        <w:ind w:firstLineChars="200" w:firstLine="480"/>
        <w:rPr>
          <w:sz w:val="24"/>
        </w:rPr>
      </w:pPr>
      <w:r w:rsidRPr="00F16FA9">
        <w:rPr>
          <w:sz w:val="24"/>
        </w:rPr>
        <w:t xml:space="preserve">    int </w:t>
      </w:r>
      <w:proofErr w:type="spellStart"/>
      <w:r w:rsidRPr="00F16FA9">
        <w:rPr>
          <w:sz w:val="24"/>
        </w:rPr>
        <w:t>c_lang</w:t>
      </w:r>
      <w:proofErr w:type="spellEnd"/>
      <w:r w:rsidRPr="00F16FA9">
        <w:rPr>
          <w:sz w:val="24"/>
        </w:rPr>
        <w:t>;</w:t>
      </w:r>
    </w:p>
    <w:p w14:paraId="4548ED19" w14:textId="77777777" w:rsidR="00191B7B" w:rsidRPr="00F16FA9" w:rsidRDefault="00191B7B" w:rsidP="00191B7B">
      <w:pPr>
        <w:snapToGrid w:val="0"/>
        <w:spacing w:line="360" w:lineRule="auto"/>
        <w:ind w:firstLineChars="200" w:firstLine="480"/>
        <w:rPr>
          <w:sz w:val="24"/>
        </w:rPr>
      </w:pPr>
      <w:r w:rsidRPr="00F16FA9">
        <w:rPr>
          <w:sz w:val="24"/>
        </w:rPr>
        <w:t xml:space="preserve">    int all;</w:t>
      </w:r>
    </w:p>
    <w:p w14:paraId="19BCB200" w14:textId="77777777" w:rsidR="00191B7B" w:rsidRPr="00F16FA9" w:rsidRDefault="00191B7B" w:rsidP="00191B7B">
      <w:pPr>
        <w:snapToGrid w:val="0"/>
        <w:spacing w:line="360" w:lineRule="auto"/>
        <w:ind w:firstLineChars="200" w:firstLine="480"/>
        <w:rPr>
          <w:sz w:val="24"/>
        </w:rPr>
      </w:pPr>
      <w:r w:rsidRPr="00F16FA9">
        <w:rPr>
          <w:sz w:val="24"/>
        </w:rPr>
        <w:t xml:space="preserve">    double aver;</w:t>
      </w:r>
    </w:p>
    <w:p w14:paraId="77055C46" w14:textId="77777777" w:rsidR="00191B7B" w:rsidRPr="00F16FA9" w:rsidRDefault="00191B7B" w:rsidP="00191B7B">
      <w:pPr>
        <w:snapToGrid w:val="0"/>
        <w:spacing w:line="360" w:lineRule="auto"/>
        <w:ind w:firstLineChars="200" w:firstLine="480"/>
        <w:rPr>
          <w:sz w:val="24"/>
        </w:rPr>
      </w:pPr>
      <w:r w:rsidRPr="00F16FA9">
        <w:rPr>
          <w:sz w:val="24"/>
        </w:rPr>
        <w:t xml:space="preserve">    struct data *next;</w:t>
      </w:r>
    </w:p>
    <w:p w14:paraId="23B1E510" w14:textId="77777777" w:rsidR="00191B7B" w:rsidRPr="00F16FA9" w:rsidRDefault="00191B7B" w:rsidP="00191B7B">
      <w:pPr>
        <w:snapToGrid w:val="0"/>
        <w:spacing w:line="360" w:lineRule="auto"/>
        <w:ind w:firstLineChars="200" w:firstLine="480"/>
        <w:rPr>
          <w:sz w:val="24"/>
        </w:rPr>
      </w:pPr>
      <w:r w:rsidRPr="00F16FA9">
        <w:rPr>
          <w:sz w:val="24"/>
        </w:rPr>
        <w:t>} data;</w:t>
      </w:r>
    </w:p>
    <w:p w14:paraId="7AAD658F" w14:textId="77777777" w:rsidR="00191B7B" w:rsidRPr="00F16FA9" w:rsidRDefault="00191B7B" w:rsidP="00191B7B">
      <w:pPr>
        <w:snapToGrid w:val="0"/>
        <w:spacing w:line="360" w:lineRule="auto"/>
        <w:ind w:firstLineChars="200" w:firstLine="480"/>
        <w:rPr>
          <w:sz w:val="24"/>
        </w:rPr>
      </w:pPr>
      <w:r w:rsidRPr="00F16FA9">
        <w:rPr>
          <w:sz w:val="24"/>
        </w:rPr>
        <w:lastRenderedPageBreak/>
        <w:t xml:space="preserve">void </w:t>
      </w:r>
      <w:proofErr w:type="spellStart"/>
      <w:r w:rsidRPr="00F16FA9">
        <w:rPr>
          <w:sz w:val="24"/>
        </w:rPr>
        <w:t>creat</w:t>
      </w:r>
      <w:proofErr w:type="spellEnd"/>
      <w:r w:rsidRPr="00F16FA9">
        <w:rPr>
          <w:sz w:val="24"/>
        </w:rPr>
        <w:t>(data **</w:t>
      </w:r>
      <w:proofErr w:type="spellStart"/>
      <w:r w:rsidRPr="00F16FA9">
        <w:rPr>
          <w:sz w:val="24"/>
        </w:rPr>
        <w:t>head_p</w:t>
      </w:r>
      <w:proofErr w:type="spellEnd"/>
      <w:r w:rsidRPr="00F16FA9">
        <w:rPr>
          <w:sz w:val="24"/>
        </w:rPr>
        <w:t>)</w:t>
      </w:r>
    </w:p>
    <w:p w14:paraId="691E1B7A" w14:textId="77777777" w:rsidR="00191B7B" w:rsidRPr="00F16FA9" w:rsidRDefault="00191B7B" w:rsidP="00191B7B">
      <w:pPr>
        <w:snapToGrid w:val="0"/>
        <w:spacing w:line="360" w:lineRule="auto"/>
        <w:ind w:firstLineChars="200" w:firstLine="480"/>
        <w:rPr>
          <w:sz w:val="24"/>
        </w:rPr>
      </w:pPr>
      <w:r w:rsidRPr="00F16FA9">
        <w:rPr>
          <w:sz w:val="24"/>
        </w:rPr>
        <w:t>{</w:t>
      </w:r>
    </w:p>
    <w:p w14:paraId="43111354" w14:textId="77777777" w:rsidR="00191B7B" w:rsidRPr="00F16FA9" w:rsidRDefault="00191B7B" w:rsidP="00191B7B">
      <w:pPr>
        <w:snapToGrid w:val="0"/>
        <w:spacing w:line="360" w:lineRule="auto"/>
        <w:ind w:firstLineChars="200" w:firstLine="480"/>
        <w:rPr>
          <w:sz w:val="24"/>
        </w:rPr>
      </w:pPr>
      <w:r w:rsidRPr="00F16FA9">
        <w:rPr>
          <w:sz w:val="24"/>
        </w:rPr>
        <w:t xml:space="preserve">    data *tail = NULL;</w:t>
      </w:r>
    </w:p>
    <w:p w14:paraId="011F4899"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head_p</w:t>
      </w:r>
      <w:proofErr w:type="spellEnd"/>
      <w:r w:rsidRPr="00F16FA9">
        <w:rPr>
          <w:sz w:val="24"/>
        </w:rPr>
        <w:t xml:space="preserve"> = (data *)malloc(</w:t>
      </w:r>
      <w:proofErr w:type="spellStart"/>
      <w:r w:rsidRPr="00F16FA9">
        <w:rPr>
          <w:sz w:val="24"/>
        </w:rPr>
        <w:t>sizeof</w:t>
      </w:r>
      <w:proofErr w:type="spellEnd"/>
      <w:r w:rsidRPr="00F16FA9">
        <w:rPr>
          <w:sz w:val="24"/>
        </w:rPr>
        <w:t>(data));</w:t>
      </w:r>
    </w:p>
    <w:p w14:paraId="2830C936" w14:textId="77777777" w:rsidR="00191B7B" w:rsidRPr="00F16FA9" w:rsidRDefault="00191B7B" w:rsidP="00191B7B">
      <w:pPr>
        <w:snapToGrid w:val="0"/>
        <w:spacing w:line="360" w:lineRule="auto"/>
        <w:ind w:firstLineChars="200" w:firstLine="480"/>
        <w:rPr>
          <w:sz w:val="24"/>
        </w:rPr>
      </w:pPr>
      <w:r w:rsidRPr="00F16FA9">
        <w:rPr>
          <w:sz w:val="24"/>
        </w:rPr>
        <w:t xml:space="preserve">    tail = *</w:t>
      </w:r>
      <w:proofErr w:type="spellStart"/>
      <w:r w:rsidRPr="00F16FA9">
        <w:rPr>
          <w:sz w:val="24"/>
        </w:rPr>
        <w:t>head_p</w:t>
      </w:r>
      <w:proofErr w:type="spellEnd"/>
      <w:r w:rsidRPr="00F16FA9">
        <w:rPr>
          <w:sz w:val="24"/>
        </w:rPr>
        <w:t>;</w:t>
      </w:r>
    </w:p>
    <w:p w14:paraId="72A3D5DC" w14:textId="77777777" w:rsidR="00191B7B" w:rsidRPr="00F16FA9" w:rsidRDefault="00191B7B" w:rsidP="00191B7B">
      <w:pPr>
        <w:snapToGrid w:val="0"/>
        <w:spacing w:line="360" w:lineRule="auto"/>
        <w:ind w:firstLineChars="200" w:firstLine="480"/>
        <w:rPr>
          <w:sz w:val="24"/>
        </w:rPr>
      </w:pPr>
      <w:r w:rsidRPr="00F16FA9">
        <w:rPr>
          <w:sz w:val="24"/>
        </w:rPr>
        <w:t xml:space="preserve">    data *p = NULL;</w:t>
      </w:r>
    </w:p>
    <w:p w14:paraId="12505BF0"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 xml:space="preserve">("please input </w:t>
      </w:r>
      <w:proofErr w:type="spellStart"/>
      <w:r w:rsidRPr="00F16FA9">
        <w:rPr>
          <w:sz w:val="24"/>
        </w:rPr>
        <w:t>uid,name|eng,math,phy</w:t>
      </w:r>
      <w:proofErr w:type="spellEnd"/>
      <w:r w:rsidRPr="00F16FA9">
        <w:rPr>
          <w:sz w:val="24"/>
        </w:rPr>
        <w:t xml:space="preserve"> and </w:t>
      </w:r>
      <w:proofErr w:type="spellStart"/>
      <w:r w:rsidRPr="00F16FA9">
        <w:rPr>
          <w:sz w:val="24"/>
        </w:rPr>
        <w:t>c_lang</w:t>
      </w:r>
      <w:proofErr w:type="spellEnd"/>
      <w:r w:rsidRPr="00F16FA9">
        <w:rPr>
          <w:sz w:val="24"/>
        </w:rPr>
        <w:t>\n");</w:t>
      </w:r>
    </w:p>
    <w:p w14:paraId="2FE3BD90" w14:textId="77777777" w:rsidR="00191B7B" w:rsidRPr="00F16FA9" w:rsidRDefault="00191B7B" w:rsidP="00191B7B">
      <w:pPr>
        <w:snapToGrid w:val="0"/>
        <w:spacing w:line="360" w:lineRule="auto"/>
        <w:ind w:firstLineChars="200" w:firstLine="480"/>
        <w:rPr>
          <w:sz w:val="24"/>
        </w:rPr>
      </w:pPr>
      <w:r w:rsidRPr="00F16FA9">
        <w:rPr>
          <w:sz w:val="24"/>
        </w:rPr>
        <w:t xml:space="preserve">    while (</w:t>
      </w:r>
      <w:proofErr w:type="spellStart"/>
      <w:r w:rsidRPr="00F16FA9">
        <w:rPr>
          <w:sz w:val="24"/>
        </w:rPr>
        <w:t>scanf</w:t>
      </w:r>
      <w:proofErr w:type="spellEnd"/>
      <w:r w:rsidRPr="00F16FA9">
        <w:rPr>
          <w:sz w:val="24"/>
        </w:rPr>
        <w:t>("%s %s %d %d %d %d", tail-&gt;</w:t>
      </w:r>
      <w:proofErr w:type="spellStart"/>
      <w:r w:rsidRPr="00F16FA9">
        <w:rPr>
          <w:sz w:val="24"/>
        </w:rPr>
        <w:t>uid</w:t>
      </w:r>
      <w:proofErr w:type="spellEnd"/>
      <w:r w:rsidRPr="00F16FA9">
        <w:rPr>
          <w:sz w:val="24"/>
        </w:rPr>
        <w:t>, tail-&gt;name, &amp;tail-&gt;</w:t>
      </w:r>
      <w:proofErr w:type="spellStart"/>
      <w:r w:rsidRPr="00F16FA9">
        <w:rPr>
          <w:sz w:val="24"/>
        </w:rPr>
        <w:t>eng</w:t>
      </w:r>
      <w:proofErr w:type="spellEnd"/>
      <w:r w:rsidRPr="00F16FA9">
        <w:rPr>
          <w:sz w:val="24"/>
        </w:rPr>
        <w:t>, &amp;tail-&gt;math, &amp;tail-&gt;</w:t>
      </w:r>
      <w:proofErr w:type="spellStart"/>
      <w:r w:rsidRPr="00F16FA9">
        <w:rPr>
          <w:sz w:val="24"/>
        </w:rPr>
        <w:t>phy</w:t>
      </w:r>
      <w:proofErr w:type="spellEnd"/>
      <w:r w:rsidRPr="00F16FA9">
        <w:rPr>
          <w:sz w:val="24"/>
        </w:rPr>
        <w:t>, &amp;tail-&gt;</w:t>
      </w:r>
      <w:proofErr w:type="spellStart"/>
      <w:r w:rsidRPr="00F16FA9">
        <w:rPr>
          <w:sz w:val="24"/>
        </w:rPr>
        <w:t>c_lang</w:t>
      </w:r>
      <w:proofErr w:type="spellEnd"/>
      <w:r w:rsidRPr="00F16FA9">
        <w:rPr>
          <w:sz w:val="24"/>
        </w:rPr>
        <w:t>) &gt; 0)</w:t>
      </w:r>
    </w:p>
    <w:p w14:paraId="4EEBF9B4"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4DD757AA" w14:textId="77777777" w:rsidR="00191B7B" w:rsidRPr="00F16FA9" w:rsidRDefault="00191B7B" w:rsidP="00191B7B">
      <w:pPr>
        <w:snapToGrid w:val="0"/>
        <w:spacing w:line="360" w:lineRule="auto"/>
        <w:ind w:firstLineChars="200" w:firstLine="480"/>
        <w:rPr>
          <w:sz w:val="24"/>
        </w:rPr>
      </w:pPr>
      <w:r w:rsidRPr="00F16FA9">
        <w:rPr>
          <w:sz w:val="24"/>
        </w:rPr>
        <w:t xml:space="preserve">        tail-&gt;all = tail-&gt;</w:t>
      </w:r>
      <w:proofErr w:type="spellStart"/>
      <w:r w:rsidRPr="00F16FA9">
        <w:rPr>
          <w:sz w:val="24"/>
        </w:rPr>
        <w:t>c_lang</w:t>
      </w:r>
      <w:proofErr w:type="spellEnd"/>
      <w:r w:rsidRPr="00F16FA9">
        <w:rPr>
          <w:sz w:val="24"/>
        </w:rPr>
        <w:t xml:space="preserve"> + tail-&gt;</w:t>
      </w:r>
      <w:proofErr w:type="spellStart"/>
      <w:r w:rsidRPr="00F16FA9">
        <w:rPr>
          <w:sz w:val="24"/>
        </w:rPr>
        <w:t>eng</w:t>
      </w:r>
      <w:proofErr w:type="spellEnd"/>
      <w:r w:rsidRPr="00F16FA9">
        <w:rPr>
          <w:sz w:val="24"/>
        </w:rPr>
        <w:t xml:space="preserve"> + tail-&gt;math + tail-&gt;</w:t>
      </w:r>
      <w:proofErr w:type="spellStart"/>
      <w:r w:rsidRPr="00F16FA9">
        <w:rPr>
          <w:sz w:val="24"/>
        </w:rPr>
        <w:t>phy</w:t>
      </w:r>
      <w:proofErr w:type="spellEnd"/>
      <w:r w:rsidRPr="00F16FA9">
        <w:rPr>
          <w:sz w:val="24"/>
        </w:rPr>
        <w:t>;</w:t>
      </w:r>
    </w:p>
    <w:p w14:paraId="594AF677" w14:textId="77777777" w:rsidR="00191B7B" w:rsidRPr="00F16FA9" w:rsidRDefault="00191B7B" w:rsidP="00191B7B">
      <w:pPr>
        <w:snapToGrid w:val="0"/>
        <w:spacing w:line="360" w:lineRule="auto"/>
        <w:ind w:firstLineChars="200" w:firstLine="480"/>
        <w:rPr>
          <w:sz w:val="24"/>
        </w:rPr>
      </w:pPr>
      <w:r w:rsidRPr="00F16FA9">
        <w:rPr>
          <w:sz w:val="24"/>
        </w:rPr>
        <w:t xml:space="preserve">        tail-&gt;aver = ((double)tail-&gt;all) / 4.0;</w:t>
      </w:r>
    </w:p>
    <w:p w14:paraId="2BDE07AD" w14:textId="77777777" w:rsidR="00191B7B" w:rsidRPr="00F16FA9" w:rsidRDefault="00191B7B" w:rsidP="00191B7B">
      <w:pPr>
        <w:snapToGrid w:val="0"/>
        <w:spacing w:line="360" w:lineRule="auto"/>
        <w:ind w:firstLineChars="200" w:firstLine="480"/>
        <w:rPr>
          <w:sz w:val="24"/>
        </w:rPr>
      </w:pPr>
      <w:r w:rsidRPr="00F16FA9">
        <w:rPr>
          <w:sz w:val="24"/>
        </w:rPr>
        <w:t xml:space="preserve">        tail-&gt;next = (data *)malloc(</w:t>
      </w:r>
      <w:proofErr w:type="spellStart"/>
      <w:r w:rsidRPr="00F16FA9">
        <w:rPr>
          <w:sz w:val="24"/>
        </w:rPr>
        <w:t>sizeof</w:t>
      </w:r>
      <w:proofErr w:type="spellEnd"/>
      <w:r w:rsidRPr="00F16FA9">
        <w:rPr>
          <w:sz w:val="24"/>
        </w:rPr>
        <w:t>(data));</w:t>
      </w:r>
    </w:p>
    <w:p w14:paraId="7FD94685" w14:textId="77777777" w:rsidR="00191B7B" w:rsidRPr="00F16FA9" w:rsidRDefault="00191B7B" w:rsidP="00191B7B">
      <w:pPr>
        <w:snapToGrid w:val="0"/>
        <w:spacing w:line="360" w:lineRule="auto"/>
        <w:ind w:firstLineChars="200" w:firstLine="480"/>
        <w:rPr>
          <w:sz w:val="24"/>
        </w:rPr>
      </w:pPr>
      <w:r w:rsidRPr="00F16FA9">
        <w:rPr>
          <w:sz w:val="24"/>
        </w:rPr>
        <w:t xml:space="preserve">        p = tail;</w:t>
      </w:r>
    </w:p>
    <w:p w14:paraId="4D7351E1" w14:textId="77777777" w:rsidR="00191B7B" w:rsidRPr="00F16FA9" w:rsidRDefault="00191B7B" w:rsidP="00191B7B">
      <w:pPr>
        <w:snapToGrid w:val="0"/>
        <w:spacing w:line="360" w:lineRule="auto"/>
        <w:ind w:firstLineChars="200" w:firstLine="480"/>
        <w:rPr>
          <w:sz w:val="24"/>
        </w:rPr>
      </w:pPr>
      <w:r w:rsidRPr="00F16FA9">
        <w:rPr>
          <w:sz w:val="24"/>
        </w:rPr>
        <w:t xml:space="preserve">        tail = tail-&gt;next;</w:t>
      </w:r>
    </w:p>
    <w:p w14:paraId="5C18FE6D"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 xml:space="preserve">("please input </w:t>
      </w:r>
      <w:proofErr w:type="spellStart"/>
      <w:r w:rsidRPr="00F16FA9">
        <w:rPr>
          <w:sz w:val="24"/>
        </w:rPr>
        <w:t>uid,name|eng,math,phy</w:t>
      </w:r>
      <w:proofErr w:type="spellEnd"/>
      <w:r w:rsidRPr="00F16FA9">
        <w:rPr>
          <w:sz w:val="24"/>
        </w:rPr>
        <w:t xml:space="preserve"> and </w:t>
      </w:r>
      <w:proofErr w:type="spellStart"/>
      <w:r w:rsidRPr="00F16FA9">
        <w:rPr>
          <w:sz w:val="24"/>
        </w:rPr>
        <w:t>c_lang</w:t>
      </w:r>
      <w:proofErr w:type="spellEnd"/>
      <w:r w:rsidRPr="00F16FA9">
        <w:rPr>
          <w:sz w:val="24"/>
        </w:rPr>
        <w:t>\n");</w:t>
      </w:r>
    </w:p>
    <w:p w14:paraId="45E585B2"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1146DF4C" w14:textId="77777777" w:rsidR="00191B7B" w:rsidRPr="00F16FA9" w:rsidRDefault="00191B7B" w:rsidP="00191B7B">
      <w:pPr>
        <w:snapToGrid w:val="0"/>
        <w:spacing w:line="360" w:lineRule="auto"/>
        <w:ind w:firstLineChars="200" w:firstLine="480"/>
        <w:rPr>
          <w:sz w:val="24"/>
        </w:rPr>
      </w:pPr>
      <w:r w:rsidRPr="00F16FA9">
        <w:rPr>
          <w:sz w:val="24"/>
        </w:rPr>
        <w:t xml:space="preserve">    free(tail);</w:t>
      </w:r>
    </w:p>
    <w:p w14:paraId="66F13415" w14:textId="77777777" w:rsidR="00191B7B" w:rsidRPr="00F16FA9" w:rsidRDefault="00191B7B" w:rsidP="00191B7B">
      <w:pPr>
        <w:snapToGrid w:val="0"/>
        <w:spacing w:line="360" w:lineRule="auto"/>
        <w:ind w:firstLineChars="200" w:firstLine="480"/>
        <w:rPr>
          <w:sz w:val="24"/>
        </w:rPr>
      </w:pPr>
      <w:r w:rsidRPr="00F16FA9">
        <w:rPr>
          <w:sz w:val="24"/>
        </w:rPr>
        <w:t xml:space="preserve">    p-&gt;next = NULL;</w:t>
      </w:r>
    </w:p>
    <w:p w14:paraId="4E6802CA" w14:textId="77777777" w:rsidR="00191B7B" w:rsidRPr="00F16FA9" w:rsidRDefault="00191B7B" w:rsidP="00191B7B">
      <w:pPr>
        <w:snapToGrid w:val="0"/>
        <w:spacing w:line="360" w:lineRule="auto"/>
        <w:ind w:firstLineChars="200" w:firstLine="480"/>
        <w:rPr>
          <w:sz w:val="24"/>
        </w:rPr>
      </w:pPr>
      <w:r w:rsidRPr="00F16FA9">
        <w:rPr>
          <w:sz w:val="24"/>
        </w:rPr>
        <w:t>}</w:t>
      </w:r>
    </w:p>
    <w:p w14:paraId="073FCE36" w14:textId="77777777" w:rsidR="00191B7B" w:rsidRPr="00F16FA9" w:rsidRDefault="00191B7B" w:rsidP="00191B7B">
      <w:pPr>
        <w:snapToGrid w:val="0"/>
        <w:spacing w:line="360" w:lineRule="auto"/>
        <w:ind w:firstLineChars="200" w:firstLine="480"/>
        <w:rPr>
          <w:sz w:val="24"/>
        </w:rPr>
      </w:pPr>
      <w:r w:rsidRPr="00F16FA9">
        <w:rPr>
          <w:sz w:val="24"/>
        </w:rPr>
        <w:t>void edit(data *</w:t>
      </w:r>
      <w:proofErr w:type="spellStart"/>
      <w:r w:rsidRPr="00F16FA9">
        <w:rPr>
          <w:sz w:val="24"/>
        </w:rPr>
        <w:t>head_p</w:t>
      </w:r>
      <w:proofErr w:type="spellEnd"/>
      <w:r w:rsidRPr="00F16FA9">
        <w:rPr>
          <w:sz w:val="24"/>
        </w:rPr>
        <w:t>)</w:t>
      </w:r>
    </w:p>
    <w:p w14:paraId="35D6A464" w14:textId="77777777" w:rsidR="00191B7B" w:rsidRPr="00F16FA9" w:rsidRDefault="00191B7B" w:rsidP="00191B7B">
      <w:pPr>
        <w:snapToGrid w:val="0"/>
        <w:spacing w:line="360" w:lineRule="auto"/>
        <w:ind w:firstLineChars="200" w:firstLine="480"/>
        <w:rPr>
          <w:sz w:val="24"/>
        </w:rPr>
      </w:pPr>
      <w:r w:rsidRPr="00F16FA9">
        <w:rPr>
          <w:sz w:val="24"/>
        </w:rPr>
        <w:t>{</w:t>
      </w:r>
    </w:p>
    <w:p w14:paraId="066D61B4"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 xml:space="preserve">("please input the </w:t>
      </w:r>
      <w:proofErr w:type="spellStart"/>
      <w:r w:rsidRPr="00F16FA9">
        <w:rPr>
          <w:sz w:val="24"/>
        </w:rPr>
        <w:t>uid</w:t>
      </w:r>
      <w:proofErr w:type="spellEnd"/>
      <w:r w:rsidRPr="00F16FA9">
        <w:rPr>
          <w:sz w:val="24"/>
        </w:rPr>
        <w:t xml:space="preserve"> you want to edit\n");</w:t>
      </w:r>
    </w:p>
    <w:p w14:paraId="2D49F3E9" w14:textId="77777777" w:rsidR="00191B7B" w:rsidRPr="00F16FA9" w:rsidRDefault="00191B7B" w:rsidP="00191B7B">
      <w:pPr>
        <w:snapToGrid w:val="0"/>
        <w:spacing w:line="360" w:lineRule="auto"/>
        <w:ind w:firstLineChars="200" w:firstLine="480"/>
        <w:rPr>
          <w:sz w:val="24"/>
        </w:rPr>
      </w:pPr>
      <w:r w:rsidRPr="00F16FA9">
        <w:rPr>
          <w:sz w:val="24"/>
        </w:rPr>
        <w:t xml:space="preserve">    char </w:t>
      </w:r>
      <w:proofErr w:type="spellStart"/>
      <w:r w:rsidRPr="00F16FA9">
        <w:rPr>
          <w:sz w:val="24"/>
        </w:rPr>
        <w:t>tmp</w:t>
      </w:r>
      <w:proofErr w:type="spellEnd"/>
      <w:r w:rsidRPr="00F16FA9">
        <w:rPr>
          <w:sz w:val="24"/>
        </w:rPr>
        <w:t>[16];</w:t>
      </w:r>
    </w:p>
    <w:p w14:paraId="091EE9FF"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scanf</w:t>
      </w:r>
      <w:proofErr w:type="spellEnd"/>
      <w:r w:rsidRPr="00F16FA9">
        <w:rPr>
          <w:sz w:val="24"/>
        </w:rPr>
        <w:t xml:space="preserve">("%s", </w:t>
      </w:r>
      <w:proofErr w:type="spellStart"/>
      <w:r w:rsidRPr="00F16FA9">
        <w:rPr>
          <w:sz w:val="24"/>
        </w:rPr>
        <w:t>tmp</w:t>
      </w:r>
      <w:proofErr w:type="spellEnd"/>
      <w:r w:rsidRPr="00F16FA9">
        <w:rPr>
          <w:sz w:val="24"/>
        </w:rPr>
        <w:t>);</w:t>
      </w:r>
    </w:p>
    <w:p w14:paraId="02037F88" w14:textId="77777777" w:rsidR="00191B7B" w:rsidRPr="00F16FA9" w:rsidRDefault="00191B7B" w:rsidP="00191B7B">
      <w:pPr>
        <w:snapToGrid w:val="0"/>
        <w:spacing w:line="360" w:lineRule="auto"/>
        <w:ind w:firstLineChars="200" w:firstLine="480"/>
        <w:rPr>
          <w:sz w:val="24"/>
        </w:rPr>
      </w:pPr>
      <w:r w:rsidRPr="00F16FA9">
        <w:rPr>
          <w:sz w:val="24"/>
        </w:rPr>
        <w:t xml:space="preserve">    data *p = </w:t>
      </w:r>
      <w:proofErr w:type="spellStart"/>
      <w:r w:rsidRPr="00F16FA9">
        <w:rPr>
          <w:sz w:val="24"/>
        </w:rPr>
        <w:t>head_p</w:t>
      </w:r>
      <w:proofErr w:type="spellEnd"/>
      <w:r w:rsidRPr="00F16FA9">
        <w:rPr>
          <w:sz w:val="24"/>
        </w:rPr>
        <w:t>;</w:t>
      </w:r>
    </w:p>
    <w:p w14:paraId="5B40381B" w14:textId="77777777" w:rsidR="00191B7B" w:rsidRPr="00F16FA9" w:rsidRDefault="00191B7B" w:rsidP="00191B7B">
      <w:pPr>
        <w:snapToGrid w:val="0"/>
        <w:spacing w:line="360" w:lineRule="auto"/>
        <w:ind w:firstLineChars="200" w:firstLine="480"/>
        <w:rPr>
          <w:sz w:val="24"/>
        </w:rPr>
      </w:pPr>
      <w:r w:rsidRPr="00F16FA9">
        <w:rPr>
          <w:sz w:val="24"/>
        </w:rPr>
        <w:t xml:space="preserve">    while (1)</w:t>
      </w:r>
    </w:p>
    <w:p w14:paraId="49B54A63"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4AF39BFE" w14:textId="77777777" w:rsidR="00191B7B" w:rsidRPr="00F16FA9" w:rsidRDefault="00191B7B" w:rsidP="00191B7B">
      <w:pPr>
        <w:snapToGrid w:val="0"/>
        <w:spacing w:line="360" w:lineRule="auto"/>
        <w:ind w:firstLineChars="200" w:firstLine="480"/>
        <w:rPr>
          <w:sz w:val="24"/>
        </w:rPr>
      </w:pPr>
      <w:r w:rsidRPr="00F16FA9">
        <w:rPr>
          <w:sz w:val="24"/>
        </w:rPr>
        <w:t xml:space="preserve">        if (</w:t>
      </w:r>
      <w:proofErr w:type="spellStart"/>
      <w:r w:rsidRPr="00F16FA9">
        <w:rPr>
          <w:sz w:val="24"/>
        </w:rPr>
        <w:t>strcmp</w:t>
      </w:r>
      <w:proofErr w:type="spellEnd"/>
      <w:r w:rsidRPr="00F16FA9">
        <w:rPr>
          <w:sz w:val="24"/>
        </w:rPr>
        <w:t>(p-&gt;</w:t>
      </w:r>
      <w:proofErr w:type="spellStart"/>
      <w:r w:rsidRPr="00F16FA9">
        <w:rPr>
          <w:sz w:val="24"/>
        </w:rPr>
        <w:t>uid</w:t>
      </w:r>
      <w:proofErr w:type="spellEnd"/>
      <w:r w:rsidRPr="00F16FA9">
        <w:rPr>
          <w:sz w:val="24"/>
        </w:rPr>
        <w:t xml:space="preserve">, </w:t>
      </w:r>
      <w:proofErr w:type="spellStart"/>
      <w:r w:rsidRPr="00F16FA9">
        <w:rPr>
          <w:sz w:val="24"/>
        </w:rPr>
        <w:t>tmp</w:t>
      </w:r>
      <w:proofErr w:type="spellEnd"/>
      <w:r w:rsidRPr="00F16FA9">
        <w:rPr>
          <w:sz w:val="24"/>
        </w:rPr>
        <w:t>) == 0)</w:t>
      </w:r>
    </w:p>
    <w:p w14:paraId="7EB44BEA"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65D15EBF"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w:t>
      </w:r>
    </w:p>
    <w:p w14:paraId="2C2CA047" w14:textId="77777777" w:rsidR="00191B7B" w:rsidRPr="00F16FA9" w:rsidRDefault="00191B7B" w:rsidP="00191B7B">
      <w:pPr>
        <w:snapToGrid w:val="0"/>
        <w:spacing w:line="360" w:lineRule="auto"/>
        <w:ind w:firstLineChars="200" w:firstLine="480"/>
        <w:rPr>
          <w:sz w:val="24"/>
        </w:rPr>
      </w:pPr>
      <w:r w:rsidRPr="00F16FA9">
        <w:rPr>
          <w:sz w:val="24"/>
        </w:rPr>
        <w:t xml:space="preserve">            which data do you want to edit?\n\</w:t>
      </w:r>
    </w:p>
    <w:p w14:paraId="470D83EE" w14:textId="77777777" w:rsidR="00191B7B" w:rsidRPr="00F16FA9" w:rsidRDefault="00191B7B" w:rsidP="00191B7B">
      <w:pPr>
        <w:snapToGrid w:val="0"/>
        <w:spacing w:line="360" w:lineRule="auto"/>
        <w:ind w:firstLineChars="200" w:firstLine="480"/>
        <w:rPr>
          <w:sz w:val="24"/>
        </w:rPr>
      </w:pPr>
      <w:r w:rsidRPr="00F16FA9">
        <w:rPr>
          <w:sz w:val="24"/>
        </w:rPr>
        <w:t xml:space="preserve">            1.name\n\</w:t>
      </w:r>
    </w:p>
    <w:p w14:paraId="6C8B2DE1" w14:textId="77777777" w:rsidR="00191B7B" w:rsidRPr="00F16FA9" w:rsidRDefault="00191B7B" w:rsidP="00191B7B">
      <w:pPr>
        <w:snapToGrid w:val="0"/>
        <w:spacing w:line="360" w:lineRule="auto"/>
        <w:ind w:firstLineChars="200" w:firstLine="480"/>
        <w:rPr>
          <w:sz w:val="24"/>
        </w:rPr>
      </w:pPr>
      <w:r w:rsidRPr="00F16FA9">
        <w:rPr>
          <w:sz w:val="24"/>
        </w:rPr>
        <w:t xml:space="preserve">            2.eng\n\</w:t>
      </w:r>
    </w:p>
    <w:p w14:paraId="326C0A93" w14:textId="77777777" w:rsidR="00191B7B" w:rsidRPr="00F16FA9" w:rsidRDefault="00191B7B" w:rsidP="00191B7B">
      <w:pPr>
        <w:snapToGrid w:val="0"/>
        <w:spacing w:line="360" w:lineRule="auto"/>
        <w:ind w:firstLineChars="200" w:firstLine="480"/>
        <w:rPr>
          <w:sz w:val="24"/>
        </w:rPr>
      </w:pPr>
      <w:r w:rsidRPr="00F16FA9">
        <w:rPr>
          <w:sz w:val="24"/>
        </w:rPr>
        <w:lastRenderedPageBreak/>
        <w:t xml:space="preserve">            3.math\n\</w:t>
      </w:r>
    </w:p>
    <w:p w14:paraId="75DE6A5D" w14:textId="77777777" w:rsidR="00191B7B" w:rsidRPr="00F16FA9" w:rsidRDefault="00191B7B" w:rsidP="00191B7B">
      <w:pPr>
        <w:snapToGrid w:val="0"/>
        <w:spacing w:line="360" w:lineRule="auto"/>
        <w:ind w:firstLineChars="200" w:firstLine="480"/>
        <w:rPr>
          <w:sz w:val="24"/>
        </w:rPr>
      </w:pPr>
      <w:r w:rsidRPr="00F16FA9">
        <w:rPr>
          <w:sz w:val="24"/>
        </w:rPr>
        <w:t xml:space="preserve">            4.phy\n\</w:t>
      </w:r>
    </w:p>
    <w:p w14:paraId="70A35E21" w14:textId="77777777" w:rsidR="00191B7B" w:rsidRPr="00F16FA9" w:rsidRDefault="00191B7B" w:rsidP="00191B7B">
      <w:pPr>
        <w:snapToGrid w:val="0"/>
        <w:spacing w:line="360" w:lineRule="auto"/>
        <w:ind w:firstLineChars="200" w:firstLine="480"/>
        <w:rPr>
          <w:sz w:val="24"/>
        </w:rPr>
      </w:pPr>
      <w:r w:rsidRPr="00F16FA9">
        <w:rPr>
          <w:sz w:val="24"/>
        </w:rPr>
        <w:t xml:space="preserve">            5.c_lang\n\</w:t>
      </w:r>
    </w:p>
    <w:p w14:paraId="465F0B01"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4735F84F" w14:textId="77777777" w:rsidR="00191B7B" w:rsidRPr="00F16FA9" w:rsidRDefault="00191B7B" w:rsidP="00191B7B">
      <w:pPr>
        <w:snapToGrid w:val="0"/>
        <w:spacing w:line="360" w:lineRule="auto"/>
        <w:ind w:firstLineChars="200" w:firstLine="480"/>
        <w:rPr>
          <w:sz w:val="24"/>
        </w:rPr>
      </w:pPr>
      <w:r w:rsidRPr="00F16FA9">
        <w:rPr>
          <w:sz w:val="24"/>
        </w:rPr>
        <w:t xml:space="preserve">            int </w:t>
      </w:r>
      <w:proofErr w:type="spellStart"/>
      <w:r w:rsidRPr="00F16FA9">
        <w:rPr>
          <w:sz w:val="24"/>
        </w:rPr>
        <w:t>cmd</w:t>
      </w:r>
      <w:proofErr w:type="spellEnd"/>
      <w:r w:rsidRPr="00F16FA9">
        <w:rPr>
          <w:sz w:val="24"/>
        </w:rPr>
        <w:t>;</w:t>
      </w:r>
    </w:p>
    <w:p w14:paraId="7C83CB75"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scanf</w:t>
      </w:r>
      <w:proofErr w:type="spellEnd"/>
      <w:r w:rsidRPr="00F16FA9">
        <w:rPr>
          <w:sz w:val="24"/>
        </w:rPr>
        <w:t>("%d", &amp;</w:t>
      </w:r>
      <w:proofErr w:type="spellStart"/>
      <w:r w:rsidRPr="00F16FA9">
        <w:rPr>
          <w:sz w:val="24"/>
        </w:rPr>
        <w:t>cmd</w:t>
      </w:r>
      <w:proofErr w:type="spellEnd"/>
      <w:r w:rsidRPr="00F16FA9">
        <w:rPr>
          <w:sz w:val="24"/>
        </w:rPr>
        <w:t>);</w:t>
      </w:r>
    </w:p>
    <w:p w14:paraId="672142C2" w14:textId="77777777" w:rsidR="00191B7B" w:rsidRPr="00F16FA9" w:rsidRDefault="00191B7B" w:rsidP="00191B7B">
      <w:pPr>
        <w:snapToGrid w:val="0"/>
        <w:spacing w:line="360" w:lineRule="auto"/>
        <w:ind w:firstLineChars="200" w:firstLine="480"/>
        <w:rPr>
          <w:sz w:val="24"/>
        </w:rPr>
      </w:pPr>
      <w:r w:rsidRPr="00F16FA9">
        <w:rPr>
          <w:sz w:val="24"/>
        </w:rPr>
        <w:t xml:space="preserve">            if (</w:t>
      </w:r>
      <w:proofErr w:type="spellStart"/>
      <w:r w:rsidRPr="00F16FA9">
        <w:rPr>
          <w:sz w:val="24"/>
        </w:rPr>
        <w:t>cmd</w:t>
      </w:r>
      <w:proofErr w:type="spellEnd"/>
      <w:r w:rsidRPr="00F16FA9">
        <w:rPr>
          <w:sz w:val="24"/>
        </w:rPr>
        <w:t xml:space="preserve"> == 1)</w:t>
      </w:r>
    </w:p>
    <w:p w14:paraId="020B050A"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7BCD0E12"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("input the new name:");</w:t>
      </w:r>
    </w:p>
    <w:p w14:paraId="04A1C6A6"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scanf</w:t>
      </w:r>
      <w:proofErr w:type="spellEnd"/>
      <w:r w:rsidRPr="00F16FA9">
        <w:rPr>
          <w:sz w:val="24"/>
        </w:rPr>
        <w:t>("%s", p-&gt;name);</w:t>
      </w:r>
    </w:p>
    <w:p w14:paraId="4D4E8D52" w14:textId="77777777" w:rsidR="00191B7B" w:rsidRPr="00F16FA9" w:rsidRDefault="00191B7B" w:rsidP="00191B7B">
      <w:pPr>
        <w:snapToGrid w:val="0"/>
        <w:spacing w:line="360" w:lineRule="auto"/>
        <w:ind w:firstLineChars="200" w:firstLine="480"/>
        <w:rPr>
          <w:sz w:val="24"/>
        </w:rPr>
      </w:pPr>
      <w:r w:rsidRPr="00F16FA9">
        <w:rPr>
          <w:sz w:val="24"/>
        </w:rPr>
        <w:t xml:space="preserve">                break;</w:t>
      </w:r>
    </w:p>
    <w:p w14:paraId="59905369"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10DCCE12" w14:textId="77777777" w:rsidR="00191B7B" w:rsidRPr="00F16FA9" w:rsidRDefault="00191B7B" w:rsidP="00191B7B">
      <w:pPr>
        <w:snapToGrid w:val="0"/>
        <w:spacing w:line="360" w:lineRule="auto"/>
        <w:ind w:firstLineChars="200" w:firstLine="480"/>
        <w:rPr>
          <w:sz w:val="24"/>
        </w:rPr>
      </w:pPr>
      <w:r w:rsidRPr="00F16FA9">
        <w:rPr>
          <w:sz w:val="24"/>
        </w:rPr>
        <w:t xml:space="preserve">            if (</w:t>
      </w:r>
      <w:proofErr w:type="spellStart"/>
      <w:r w:rsidRPr="00F16FA9">
        <w:rPr>
          <w:sz w:val="24"/>
        </w:rPr>
        <w:t>cmd</w:t>
      </w:r>
      <w:proofErr w:type="spellEnd"/>
      <w:r w:rsidRPr="00F16FA9">
        <w:rPr>
          <w:sz w:val="24"/>
        </w:rPr>
        <w:t xml:space="preserve"> == 2)</w:t>
      </w:r>
    </w:p>
    <w:p w14:paraId="01DA43BD"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2D6549CE"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 xml:space="preserve">("input the new </w:t>
      </w:r>
      <w:proofErr w:type="spellStart"/>
      <w:r w:rsidRPr="00F16FA9">
        <w:rPr>
          <w:sz w:val="24"/>
        </w:rPr>
        <w:t>eng</w:t>
      </w:r>
      <w:proofErr w:type="spellEnd"/>
      <w:r w:rsidRPr="00F16FA9">
        <w:rPr>
          <w:sz w:val="24"/>
        </w:rPr>
        <w:t>:");</w:t>
      </w:r>
    </w:p>
    <w:p w14:paraId="21CD3AC2"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scanf</w:t>
      </w:r>
      <w:proofErr w:type="spellEnd"/>
      <w:r w:rsidRPr="00F16FA9">
        <w:rPr>
          <w:sz w:val="24"/>
        </w:rPr>
        <w:t>("%s", p-&gt;</w:t>
      </w:r>
      <w:proofErr w:type="spellStart"/>
      <w:r w:rsidRPr="00F16FA9">
        <w:rPr>
          <w:sz w:val="24"/>
        </w:rPr>
        <w:t>eng</w:t>
      </w:r>
      <w:proofErr w:type="spellEnd"/>
      <w:r w:rsidRPr="00F16FA9">
        <w:rPr>
          <w:sz w:val="24"/>
        </w:rPr>
        <w:t>);</w:t>
      </w:r>
    </w:p>
    <w:p w14:paraId="5953E391"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024E0945" w14:textId="77777777" w:rsidR="00191B7B" w:rsidRPr="00F16FA9" w:rsidRDefault="00191B7B" w:rsidP="00191B7B">
      <w:pPr>
        <w:snapToGrid w:val="0"/>
        <w:spacing w:line="360" w:lineRule="auto"/>
        <w:ind w:firstLineChars="200" w:firstLine="480"/>
        <w:rPr>
          <w:sz w:val="24"/>
        </w:rPr>
      </w:pPr>
      <w:r w:rsidRPr="00F16FA9">
        <w:rPr>
          <w:sz w:val="24"/>
        </w:rPr>
        <w:t xml:space="preserve">            if (</w:t>
      </w:r>
      <w:proofErr w:type="spellStart"/>
      <w:r w:rsidRPr="00F16FA9">
        <w:rPr>
          <w:sz w:val="24"/>
        </w:rPr>
        <w:t>cmd</w:t>
      </w:r>
      <w:proofErr w:type="spellEnd"/>
      <w:r w:rsidRPr="00F16FA9">
        <w:rPr>
          <w:sz w:val="24"/>
        </w:rPr>
        <w:t xml:space="preserve"> == 3)</w:t>
      </w:r>
    </w:p>
    <w:p w14:paraId="06C65C82"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02D7A2CD"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("input the new math:");</w:t>
      </w:r>
    </w:p>
    <w:p w14:paraId="258D4617"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scanf</w:t>
      </w:r>
      <w:proofErr w:type="spellEnd"/>
      <w:r w:rsidRPr="00F16FA9">
        <w:rPr>
          <w:sz w:val="24"/>
        </w:rPr>
        <w:t>("%s", p-&gt;math);</w:t>
      </w:r>
    </w:p>
    <w:p w14:paraId="37C6B0B6"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5C75FD39" w14:textId="77777777" w:rsidR="00191B7B" w:rsidRPr="00F16FA9" w:rsidRDefault="00191B7B" w:rsidP="00191B7B">
      <w:pPr>
        <w:snapToGrid w:val="0"/>
        <w:spacing w:line="360" w:lineRule="auto"/>
        <w:ind w:firstLineChars="200" w:firstLine="480"/>
        <w:rPr>
          <w:sz w:val="24"/>
        </w:rPr>
      </w:pPr>
      <w:r w:rsidRPr="00F16FA9">
        <w:rPr>
          <w:sz w:val="24"/>
        </w:rPr>
        <w:t xml:space="preserve">            if (</w:t>
      </w:r>
      <w:proofErr w:type="spellStart"/>
      <w:r w:rsidRPr="00F16FA9">
        <w:rPr>
          <w:sz w:val="24"/>
        </w:rPr>
        <w:t>cmd</w:t>
      </w:r>
      <w:proofErr w:type="spellEnd"/>
      <w:r w:rsidRPr="00F16FA9">
        <w:rPr>
          <w:sz w:val="24"/>
        </w:rPr>
        <w:t xml:space="preserve"> == 4)</w:t>
      </w:r>
    </w:p>
    <w:p w14:paraId="35805C02"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18568C93"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 xml:space="preserve">("input the new </w:t>
      </w:r>
      <w:proofErr w:type="spellStart"/>
      <w:r w:rsidRPr="00F16FA9">
        <w:rPr>
          <w:sz w:val="24"/>
        </w:rPr>
        <w:t>phy</w:t>
      </w:r>
      <w:proofErr w:type="spellEnd"/>
      <w:r w:rsidRPr="00F16FA9">
        <w:rPr>
          <w:sz w:val="24"/>
        </w:rPr>
        <w:t>:");</w:t>
      </w:r>
    </w:p>
    <w:p w14:paraId="4B5BA0B1"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scanf</w:t>
      </w:r>
      <w:proofErr w:type="spellEnd"/>
      <w:r w:rsidRPr="00F16FA9">
        <w:rPr>
          <w:sz w:val="24"/>
        </w:rPr>
        <w:t>("%s", p-&gt;</w:t>
      </w:r>
      <w:proofErr w:type="spellStart"/>
      <w:r w:rsidRPr="00F16FA9">
        <w:rPr>
          <w:sz w:val="24"/>
        </w:rPr>
        <w:t>phy</w:t>
      </w:r>
      <w:proofErr w:type="spellEnd"/>
      <w:r w:rsidRPr="00F16FA9">
        <w:rPr>
          <w:sz w:val="24"/>
        </w:rPr>
        <w:t>);</w:t>
      </w:r>
    </w:p>
    <w:p w14:paraId="15309679"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04095037" w14:textId="77777777" w:rsidR="00191B7B" w:rsidRPr="00F16FA9" w:rsidRDefault="00191B7B" w:rsidP="00191B7B">
      <w:pPr>
        <w:snapToGrid w:val="0"/>
        <w:spacing w:line="360" w:lineRule="auto"/>
        <w:ind w:firstLineChars="200" w:firstLine="480"/>
        <w:rPr>
          <w:sz w:val="24"/>
        </w:rPr>
      </w:pPr>
      <w:r w:rsidRPr="00F16FA9">
        <w:rPr>
          <w:sz w:val="24"/>
        </w:rPr>
        <w:t xml:space="preserve">            if (</w:t>
      </w:r>
      <w:proofErr w:type="spellStart"/>
      <w:r w:rsidRPr="00F16FA9">
        <w:rPr>
          <w:sz w:val="24"/>
        </w:rPr>
        <w:t>cmd</w:t>
      </w:r>
      <w:proofErr w:type="spellEnd"/>
      <w:r w:rsidRPr="00F16FA9">
        <w:rPr>
          <w:sz w:val="24"/>
        </w:rPr>
        <w:t xml:space="preserve"> == 5)</w:t>
      </w:r>
    </w:p>
    <w:p w14:paraId="7457008E"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48BD38BA"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 xml:space="preserve">("input the new </w:t>
      </w:r>
      <w:proofErr w:type="spellStart"/>
      <w:r w:rsidRPr="00F16FA9">
        <w:rPr>
          <w:sz w:val="24"/>
        </w:rPr>
        <w:t>c_lang</w:t>
      </w:r>
      <w:proofErr w:type="spellEnd"/>
      <w:r w:rsidRPr="00F16FA9">
        <w:rPr>
          <w:sz w:val="24"/>
        </w:rPr>
        <w:t>:");</w:t>
      </w:r>
    </w:p>
    <w:p w14:paraId="1E361C34"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scanf</w:t>
      </w:r>
      <w:proofErr w:type="spellEnd"/>
      <w:r w:rsidRPr="00F16FA9">
        <w:rPr>
          <w:sz w:val="24"/>
        </w:rPr>
        <w:t>("%s", p-&gt;</w:t>
      </w:r>
      <w:proofErr w:type="spellStart"/>
      <w:r w:rsidRPr="00F16FA9">
        <w:rPr>
          <w:sz w:val="24"/>
        </w:rPr>
        <w:t>c_lang</w:t>
      </w:r>
      <w:proofErr w:type="spellEnd"/>
      <w:r w:rsidRPr="00F16FA9">
        <w:rPr>
          <w:sz w:val="24"/>
        </w:rPr>
        <w:t>);</w:t>
      </w:r>
    </w:p>
    <w:p w14:paraId="1CE4A832"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0B154D93" w14:textId="77777777" w:rsidR="00191B7B" w:rsidRPr="00F16FA9" w:rsidRDefault="00191B7B" w:rsidP="00191B7B">
      <w:pPr>
        <w:snapToGrid w:val="0"/>
        <w:spacing w:line="360" w:lineRule="auto"/>
        <w:ind w:firstLineChars="200" w:firstLine="480"/>
        <w:rPr>
          <w:sz w:val="24"/>
        </w:rPr>
      </w:pPr>
      <w:r w:rsidRPr="00F16FA9">
        <w:rPr>
          <w:sz w:val="24"/>
        </w:rPr>
        <w:t xml:space="preserve">            p-&gt;all = p-&gt;</w:t>
      </w:r>
      <w:proofErr w:type="spellStart"/>
      <w:r w:rsidRPr="00F16FA9">
        <w:rPr>
          <w:sz w:val="24"/>
        </w:rPr>
        <w:t>c_lang</w:t>
      </w:r>
      <w:proofErr w:type="spellEnd"/>
      <w:r w:rsidRPr="00F16FA9">
        <w:rPr>
          <w:sz w:val="24"/>
        </w:rPr>
        <w:t xml:space="preserve"> + p-&gt;</w:t>
      </w:r>
      <w:proofErr w:type="spellStart"/>
      <w:r w:rsidRPr="00F16FA9">
        <w:rPr>
          <w:sz w:val="24"/>
        </w:rPr>
        <w:t>eng</w:t>
      </w:r>
      <w:proofErr w:type="spellEnd"/>
      <w:r w:rsidRPr="00F16FA9">
        <w:rPr>
          <w:sz w:val="24"/>
        </w:rPr>
        <w:t xml:space="preserve"> + p-&gt;math + p-&gt;</w:t>
      </w:r>
      <w:proofErr w:type="spellStart"/>
      <w:r w:rsidRPr="00F16FA9">
        <w:rPr>
          <w:sz w:val="24"/>
        </w:rPr>
        <w:t>phy</w:t>
      </w:r>
      <w:proofErr w:type="spellEnd"/>
      <w:r w:rsidRPr="00F16FA9">
        <w:rPr>
          <w:sz w:val="24"/>
        </w:rPr>
        <w:t>;</w:t>
      </w:r>
    </w:p>
    <w:p w14:paraId="4B4DB7D9" w14:textId="77777777" w:rsidR="00191B7B" w:rsidRPr="00F16FA9" w:rsidRDefault="00191B7B" w:rsidP="00191B7B">
      <w:pPr>
        <w:snapToGrid w:val="0"/>
        <w:spacing w:line="360" w:lineRule="auto"/>
        <w:ind w:firstLineChars="200" w:firstLine="480"/>
        <w:rPr>
          <w:sz w:val="24"/>
        </w:rPr>
      </w:pPr>
      <w:r w:rsidRPr="00F16FA9">
        <w:rPr>
          <w:sz w:val="24"/>
        </w:rPr>
        <w:t xml:space="preserve">            p-&gt;aver = ((double)p-&gt;all) / 4.0;</w:t>
      </w:r>
    </w:p>
    <w:p w14:paraId="7F92E98D" w14:textId="77777777" w:rsidR="00191B7B" w:rsidRPr="00F16FA9" w:rsidRDefault="00191B7B" w:rsidP="00191B7B">
      <w:pPr>
        <w:snapToGrid w:val="0"/>
        <w:spacing w:line="360" w:lineRule="auto"/>
        <w:ind w:firstLineChars="200" w:firstLine="480"/>
        <w:rPr>
          <w:sz w:val="24"/>
        </w:rPr>
      </w:pPr>
      <w:r w:rsidRPr="00F16FA9">
        <w:rPr>
          <w:sz w:val="24"/>
        </w:rPr>
        <w:lastRenderedPageBreak/>
        <w:t xml:space="preserve">            break;</w:t>
      </w:r>
    </w:p>
    <w:p w14:paraId="4216D1BD"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007921E5" w14:textId="77777777" w:rsidR="00191B7B" w:rsidRPr="00F16FA9" w:rsidRDefault="00191B7B" w:rsidP="00191B7B">
      <w:pPr>
        <w:snapToGrid w:val="0"/>
        <w:spacing w:line="360" w:lineRule="auto"/>
        <w:ind w:firstLineChars="200" w:firstLine="480"/>
        <w:rPr>
          <w:sz w:val="24"/>
        </w:rPr>
      </w:pPr>
      <w:r w:rsidRPr="00F16FA9">
        <w:rPr>
          <w:sz w:val="24"/>
        </w:rPr>
        <w:t xml:space="preserve">        p = p-&gt;next;</w:t>
      </w:r>
    </w:p>
    <w:p w14:paraId="421606B0" w14:textId="77777777" w:rsidR="00191B7B" w:rsidRPr="00F16FA9" w:rsidRDefault="00191B7B" w:rsidP="00191B7B">
      <w:pPr>
        <w:snapToGrid w:val="0"/>
        <w:spacing w:line="360" w:lineRule="auto"/>
        <w:ind w:firstLineChars="200" w:firstLine="480"/>
        <w:rPr>
          <w:sz w:val="24"/>
        </w:rPr>
      </w:pPr>
      <w:r w:rsidRPr="00F16FA9">
        <w:rPr>
          <w:sz w:val="24"/>
        </w:rPr>
        <w:t xml:space="preserve">        if (p == NULL)</w:t>
      </w:r>
    </w:p>
    <w:p w14:paraId="620B6621"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6A59DD46"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("can't find this student!\n");</w:t>
      </w:r>
    </w:p>
    <w:p w14:paraId="148AA5BE" w14:textId="77777777" w:rsidR="00191B7B" w:rsidRPr="00F16FA9" w:rsidRDefault="00191B7B" w:rsidP="00191B7B">
      <w:pPr>
        <w:snapToGrid w:val="0"/>
        <w:spacing w:line="360" w:lineRule="auto"/>
        <w:ind w:firstLineChars="200" w:firstLine="480"/>
        <w:rPr>
          <w:sz w:val="24"/>
        </w:rPr>
      </w:pPr>
      <w:r w:rsidRPr="00F16FA9">
        <w:rPr>
          <w:sz w:val="24"/>
        </w:rPr>
        <w:t xml:space="preserve">            break;</w:t>
      </w:r>
    </w:p>
    <w:p w14:paraId="26051F4D"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2D8E8612"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4FBA23C0" w14:textId="77777777" w:rsidR="00191B7B" w:rsidRPr="00F16FA9" w:rsidRDefault="00191B7B" w:rsidP="00191B7B">
      <w:pPr>
        <w:snapToGrid w:val="0"/>
        <w:spacing w:line="360" w:lineRule="auto"/>
        <w:ind w:firstLineChars="200" w:firstLine="480"/>
        <w:rPr>
          <w:sz w:val="24"/>
        </w:rPr>
      </w:pPr>
      <w:r w:rsidRPr="00F16FA9">
        <w:rPr>
          <w:sz w:val="24"/>
        </w:rPr>
        <w:t>}</w:t>
      </w:r>
    </w:p>
    <w:p w14:paraId="32FA53F8" w14:textId="77777777" w:rsidR="00191B7B" w:rsidRPr="00F16FA9" w:rsidRDefault="00191B7B" w:rsidP="00191B7B">
      <w:pPr>
        <w:snapToGrid w:val="0"/>
        <w:spacing w:line="360" w:lineRule="auto"/>
        <w:ind w:firstLineChars="200" w:firstLine="480"/>
        <w:rPr>
          <w:sz w:val="24"/>
        </w:rPr>
      </w:pPr>
      <w:r w:rsidRPr="00F16FA9">
        <w:rPr>
          <w:sz w:val="24"/>
        </w:rPr>
        <w:t xml:space="preserve">void </w:t>
      </w:r>
      <w:proofErr w:type="spellStart"/>
      <w:r w:rsidRPr="00F16FA9">
        <w:rPr>
          <w:sz w:val="24"/>
        </w:rPr>
        <w:t>output_all</w:t>
      </w:r>
      <w:proofErr w:type="spellEnd"/>
      <w:r w:rsidRPr="00F16FA9">
        <w:rPr>
          <w:sz w:val="24"/>
        </w:rPr>
        <w:t>(data *</w:t>
      </w:r>
      <w:proofErr w:type="spellStart"/>
      <w:r w:rsidRPr="00F16FA9">
        <w:rPr>
          <w:sz w:val="24"/>
        </w:rPr>
        <w:t>head_p</w:t>
      </w:r>
      <w:proofErr w:type="spellEnd"/>
      <w:r w:rsidRPr="00F16FA9">
        <w:rPr>
          <w:sz w:val="24"/>
        </w:rPr>
        <w:t>)</w:t>
      </w:r>
    </w:p>
    <w:p w14:paraId="4874150E" w14:textId="77777777" w:rsidR="00191B7B" w:rsidRPr="00F16FA9" w:rsidRDefault="00191B7B" w:rsidP="00191B7B">
      <w:pPr>
        <w:snapToGrid w:val="0"/>
        <w:spacing w:line="360" w:lineRule="auto"/>
        <w:ind w:firstLineChars="200" w:firstLine="480"/>
        <w:rPr>
          <w:sz w:val="24"/>
        </w:rPr>
      </w:pPr>
      <w:r w:rsidRPr="00F16FA9">
        <w:rPr>
          <w:sz w:val="24"/>
        </w:rPr>
        <w:t>{</w:t>
      </w:r>
    </w:p>
    <w:p w14:paraId="28588A43" w14:textId="77777777" w:rsidR="00191B7B" w:rsidRPr="00F16FA9" w:rsidRDefault="00191B7B" w:rsidP="00191B7B">
      <w:pPr>
        <w:snapToGrid w:val="0"/>
        <w:spacing w:line="360" w:lineRule="auto"/>
        <w:ind w:firstLineChars="200" w:firstLine="480"/>
        <w:rPr>
          <w:sz w:val="24"/>
        </w:rPr>
      </w:pPr>
      <w:r w:rsidRPr="00F16FA9">
        <w:rPr>
          <w:sz w:val="24"/>
        </w:rPr>
        <w:t xml:space="preserve">    data *p = </w:t>
      </w:r>
      <w:proofErr w:type="spellStart"/>
      <w:r w:rsidRPr="00F16FA9">
        <w:rPr>
          <w:sz w:val="24"/>
        </w:rPr>
        <w:t>head_p</w:t>
      </w:r>
      <w:proofErr w:type="spellEnd"/>
      <w:r w:rsidRPr="00F16FA9">
        <w:rPr>
          <w:sz w:val="24"/>
        </w:rPr>
        <w:t>;</w:t>
      </w:r>
    </w:p>
    <w:p w14:paraId="67BCED73" w14:textId="77777777" w:rsidR="00191B7B" w:rsidRPr="00F16FA9" w:rsidRDefault="00191B7B" w:rsidP="00191B7B">
      <w:pPr>
        <w:snapToGrid w:val="0"/>
        <w:spacing w:line="360" w:lineRule="auto"/>
        <w:ind w:firstLineChars="200" w:firstLine="480"/>
        <w:rPr>
          <w:sz w:val="24"/>
        </w:rPr>
      </w:pPr>
      <w:r w:rsidRPr="00F16FA9">
        <w:rPr>
          <w:sz w:val="24"/>
        </w:rPr>
        <w:t xml:space="preserve">    while (1)</w:t>
      </w:r>
    </w:p>
    <w:p w14:paraId="55EE4F0F"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325BDD13"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w:t>
      </w:r>
      <w:proofErr w:type="spellStart"/>
      <w:r w:rsidRPr="00F16FA9">
        <w:rPr>
          <w:sz w:val="24"/>
        </w:rPr>
        <w:t>uid</w:t>
      </w:r>
      <w:proofErr w:type="spellEnd"/>
      <w:r w:rsidRPr="00F16FA9">
        <w:rPr>
          <w:sz w:val="24"/>
        </w:rPr>
        <w:t>:%</w:t>
      </w:r>
      <w:proofErr w:type="spellStart"/>
      <w:r w:rsidRPr="00F16FA9">
        <w:rPr>
          <w:sz w:val="24"/>
        </w:rPr>
        <w:t>s,name</w:t>
      </w:r>
      <w:proofErr w:type="spellEnd"/>
      <w:r w:rsidRPr="00F16FA9">
        <w:rPr>
          <w:sz w:val="24"/>
        </w:rPr>
        <w:t>:%</w:t>
      </w:r>
      <w:proofErr w:type="spellStart"/>
      <w:r w:rsidRPr="00F16FA9">
        <w:rPr>
          <w:sz w:val="24"/>
        </w:rPr>
        <w:t>s,eng</w:t>
      </w:r>
      <w:proofErr w:type="spellEnd"/>
      <w:r w:rsidRPr="00F16FA9">
        <w:rPr>
          <w:sz w:val="24"/>
        </w:rPr>
        <w:t>:%</w:t>
      </w:r>
      <w:proofErr w:type="spellStart"/>
      <w:r w:rsidRPr="00F16FA9">
        <w:rPr>
          <w:sz w:val="24"/>
        </w:rPr>
        <w:t>d,math</w:t>
      </w:r>
      <w:proofErr w:type="spellEnd"/>
      <w:r w:rsidRPr="00F16FA9">
        <w:rPr>
          <w:sz w:val="24"/>
        </w:rPr>
        <w:t>:%</w:t>
      </w:r>
      <w:proofErr w:type="spellStart"/>
      <w:r w:rsidRPr="00F16FA9">
        <w:rPr>
          <w:sz w:val="24"/>
        </w:rPr>
        <w:t>d,phy</w:t>
      </w:r>
      <w:proofErr w:type="spellEnd"/>
      <w:r w:rsidRPr="00F16FA9">
        <w:rPr>
          <w:sz w:val="24"/>
        </w:rPr>
        <w:t>:%</w:t>
      </w:r>
      <w:proofErr w:type="spellStart"/>
      <w:r w:rsidRPr="00F16FA9">
        <w:rPr>
          <w:sz w:val="24"/>
        </w:rPr>
        <w:t>d,c_lang</w:t>
      </w:r>
      <w:proofErr w:type="spellEnd"/>
      <w:r w:rsidRPr="00F16FA9">
        <w:rPr>
          <w:sz w:val="24"/>
        </w:rPr>
        <w:t>:%d\n", p-&gt;</w:t>
      </w:r>
      <w:proofErr w:type="spellStart"/>
      <w:r w:rsidRPr="00F16FA9">
        <w:rPr>
          <w:sz w:val="24"/>
        </w:rPr>
        <w:t>uid</w:t>
      </w:r>
      <w:proofErr w:type="spellEnd"/>
      <w:r w:rsidRPr="00F16FA9">
        <w:rPr>
          <w:sz w:val="24"/>
        </w:rPr>
        <w:t>, p-&gt;name, p-&gt;</w:t>
      </w:r>
      <w:proofErr w:type="spellStart"/>
      <w:r w:rsidRPr="00F16FA9">
        <w:rPr>
          <w:sz w:val="24"/>
        </w:rPr>
        <w:t>eng</w:t>
      </w:r>
      <w:proofErr w:type="spellEnd"/>
      <w:r w:rsidRPr="00F16FA9">
        <w:rPr>
          <w:sz w:val="24"/>
        </w:rPr>
        <w:t>, p-&gt;math, p-&gt;</w:t>
      </w:r>
      <w:proofErr w:type="spellStart"/>
      <w:r w:rsidRPr="00F16FA9">
        <w:rPr>
          <w:sz w:val="24"/>
        </w:rPr>
        <w:t>phy</w:t>
      </w:r>
      <w:proofErr w:type="spellEnd"/>
      <w:r w:rsidRPr="00F16FA9">
        <w:rPr>
          <w:sz w:val="24"/>
        </w:rPr>
        <w:t>, p-&gt;</w:t>
      </w:r>
      <w:proofErr w:type="spellStart"/>
      <w:r w:rsidRPr="00F16FA9">
        <w:rPr>
          <w:sz w:val="24"/>
        </w:rPr>
        <w:t>c_lang</w:t>
      </w:r>
      <w:proofErr w:type="spellEnd"/>
      <w:r w:rsidRPr="00F16FA9">
        <w:rPr>
          <w:sz w:val="24"/>
        </w:rPr>
        <w:t>);</w:t>
      </w:r>
    </w:p>
    <w:p w14:paraId="093CE797" w14:textId="77777777" w:rsidR="00191B7B" w:rsidRPr="00F16FA9" w:rsidRDefault="00191B7B" w:rsidP="00191B7B">
      <w:pPr>
        <w:snapToGrid w:val="0"/>
        <w:spacing w:line="360" w:lineRule="auto"/>
        <w:ind w:firstLineChars="200" w:firstLine="480"/>
        <w:rPr>
          <w:sz w:val="24"/>
        </w:rPr>
      </w:pPr>
      <w:r w:rsidRPr="00F16FA9">
        <w:rPr>
          <w:sz w:val="24"/>
        </w:rPr>
        <w:t xml:space="preserve">        p = p-&gt;next;</w:t>
      </w:r>
    </w:p>
    <w:p w14:paraId="008D3C7D" w14:textId="77777777" w:rsidR="00191B7B" w:rsidRPr="00F16FA9" w:rsidRDefault="00191B7B" w:rsidP="00191B7B">
      <w:pPr>
        <w:snapToGrid w:val="0"/>
        <w:spacing w:line="360" w:lineRule="auto"/>
        <w:ind w:firstLineChars="200" w:firstLine="480"/>
        <w:rPr>
          <w:sz w:val="24"/>
        </w:rPr>
      </w:pPr>
      <w:r w:rsidRPr="00F16FA9">
        <w:rPr>
          <w:sz w:val="24"/>
        </w:rPr>
        <w:t xml:space="preserve">        if (p == NULL)</w:t>
      </w:r>
    </w:p>
    <w:p w14:paraId="45563677" w14:textId="77777777" w:rsidR="00191B7B" w:rsidRPr="00F16FA9" w:rsidRDefault="00191B7B" w:rsidP="00191B7B">
      <w:pPr>
        <w:snapToGrid w:val="0"/>
        <w:spacing w:line="360" w:lineRule="auto"/>
        <w:ind w:firstLineChars="200" w:firstLine="480"/>
        <w:rPr>
          <w:sz w:val="24"/>
        </w:rPr>
      </w:pPr>
      <w:r w:rsidRPr="00F16FA9">
        <w:rPr>
          <w:sz w:val="24"/>
        </w:rPr>
        <w:t xml:space="preserve">            break;</w:t>
      </w:r>
    </w:p>
    <w:p w14:paraId="17744FC5"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64250404" w14:textId="77777777" w:rsidR="00191B7B" w:rsidRPr="00F16FA9" w:rsidRDefault="00191B7B" w:rsidP="00191B7B">
      <w:pPr>
        <w:snapToGrid w:val="0"/>
        <w:spacing w:line="360" w:lineRule="auto"/>
        <w:ind w:firstLineChars="200" w:firstLine="480"/>
        <w:rPr>
          <w:sz w:val="24"/>
        </w:rPr>
      </w:pPr>
      <w:r w:rsidRPr="00F16FA9">
        <w:rPr>
          <w:sz w:val="24"/>
        </w:rPr>
        <w:t>}</w:t>
      </w:r>
    </w:p>
    <w:p w14:paraId="7B180A48" w14:textId="77777777" w:rsidR="00191B7B" w:rsidRPr="00F16FA9" w:rsidRDefault="00191B7B" w:rsidP="00191B7B">
      <w:pPr>
        <w:snapToGrid w:val="0"/>
        <w:spacing w:line="360" w:lineRule="auto"/>
        <w:ind w:firstLineChars="200" w:firstLine="480"/>
        <w:rPr>
          <w:sz w:val="24"/>
        </w:rPr>
      </w:pPr>
      <w:r w:rsidRPr="00F16FA9">
        <w:rPr>
          <w:sz w:val="24"/>
        </w:rPr>
        <w:t xml:space="preserve">void </w:t>
      </w:r>
      <w:proofErr w:type="spellStart"/>
      <w:r w:rsidRPr="00F16FA9">
        <w:rPr>
          <w:sz w:val="24"/>
        </w:rPr>
        <w:t>output_score</w:t>
      </w:r>
      <w:proofErr w:type="spellEnd"/>
      <w:r w:rsidRPr="00F16FA9">
        <w:rPr>
          <w:sz w:val="24"/>
        </w:rPr>
        <w:t>(data *</w:t>
      </w:r>
      <w:proofErr w:type="spellStart"/>
      <w:r w:rsidRPr="00F16FA9">
        <w:rPr>
          <w:sz w:val="24"/>
        </w:rPr>
        <w:t>head_p</w:t>
      </w:r>
      <w:proofErr w:type="spellEnd"/>
      <w:r w:rsidRPr="00F16FA9">
        <w:rPr>
          <w:sz w:val="24"/>
        </w:rPr>
        <w:t>)</w:t>
      </w:r>
    </w:p>
    <w:p w14:paraId="644F5D85" w14:textId="77777777" w:rsidR="00191B7B" w:rsidRPr="00F16FA9" w:rsidRDefault="00191B7B" w:rsidP="00191B7B">
      <w:pPr>
        <w:snapToGrid w:val="0"/>
        <w:spacing w:line="360" w:lineRule="auto"/>
        <w:ind w:firstLineChars="200" w:firstLine="480"/>
        <w:rPr>
          <w:sz w:val="24"/>
        </w:rPr>
      </w:pPr>
      <w:r w:rsidRPr="00F16FA9">
        <w:rPr>
          <w:sz w:val="24"/>
        </w:rPr>
        <w:t>{</w:t>
      </w:r>
    </w:p>
    <w:p w14:paraId="53C3B0C6" w14:textId="77777777" w:rsidR="00191B7B" w:rsidRPr="00F16FA9" w:rsidRDefault="00191B7B" w:rsidP="00191B7B">
      <w:pPr>
        <w:snapToGrid w:val="0"/>
        <w:spacing w:line="360" w:lineRule="auto"/>
        <w:ind w:firstLineChars="200" w:firstLine="480"/>
        <w:rPr>
          <w:sz w:val="24"/>
        </w:rPr>
      </w:pPr>
      <w:r w:rsidRPr="00F16FA9">
        <w:rPr>
          <w:sz w:val="24"/>
        </w:rPr>
        <w:t xml:space="preserve">    data *p = </w:t>
      </w:r>
      <w:proofErr w:type="spellStart"/>
      <w:r w:rsidRPr="00F16FA9">
        <w:rPr>
          <w:sz w:val="24"/>
        </w:rPr>
        <w:t>head_p</w:t>
      </w:r>
      <w:proofErr w:type="spellEnd"/>
      <w:r w:rsidRPr="00F16FA9">
        <w:rPr>
          <w:sz w:val="24"/>
        </w:rPr>
        <w:t>;</w:t>
      </w:r>
    </w:p>
    <w:p w14:paraId="156186A1" w14:textId="77777777" w:rsidR="00191B7B" w:rsidRPr="00F16FA9" w:rsidRDefault="00191B7B" w:rsidP="00191B7B">
      <w:pPr>
        <w:snapToGrid w:val="0"/>
        <w:spacing w:line="360" w:lineRule="auto"/>
        <w:ind w:firstLineChars="200" w:firstLine="480"/>
        <w:rPr>
          <w:sz w:val="24"/>
        </w:rPr>
      </w:pPr>
      <w:r w:rsidRPr="00F16FA9">
        <w:rPr>
          <w:sz w:val="24"/>
        </w:rPr>
        <w:t xml:space="preserve">    while (1)</w:t>
      </w:r>
    </w:p>
    <w:p w14:paraId="59769B24"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362A86F3"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w:t>
      </w:r>
      <w:proofErr w:type="spellStart"/>
      <w:r w:rsidRPr="00F16FA9">
        <w:rPr>
          <w:sz w:val="24"/>
        </w:rPr>
        <w:t>uid</w:t>
      </w:r>
      <w:proofErr w:type="spellEnd"/>
      <w:r w:rsidRPr="00F16FA9">
        <w:rPr>
          <w:sz w:val="24"/>
        </w:rPr>
        <w:t>:%</w:t>
      </w:r>
      <w:proofErr w:type="spellStart"/>
      <w:r w:rsidRPr="00F16FA9">
        <w:rPr>
          <w:sz w:val="24"/>
        </w:rPr>
        <w:t>s,name</w:t>
      </w:r>
      <w:proofErr w:type="spellEnd"/>
      <w:r w:rsidRPr="00F16FA9">
        <w:rPr>
          <w:sz w:val="24"/>
        </w:rPr>
        <w:t>:%</w:t>
      </w:r>
      <w:proofErr w:type="spellStart"/>
      <w:r w:rsidRPr="00F16FA9">
        <w:rPr>
          <w:sz w:val="24"/>
        </w:rPr>
        <w:t>s,all</w:t>
      </w:r>
      <w:proofErr w:type="spellEnd"/>
      <w:r w:rsidRPr="00F16FA9">
        <w:rPr>
          <w:sz w:val="24"/>
        </w:rPr>
        <w:t>:%</w:t>
      </w:r>
      <w:proofErr w:type="spellStart"/>
      <w:r w:rsidRPr="00F16FA9">
        <w:rPr>
          <w:sz w:val="24"/>
        </w:rPr>
        <w:t>d,aver</w:t>
      </w:r>
      <w:proofErr w:type="spellEnd"/>
      <w:r w:rsidRPr="00F16FA9">
        <w:rPr>
          <w:sz w:val="24"/>
        </w:rPr>
        <w:t>:%.2lf\n", p-&gt;</w:t>
      </w:r>
      <w:proofErr w:type="spellStart"/>
      <w:r w:rsidRPr="00F16FA9">
        <w:rPr>
          <w:sz w:val="24"/>
        </w:rPr>
        <w:t>uid</w:t>
      </w:r>
      <w:proofErr w:type="spellEnd"/>
      <w:r w:rsidRPr="00F16FA9">
        <w:rPr>
          <w:sz w:val="24"/>
        </w:rPr>
        <w:t>, p-&gt;name, p-&gt;all, p-&gt;aver);</w:t>
      </w:r>
    </w:p>
    <w:p w14:paraId="1887EE13" w14:textId="77777777" w:rsidR="00191B7B" w:rsidRPr="00F16FA9" w:rsidRDefault="00191B7B" w:rsidP="00191B7B">
      <w:pPr>
        <w:snapToGrid w:val="0"/>
        <w:spacing w:line="360" w:lineRule="auto"/>
        <w:ind w:firstLineChars="200" w:firstLine="480"/>
        <w:rPr>
          <w:sz w:val="24"/>
        </w:rPr>
      </w:pPr>
      <w:r w:rsidRPr="00F16FA9">
        <w:rPr>
          <w:sz w:val="24"/>
        </w:rPr>
        <w:t xml:space="preserve">        p = p-&gt;next;</w:t>
      </w:r>
    </w:p>
    <w:p w14:paraId="31C5018E" w14:textId="77777777" w:rsidR="00191B7B" w:rsidRPr="00F16FA9" w:rsidRDefault="00191B7B" w:rsidP="00191B7B">
      <w:pPr>
        <w:snapToGrid w:val="0"/>
        <w:spacing w:line="360" w:lineRule="auto"/>
        <w:ind w:firstLineChars="200" w:firstLine="480"/>
        <w:rPr>
          <w:sz w:val="24"/>
        </w:rPr>
      </w:pPr>
      <w:r w:rsidRPr="00F16FA9">
        <w:rPr>
          <w:sz w:val="24"/>
        </w:rPr>
        <w:t xml:space="preserve">        if (p == NULL)</w:t>
      </w:r>
    </w:p>
    <w:p w14:paraId="6DD97655" w14:textId="77777777" w:rsidR="00191B7B" w:rsidRPr="00F16FA9" w:rsidRDefault="00191B7B" w:rsidP="00191B7B">
      <w:pPr>
        <w:snapToGrid w:val="0"/>
        <w:spacing w:line="360" w:lineRule="auto"/>
        <w:ind w:firstLineChars="200" w:firstLine="480"/>
        <w:rPr>
          <w:sz w:val="24"/>
        </w:rPr>
      </w:pPr>
      <w:r w:rsidRPr="00F16FA9">
        <w:rPr>
          <w:sz w:val="24"/>
        </w:rPr>
        <w:t xml:space="preserve">            break;</w:t>
      </w:r>
    </w:p>
    <w:p w14:paraId="4A9D7B3D"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168D9D6B" w14:textId="77777777" w:rsidR="00191B7B" w:rsidRPr="00F16FA9" w:rsidRDefault="00191B7B" w:rsidP="00191B7B">
      <w:pPr>
        <w:snapToGrid w:val="0"/>
        <w:spacing w:line="360" w:lineRule="auto"/>
        <w:ind w:firstLineChars="200" w:firstLine="480"/>
        <w:rPr>
          <w:sz w:val="24"/>
        </w:rPr>
      </w:pPr>
      <w:r w:rsidRPr="00F16FA9">
        <w:rPr>
          <w:sz w:val="24"/>
        </w:rPr>
        <w:t>}</w:t>
      </w:r>
    </w:p>
    <w:p w14:paraId="51DCC592" w14:textId="77777777" w:rsidR="00191B7B" w:rsidRPr="00F16FA9" w:rsidRDefault="00191B7B" w:rsidP="00191B7B">
      <w:pPr>
        <w:snapToGrid w:val="0"/>
        <w:spacing w:line="360" w:lineRule="auto"/>
        <w:ind w:firstLineChars="200" w:firstLine="480"/>
        <w:rPr>
          <w:sz w:val="24"/>
        </w:rPr>
      </w:pPr>
      <w:r w:rsidRPr="00F16FA9">
        <w:rPr>
          <w:sz w:val="24"/>
        </w:rPr>
        <w:lastRenderedPageBreak/>
        <w:t>int main()</w:t>
      </w:r>
    </w:p>
    <w:p w14:paraId="1D94589E" w14:textId="77777777" w:rsidR="00191B7B" w:rsidRPr="00F16FA9" w:rsidRDefault="00191B7B" w:rsidP="00191B7B">
      <w:pPr>
        <w:snapToGrid w:val="0"/>
        <w:spacing w:line="360" w:lineRule="auto"/>
        <w:ind w:firstLineChars="200" w:firstLine="480"/>
        <w:rPr>
          <w:sz w:val="24"/>
        </w:rPr>
      </w:pPr>
      <w:r w:rsidRPr="00F16FA9">
        <w:rPr>
          <w:sz w:val="24"/>
        </w:rPr>
        <w:t>{</w:t>
      </w:r>
    </w:p>
    <w:p w14:paraId="5F18726C" w14:textId="77777777" w:rsidR="00191B7B" w:rsidRPr="00F16FA9" w:rsidRDefault="00191B7B" w:rsidP="00191B7B">
      <w:pPr>
        <w:snapToGrid w:val="0"/>
        <w:spacing w:line="360" w:lineRule="auto"/>
        <w:ind w:firstLineChars="200" w:firstLine="480"/>
        <w:rPr>
          <w:sz w:val="24"/>
        </w:rPr>
      </w:pPr>
      <w:r w:rsidRPr="00F16FA9">
        <w:rPr>
          <w:sz w:val="24"/>
        </w:rPr>
        <w:t xml:space="preserve">    data *head;</w:t>
      </w:r>
    </w:p>
    <w:p w14:paraId="47EA8EF2" w14:textId="77777777" w:rsidR="00191B7B" w:rsidRPr="00F16FA9" w:rsidRDefault="00191B7B" w:rsidP="00191B7B">
      <w:pPr>
        <w:snapToGrid w:val="0"/>
        <w:spacing w:line="360" w:lineRule="auto"/>
        <w:ind w:firstLineChars="200" w:firstLine="480"/>
        <w:rPr>
          <w:sz w:val="24"/>
        </w:rPr>
      </w:pPr>
      <w:r w:rsidRPr="00F16FA9">
        <w:rPr>
          <w:sz w:val="24"/>
        </w:rPr>
        <w:t xml:space="preserve">    int </w:t>
      </w:r>
      <w:proofErr w:type="spellStart"/>
      <w:r w:rsidRPr="00F16FA9">
        <w:rPr>
          <w:sz w:val="24"/>
        </w:rPr>
        <w:t>cmd</w:t>
      </w:r>
      <w:proofErr w:type="spellEnd"/>
      <w:r w:rsidRPr="00F16FA9">
        <w:rPr>
          <w:sz w:val="24"/>
        </w:rPr>
        <w:t>;</w:t>
      </w:r>
    </w:p>
    <w:p w14:paraId="0C7AC178"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w:t>
      </w:r>
    </w:p>
    <w:p w14:paraId="5C5CCD1E" w14:textId="77777777" w:rsidR="00191B7B" w:rsidRPr="00F16FA9" w:rsidRDefault="00191B7B" w:rsidP="00191B7B">
      <w:pPr>
        <w:snapToGrid w:val="0"/>
        <w:spacing w:line="360" w:lineRule="auto"/>
        <w:ind w:firstLineChars="200" w:firstLine="480"/>
        <w:rPr>
          <w:sz w:val="24"/>
        </w:rPr>
      </w:pPr>
      <w:r w:rsidRPr="00F16FA9">
        <w:rPr>
          <w:sz w:val="24"/>
        </w:rPr>
        <w:t xml:space="preserve">        choose the function:\n \</w:t>
      </w:r>
    </w:p>
    <w:p w14:paraId="6F35DE66" w14:textId="77777777" w:rsidR="00191B7B" w:rsidRPr="00F16FA9" w:rsidRDefault="00191B7B" w:rsidP="00191B7B">
      <w:pPr>
        <w:snapToGrid w:val="0"/>
        <w:spacing w:line="360" w:lineRule="auto"/>
        <w:ind w:firstLineChars="200" w:firstLine="480"/>
        <w:rPr>
          <w:sz w:val="24"/>
        </w:rPr>
      </w:pPr>
      <w:r w:rsidRPr="00F16FA9">
        <w:rPr>
          <w:sz w:val="24"/>
        </w:rPr>
        <w:t xml:space="preserve">        1.creat all\n \</w:t>
      </w:r>
    </w:p>
    <w:p w14:paraId="00A1DB7B" w14:textId="77777777" w:rsidR="00191B7B" w:rsidRPr="00F16FA9" w:rsidRDefault="00191B7B" w:rsidP="00191B7B">
      <w:pPr>
        <w:snapToGrid w:val="0"/>
        <w:spacing w:line="360" w:lineRule="auto"/>
        <w:ind w:firstLineChars="200" w:firstLine="480"/>
        <w:rPr>
          <w:sz w:val="24"/>
        </w:rPr>
      </w:pPr>
      <w:r w:rsidRPr="00F16FA9">
        <w:rPr>
          <w:sz w:val="24"/>
        </w:rPr>
        <w:t xml:space="preserve">        2.output all\n \</w:t>
      </w:r>
    </w:p>
    <w:p w14:paraId="5C6DAADD" w14:textId="77777777" w:rsidR="00191B7B" w:rsidRPr="00F16FA9" w:rsidRDefault="00191B7B" w:rsidP="00191B7B">
      <w:pPr>
        <w:snapToGrid w:val="0"/>
        <w:spacing w:line="360" w:lineRule="auto"/>
        <w:ind w:firstLineChars="200" w:firstLine="480"/>
        <w:rPr>
          <w:sz w:val="24"/>
        </w:rPr>
      </w:pPr>
      <w:r w:rsidRPr="00F16FA9">
        <w:rPr>
          <w:sz w:val="24"/>
        </w:rPr>
        <w:t xml:space="preserve">        3.edit data\n \</w:t>
      </w:r>
    </w:p>
    <w:p w14:paraId="7640CE6E" w14:textId="77777777" w:rsidR="00191B7B" w:rsidRPr="00F16FA9" w:rsidRDefault="00191B7B" w:rsidP="00191B7B">
      <w:pPr>
        <w:snapToGrid w:val="0"/>
        <w:spacing w:line="360" w:lineRule="auto"/>
        <w:ind w:firstLineChars="200" w:firstLine="480"/>
        <w:rPr>
          <w:sz w:val="24"/>
        </w:rPr>
      </w:pPr>
      <w:r w:rsidRPr="00F16FA9">
        <w:rPr>
          <w:sz w:val="24"/>
        </w:rPr>
        <w:t xml:space="preserve">        4.output everyone's average\n\</w:t>
      </w:r>
    </w:p>
    <w:p w14:paraId="2F3C37B7"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343234BC" w14:textId="77777777" w:rsidR="00191B7B" w:rsidRPr="00F16FA9" w:rsidRDefault="00191B7B" w:rsidP="00191B7B">
      <w:pPr>
        <w:snapToGrid w:val="0"/>
        <w:spacing w:line="360" w:lineRule="auto"/>
        <w:ind w:firstLineChars="200" w:firstLine="480"/>
        <w:rPr>
          <w:sz w:val="24"/>
        </w:rPr>
      </w:pPr>
      <w:r w:rsidRPr="00F16FA9">
        <w:rPr>
          <w:sz w:val="24"/>
        </w:rPr>
        <w:t xml:space="preserve">    while (</w:t>
      </w:r>
      <w:proofErr w:type="spellStart"/>
      <w:r w:rsidRPr="00F16FA9">
        <w:rPr>
          <w:sz w:val="24"/>
        </w:rPr>
        <w:t>scanf</w:t>
      </w:r>
      <w:proofErr w:type="spellEnd"/>
      <w:r w:rsidRPr="00F16FA9">
        <w:rPr>
          <w:sz w:val="24"/>
        </w:rPr>
        <w:t>("%d", &amp;</w:t>
      </w:r>
      <w:proofErr w:type="spellStart"/>
      <w:r w:rsidRPr="00F16FA9">
        <w:rPr>
          <w:sz w:val="24"/>
        </w:rPr>
        <w:t>cmd</w:t>
      </w:r>
      <w:proofErr w:type="spellEnd"/>
      <w:r w:rsidRPr="00F16FA9">
        <w:rPr>
          <w:sz w:val="24"/>
        </w:rPr>
        <w:t>) &gt; 0)</w:t>
      </w:r>
    </w:p>
    <w:p w14:paraId="051DCE31"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637BE2A0" w14:textId="77777777" w:rsidR="00191B7B" w:rsidRPr="00F16FA9" w:rsidRDefault="00191B7B" w:rsidP="00191B7B">
      <w:pPr>
        <w:snapToGrid w:val="0"/>
        <w:spacing w:line="360" w:lineRule="auto"/>
        <w:ind w:firstLineChars="200" w:firstLine="480"/>
        <w:rPr>
          <w:sz w:val="24"/>
        </w:rPr>
      </w:pPr>
      <w:r w:rsidRPr="00F16FA9">
        <w:rPr>
          <w:sz w:val="24"/>
        </w:rPr>
        <w:t xml:space="preserve">        if (</w:t>
      </w:r>
      <w:proofErr w:type="spellStart"/>
      <w:r w:rsidRPr="00F16FA9">
        <w:rPr>
          <w:sz w:val="24"/>
        </w:rPr>
        <w:t>cmd</w:t>
      </w:r>
      <w:proofErr w:type="spellEnd"/>
      <w:r w:rsidRPr="00F16FA9">
        <w:rPr>
          <w:sz w:val="24"/>
        </w:rPr>
        <w:t xml:space="preserve"> == 1)</w:t>
      </w:r>
    </w:p>
    <w:p w14:paraId="22B1F024"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1F564AA7"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creat</w:t>
      </w:r>
      <w:proofErr w:type="spellEnd"/>
      <w:r w:rsidRPr="00F16FA9">
        <w:rPr>
          <w:sz w:val="24"/>
        </w:rPr>
        <w:t>(&amp;head);</w:t>
      </w:r>
    </w:p>
    <w:p w14:paraId="4C7ABDA3"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1BC9EF4F" w14:textId="77777777" w:rsidR="00191B7B" w:rsidRPr="00F16FA9" w:rsidRDefault="00191B7B" w:rsidP="00191B7B">
      <w:pPr>
        <w:snapToGrid w:val="0"/>
        <w:spacing w:line="360" w:lineRule="auto"/>
        <w:ind w:firstLineChars="200" w:firstLine="480"/>
        <w:rPr>
          <w:sz w:val="24"/>
        </w:rPr>
      </w:pPr>
      <w:r w:rsidRPr="00F16FA9">
        <w:rPr>
          <w:sz w:val="24"/>
        </w:rPr>
        <w:t xml:space="preserve">        if (</w:t>
      </w:r>
      <w:proofErr w:type="spellStart"/>
      <w:r w:rsidRPr="00F16FA9">
        <w:rPr>
          <w:sz w:val="24"/>
        </w:rPr>
        <w:t>cmd</w:t>
      </w:r>
      <w:proofErr w:type="spellEnd"/>
      <w:r w:rsidRPr="00F16FA9">
        <w:rPr>
          <w:sz w:val="24"/>
        </w:rPr>
        <w:t xml:space="preserve"> == 2)</w:t>
      </w:r>
    </w:p>
    <w:p w14:paraId="2CEE5C0D"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4F4E3AF5"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output_all</w:t>
      </w:r>
      <w:proofErr w:type="spellEnd"/>
      <w:r w:rsidRPr="00F16FA9">
        <w:rPr>
          <w:sz w:val="24"/>
        </w:rPr>
        <w:t>(head);</w:t>
      </w:r>
    </w:p>
    <w:p w14:paraId="0738B9DA"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263E8270" w14:textId="77777777" w:rsidR="00191B7B" w:rsidRPr="00F16FA9" w:rsidRDefault="00191B7B" w:rsidP="00191B7B">
      <w:pPr>
        <w:snapToGrid w:val="0"/>
        <w:spacing w:line="360" w:lineRule="auto"/>
        <w:ind w:firstLineChars="200" w:firstLine="480"/>
        <w:rPr>
          <w:sz w:val="24"/>
        </w:rPr>
      </w:pPr>
      <w:r w:rsidRPr="00F16FA9">
        <w:rPr>
          <w:sz w:val="24"/>
        </w:rPr>
        <w:t xml:space="preserve">        if (</w:t>
      </w:r>
      <w:proofErr w:type="spellStart"/>
      <w:r w:rsidRPr="00F16FA9">
        <w:rPr>
          <w:sz w:val="24"/>
        </w:rPr>
        <w:t>cmd</w:t>
      </w:r>
      <w:proofErr w:type="spellEnd"/>
      <w:r w:rsidRPr="00F16FA9">
        <w:rPr>
          <w:sz w:val="24"/>
        </w:rPr>
        <w:t xml:space="preserve"> == 3)</w:t>
      </w:r>
    </w:p>
    <w:p w14:paraId="471EDCE7"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060D5812" w14:textId="77777777" w:rsidR="00191B7B" w:rsidRPr="00F16FA9" w:rsidRDefault="00191B7B" w:rsidP="00191B7B">
      <w:pPr>
        <w:snapToGrid w:val="0"/>
        <w:spacing w:line="360" w:lineRule="auto"/>
        <w:ind w:firstLineChars="200" w:firstLine="480"/>
        <w:rPr>
          <w:sz w:val="24"/>
        </w:rPr>
      </w:pPr>
      <w:r w:rsidRPr="00F16FA9">
        <w:rPr>
          <w:sz w:val="24"/>
        </w:rPr>
        <w:t xml:space="preserve">            edit(head);</w:t>
      </w:r>
    </w:p>
    <w:p w14:paraId="48F86F53"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7DD3933F" w14:textId="77777777" w:rsidR="00191B7B" w:rsidRPr="00F16FA9" w:rsidRDefault="00191B7B" w:rsidP="00191B7B">
      <w:pPr>
        <w:snapToGrid w:val="0"/>
        <w:spacing w:line="360" w:lineRule="auto"/>
        <w:ind w:firstLineChars="200" w:firstLine="480"/>
        <w:rPr>
          <w:sz w:val="24"/>
        </w:rPr>
      </w:pPr>
      <w:r w:rsidRPr="00F16FA9">
        <w:rPr>
          <w:sz w:val="24"/>
        </w:rPr>
        <w:t xml:space="preserve">        if (</w:t>
      </w:r>
      <w:proofErr w:type="spellStart"/>
      <w:r w:rsidRPr="00F16FA9">
        <w:rPr>
          <w:sz w:val="24"/>
        </w:rPr>
        <w:t>cmd</w:t>
      </w:r>
      <w:proofErr w:type="spellEnd"/>
      <w:r w:rsidRPr="00F16FA9">
        <w:rPr>
          <w:sz w:val="24"/>
        </w:rPr>
        <w:t xml:space="preserve"> == 4)</w:t>
      </w:r>
    </w:p>
    <w:p w14:paraId="38C4DEC2"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73A29084"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output_score</w:t>
      </w:r>
      <w:proofErr w:type="spellEnd"/>
      <w:r w:rsidRPr="00F16FA9">
        <w:rPr>
          <w:sz w:val="24"/>
        </w:rPr>
        <w:t>(head);</w:t>
      </w:r>
    </w:p>
    <w:p w14:paraId="3E8F0234"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0F544E40" w14:textId="77777777" w:rsidR="00191B7B" w:rsidRPr="00F16FA9" w:rsidRDefault="00191B7B" w:rsidP="00191B7B">
      <w:pPr>
        <w:snapToGrid w:val="0"/>
        <w:spacing w:line="360" w:lineRule="auto"/>
        <w:ind w:firstLineChars="200" w:firstLine="480"/>
        <w:rPr>
          <w:sz w:val="24"/>
        </w:rPr>
      </w:pPr>
      <w:r w:rsidRPr="00F16FA9">
        <w:rPr>
          <w:sz w:val="24"/>
        </w:rPr>
        <w:t xml:space="preserve">        </w:t>
      </w:r>
      <w:proofErr w:type="spellStart"/>
      <w:r w:rsidRPr="00F16FA9">
        <w:rPr>
          <w:sz w:val="24"/>
        </w:rPr>
        <w:t>printf</w:t>
      </w:r>
      <w:proofErr w:type="spellEnd"/>
      <w:r w:rsidRPr="00F16FA9">
        <w:rPr>
          <w:sz w:val="24"/>
        </w:rPr>
        <w:t>("\</w:t>
      </w:r>
    </w:p>
    <w:p w14:paraId="304A9A0F" w14:textId="77777777" w:rsidR="00191B7B" w:rsidRPr="00F16FA9" w:rsidRDefault="00191B7B" w:rsidP="00191B7B">
      <w:pPr>
        <w:snapToGrid w:val="0"/>
        <w:spacing w:line="360" w:lineRule="auto"/>
        <w:ind w:firstLineChars="200" w:firstLine="480"/>
        <w:rPr>
          <w:sz w:val="24"/>
        </w:rPr>
      </w:pPr>
      <w:r w:rsidRPr="00F16FA9">
        <w:rPr>
          <w:sz w:val="24"/>
        </w:rPr>
        <w:t xml:space="preserve">        choose the function:\n \</w:t>
      </w:r>
    </w:p>
    <w:p w14:paraId="3904FCC1" w14:textId="77777777" w:rsidR="00191B7B" w:rsidRPr="00F16FA9" w:rsidRDefault="00191B7B" w:rsidP="00191B7B">
      <w:pPr>
        <w:snapToGrid w:val="0"/>
        <w:spacing w:line="360" w:lineRule="auto"/>
        <w:ind w:firstLineChars="200" w:firstLine="480"/>
        <w:rPr>
          <w:sz w:val="24"/>
        </w:rPr>
      </w:pPr>
      <w:r w:rsidRPr="00F16FA9">
        <w:rPr>
          <w:sz w:val="24"/>
        </w:rPr>
        <w:t xml:space="preserve">        1.creat all\n \</w:t>
      </w:r>
    </w:p>
    <w:p w14:paraId="0F6140A6" w14:textId="77777777" w:rsidR="00191B7B" w:rsidRPr="00F16FA9" w:rsidRDefault="00191B7B" w:rsidP="00191B7B">
      <w:pPr>
        <w:snapToGrid w:val="0"/>
        <w:spacing w:line="360" w:lineRule="auto"/>
        <w:ind w:firstLineChars="200" w:firstLine="480"/>
        <w:rPr>
          <w:sz w:val="24"/>
        </w:rPr>
      </w:pPr>
      <w:r w:rsidRPr="00F16FA9">
        <w:rPr>
          <w:sz w:val="24"/>
        </w:rPr>
        <w:t xml:space="preserve">        2.output all\n \</w:t>
      </w:r>
    </w:p>
    <w:p w14:paraId="20F9CD30" w14:textId="77777777" w:rsidR="00191B7B" w:rsidRPr="00F16FA9" w:rsidRDefault="00191B7B" w:rsidP="00191B7B">
      <w:pPr>
        <w:snapToGrid w:val="0"/>
        <w:spacing w:line="360" w:lineRule="auto"/>
        <w:ind w:firstLineChars="200" w:firstLine="480"/>
        <w:rPr>
          <w:sz w:val="24"/>
        </w:rPr>
      </w:pPr>
      <w:r w:rsidRPr="00F16FA9">
        <w:rPr>
          <w:sz w:val="24"/>
        </w:rPr>
        <w:t xml:space="preserve">        3.edit data\n \</w:t>
      </w:r>
    </w:p>
    <w:p w14:paraId="2A417CB6" w14:textId="77777777" w:rsidR="00191B7B" w:rsidRPr="00F16FA9" w:rsidRDefault="00191B7B" w:rsidP="00191B7B">
      <w:pPr>
        <w:snapToGrid w:val="0"/>
        <w:spacing w:line="360" w:lineRule="auto"/>
        <w:ind w:firstLineChars="200" w:firstLine="480"/>
        <w:rPr>
          <w:sz w:val="24"/>
        </w:rPr>
      </w:pPr>
      <w:r w:rsidRPr="00F16FA9">
        <w:rPr>
          <w:sz w:val="24"/>
        </w:rPr>
        <w:lastRenderedPageBreak/>
        <w:t xml:space="preserve">        4.output everyone's average\n\</w:t>
      </w:r>
    </w:p>
    <w:p w14:paraId="2D5A1687"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741F0CA9" w14:textId="77777777" w:rsidR="00191B7B" w:rsidRPr="00F16FA9" w:rsidRDefault="00191B7B" w:rsidP="00191B7B">
      <w:pPr>
        <w:snapToGrid w:val="0"/>
        <w:spacing w:line="360" w:lineRule="auto"/>
        <w:ind w:firstLineChars="200" w:firstLine="480"/>
        <w:rPr>
          <w:sz w:val="24"/>
        </w:rPr>
      </w:pPr>
      <w:r w:rsidRPr="00F16FA9">
        <w:rPr>
          <w:sz w:val="24"/>
        </w:rPr>
        <w:t xml:space="preserve">    }</w:t>
      </w:r>
    </w:p>
    <w:p w14:paraId="6635A481" w14:textId="77777777" w:rsidR="00191B7B" w:rsidRPr="00F16FA9" w:rsidRDefault="00191B7B" w:rsidP="00191B7B">
      <w:pPr>
        <w:snapToGrid w:val="0"/>
        <w:spacing w:line="360" w:lineRule="auto"/>
        <w:ind w:firstLineChars="200" w:firstLine="480"/>
        <w:rPr>
          <w:sz w:val="24"/>
        </w:rPr>
      </w:pPr>
      <w:r w:rsidRPr="00F16FA9">
        <w:rPr>
          <w:sz w:val="24"/>
        </w:rPr>
        <w:t xml:space="preserve">    return 0;</w:t>
      </w:r>
    </w:p>
    <w:p w14:paraId="32F4E578" w14:textId="77777777" w:rsidR="00191B7B" w:rsidRDefault="00191B7B" w:rsidP="00191B7B">
      <w:pPr>
        <w:snapToGrid w:val="0"/>
        <w:spacing w:line="360" w:lineRule="auto"/>
        <w:ind w:firstLineChars="200" w:firstLine="480"/>
        <w:rPr>
          <w:sz w:val="24"/>
        </w:rPr>
      </w:pPr>
      <w:r w:rsidRPr="00F16FA9">
        <w:rPr>
          <w:sz w:val="24"/>
        </w:rPr>
        <w:t>}</w:t>
      </w:r>
    </w:p>
    <w:p w14:paraId="7814090D" w14:textId="77777777" w:rsidR="00191B7B" w:rsidRPr="00885843" w:rsidRDefault="00191B7B" w:rsidP="00191B7B">
      <w:pPr>
        <w:snapToGrid w:val="0"/>
        <w:spacing w:line="360" w:lineRule="auto"/>
        <w:ind w:firstLineChars="200" w:firstLine="480"/>
        <w:rPr>
          <w:sz w:val="24"/>
        </w:rPr>
      </w:pPr>
      <w:r w:rsidRPr="00885843">
        <w:rPr>
          <w:sz w:val="24"/>
        </w:rPr>
        <w:t>3</w:t>
      </w:r>
      <w:r w:rsidRPr="00885843">
        <w:rPr>
          <w:rFonts w:hAnsi="宋体"/>
          <w:sz w:val="24"/>
        </w:rPr>
        <w:t>）测试</w:t>
      </w:r>
    </w:p>
    <w:p w14:paraId="33AC3D79" w14:textId="77777777" w:rsidR="00191B7B" w:rsidRDefault="00191B7B" w:rsidP="00191B7B">
      <w:pPr>
        <w:snapToGrid w:val="0"/>
        <w:spacing w:line="360" w:lineRule="auto"/>
        <w:ind w:firstLineChars="200" w:firstLine="480"/>
        <w:jc w:val="center"/>
        <w:rPr>
          <w:sz w:val="24"/>
        </w:rPr>
      </w:pPr>
      <w:r w:rsidRPr="00F16FA9">
        <w:rPr>
          <w:noProof/>
          <w:sz w:val="24"/>
        </w:rPr>
        <w:drawing>
          <wp:inline distT="0" distB="0" distL="0" distR="0" wp14:anchorId="5E342ECF" wp14:editId="12F4A573">
            <wp:extent cx="4385690" cy="497629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5690" cy="4976291"/>
                    </a:xfrm>
                    <a:prstGeom prst="rect">
                      <a:avLst/>
                    </a:prstGeom>
                  </pic:spPr>
                </pic:pic>
              </a:graphicData>
            </a:graphic>
          </wp:inline>
        </w:drawing>
      </w:r>
    </w:p>
    <w:p w14:paraId="71BF0746" w14:textId="77777777" w:rsidR="00191B7B" w:rsidRPr="00CA404C" w:rsidRDefault="00191B7B" w:rsidP="00191B7B">
      <w:pPr>
        <w:snapToGrid w:val="0"/>
        <w:jc w:val="center"/>
        <w:rPr>
          <w:rFonts w:eastAsia="黑体"/>
          <w:sz w:val="24"/>
        </w:rPr>
      </w:pPr>
      <w:r w:rsidRPr="00885843">
        <w:rPr>
          <w:rFonts w:eastAsia="黑体"/>
          <w:sz w:val="24"/>
        </w:rPr>
        <w:t>图</w:t>
      </w:r>
      <w:r>
        <w:rPr>
          <w:rFonts w:eastAsia="黑体" w:hint="eastAsia"/>
          <w:sz w:val="24"/>
        </w:rPr>
        <w:t>7-6</w:t>
      </w:r>
      <w:r w:rsidRPr="00885843">
        <w:rPr>
          <w:rFonts w:eastAsia="黑体"/>
          <w:sz w:val="24"/>
        </w:rPr>
        <w:t xml:space="preserve"> </w:t>
      </w:r>
      <w:r>
        <w:rPr>
          <w:rFonts w:eastAsia="黑体" w:hint="eastAsia"/>
          <w:sz w:val="24"/>
        </w:rPr>
        <w:t>程序设计题</w:t>
      </w:r>
      <w:r>
        <w:rPr>
          <w:rFonts w:eastAsia="黑体" w:hint="eastAsia"/>
          <w:sz w:val="24"/>
        </w:rPr>
        <w:t>2</w:t>
      </w:r>
      <w:r w:rsidRPr="00885843">
        <w:rPr>
          <w:rFonts w:eastAsia="黑体"/>
          <w:sz w:val="24"/>
        </w:rPr>
        <w:t>的</w:t>
      </w:r>
      <w:r>
        <w:rPr>
          <w:rFonts w:eastAsia="黑体" w:hint="eastAsia"/>
          <w:sz w:val="24"/>
        </w:rPr>
        <w:t>运行结果</w:t>
      </w:r>
      <w:r w:rsidRPr="00885843">
        <w:rPr>
          <w:rFonts w:eastAsia="黑体"/>
          <w:sz w:val="24"/>
        </w:rPr>
        <w:t>图</w:t>
      </w:r>
    </w:p>
    <w:p w14:paraId="4886EABC" w14:textId="77777777" w:rsidR="00191B7B" w:rsidRDefault="00191B7B" w:rsidP="00191B7B">
      <w:pPr>
        <w:snapToGrid w:val="0"/>
        <w:spacing w:afterLines="25" w:after="78" w:line="360" w:lineRule="auto"/>
        <w:rPr>
          <w:rFonts w:hAnsi="宋体"/>
          <w:b/>
          <w:sz w:val="24"/>
        </w:rPr>
      </w:pPr>
      <w:r>
        <w:rPr>
          <w:rFonts w:hint="eastAsia"/>
          <w:b/>
          <w:sz w:val="24"/>
        </w:rPr>
        <w:t>7</w:t>
      </w:r>
      <w:r w:rsidRPr="00885843">
        <w:rPr>
          <w:b/>
          <w:sz w:val="24"/>
        </w:rPr>
        <w:t>.2.</w:t>
      </w:r>
      <w:r>
        <w:rPr>
          <w:rFonts w:hint="eastAsia"/>
          <w:b/>
          <w:sz w:val="24"/>
        </w:rPr>
        <w:t>4</w:t>
      </w:r>
      <w:r w:rsidRPr="00885843">
        <w:rPr>
          <w:b/>
          <w:sz w:val="24"/>
        </w:rPr>
        <w:t xml:space="preserve"> </w:t>
      </w:r>
      <w:r>
        <w:rPr>
          <w:rFonts w:hAnsi="宋体" w:hint="eastAsia"/>
          <w:b/>
          <w:sz w:val="24"/>
        </w:rPr>
        <w:t>选做题</w:t>
      </w:r>
    </w:p>
    <w:p w14:paraId="7AE8141F" w14:textId="77777777" w:rsidR="00191B7B" w:rsidRDefault="00191B7B" w:rsidP="00191B7B">
      <w:pPr>
        <w:rPr>
          <w:rFonts w:ascii="宋体" w:hAnsi="宋体"/>
        </w:rPr>
      </w:pPr>
      <w:r w:rsidRPr="00424E04">
        <w:rPr>
          <w:rFonts w:ascii="宋体" w:cs="宋体" w:hint="eastAsia"/>
          <w:sz w:val="24"/>
          <w:szCs w:val="21"/>
        </w:rPr>
        <w:t>（1）对编程设计题第（2）题的程序，增加按照平均成绩进行升序排序的函数，写出用交换结点数据域的方法升序排序的函数，排序可用选择法或冒泡法。</w:t>
      </w:r>
    </w:p>
    <w:p w14:paraId="3458E3B2" w14:textId="77777777" w:rsidR="00191B7B" w:rsidRPr="00885843" w:rsidRDefault="00191B7B" w:rsidP="00191B7B">
      <w:pPr>
        <w:spacing w:line="360" w:lineRule="auto"/>
        <w:rPr>
          <w:b/>
          <w:sz w:val="24"/>
        </w:rPr>
      </w:pPr>
      <w:r w:rsidRPr="00885843">
        <w:rPr>
          <w:rFonts w:hAnsi="宋体"/>
          <w:b/>
          <w:sz w:val="24"/>
        </w:rPr>
        <w:t>解答：</w:t>
      </w:r>
    </w:p>
    <w:p w14:paraId="5123F602" w14:textId="77777777" w:rsidR="00191B7B" w:rsidRPr="00885843" w:rsidRDefault="00191B7B" w:rsidP="00191B7B">
      <w:pPr>
        <w:snapToGrid w:val="0"/>
        <w:spacing w:line="360" w:lineRule="auto"/>
        <w:rPr>
          <w:sz w:val="24"/>
        </w:rPr>
      </w:pPr>
      <w:r w:rsidRPr="00885843">
        <w:rPr>
          <w:sz w:val="24"/>
        </w:rPr>
        <w:tab/>
        <w:t>1</w:t>
      </w:r>
      <w:r w:rsidRPr="00885843">
        <w:rPr>
          <w:rFonts w:hAnsi="宋体"/>
          <w:sz w:val="24"/>
        </w:rPr>
        <w:t>）</w:t>
      </w:r>
      <w:r w:rsidRPr="00885843">
        <w:rPr>
          <w:sz w:val="24"/>
        </w:rPr>
        <w:t xml:space="preserve"> </w:t>
      </w:r>
      <w:r w:rsidRPr="00885843">
        <w:rPr>
          <w:rFonts w:hAnsi="宋体"/>
          <w:sz w:val="24"/>
        </w:rPr>
        <w:t>算法流程如图</w:t>
      </w:r>
      <w:r>
        <w:rPr>
          <w:rFonts w:hint="eastAsia"/>
          <w:sz w:val="24"/>
        </w:rPr>
        <w:t>7-5</w:t>
      </w:r>
      <w:r w:rsidRPr="00885843">
        <w:rPr>
          <w:rFonts w:hAnsi="宋体"/>
          <w:sz w:val="24"/>
        </w:rPr>
        <w:t>所示</w:t>
      </w:r>
      <w:r>
        <w:rPr>
          <w:rFonts w:hAnsi="宋体" w:hint="eastAsia"/>
          <w:sz w:val="24"/>
        </w:rPr>
        <w:t>，主体部分和</w:t>
      </w:r>
      <w:r w:rsidRPr="00424E04">
        <w:rPr>
          <w:rFonts w:ascii="宋体" w:cs="宋体" w:hint="eastAsia"/>
          <w:sz w:val="24"/>
          <w:szCs w:val="21"/>
        </w:rPr>
        <w:t>编程设计题第（2）题</w:t>
      </w:r>
      <w:r>
        <w:rPr>
          <w:rFonts w:ascii="宋体" w:cs="宋体" w:hint="eastAsia"/>
          <w:sz w:val="24"/>
          <w:szCs w:val="21"/>
        </w:rPr>
        <w:t>类似</w:t>
      </w:r>
      <w:r w:rsidRPr="00885843">
        <w:rPr>
          <w:rFonts w:hAnsi="宋体"/>
          <w:sz w:val="24"/>
        </w:rPr>
        <w:t>。</w:t>
      </w:r>
    </w:p>
    <w:p w14:paraId="6BA19C77" w14:textId="77777777" w:rsidR="00191B7B" w:rsidRPr="00885843" w:rsidRDefault="00191B7B" w:rsidP="00191B7B">
      <w:pPr>
        <w:snapToGrid w:val="0"/>
        <w:spacing w:line="360" w:lineRule="auto"/>
        <w:jc w:val="center"/>
        <w:rPr>
          <w:sz w:val="24"/>
        </w:rPr>
      </w:pPr>
      <w:r>
        <w:object w:dxaOrig="5503" w:dyaOrig="10278" w14:anchorId="7AF3C73D">
          <v:shape id="_x0000_i1045" type="#_x0000_t75" style="width:207.25pt;height:386.9pt" o:ole="">
            <v:imagedata r:id="rId118" o:title=""/>
          </v:shape>
          <o:OLEObject Type="Embed" ProgID="Visio.Drawing.15" ShapeID="_x0000_i1045" DrawAspect="Content" ObjectID="_1731524807" r:id="rId119"/>
        </w:object>
      </w:r>
    </w:p>
    <w:p w14:paraId="31FC7718"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7-5</w:t>
      </w:r>
      <w:r w:rsidRPr="00885843">
        <w:rPr>
          <w:rFonts w:eastAsia="黑体"/>
          <w:sz w:val="24"/>
        </w:rPr>
        <w:t xml:space="preserve"> </w:t>
      </w:r>
      <w:r>
        <w:rPr>
          <w:rFonts w:eastAsia="黑体" w:hint="eastAsia"/>
          <w:sz w:val="24"/>
        </w:rPr>
        <w:t>选做题</w:t>
      </w:r>
      <w:r>
        <w:rPr>
          <w:rFonts w:eastAsia="黑体" w:hint="eastAsia"/>
          <w:sz w:val="24"/>
        </w:rPr>
        <w:t>1</w:t>
      </w:r>
      <w:r w:rsidRPr="00885843">
        <w:rPr>
          <w:rFonts w:eastAsia="黑体"/>
          <w:sz w:val="24"/>
        </w:rPr>
        <w:t>的程序流程图</w:t>
      </w:r>
    </w:p>
    <w:p w14:paraId="3D71A2EB" w14:textId="77777777" w:rsidR="00191B7B" w:rsidRPr="00601A24" w:rsidRDefault="00191B7B" w:rsidP="00191B7B">
      <w:pPr>
        <w:snapToGrid w:val="0"/>
        <w:jc w:val="center"/>
        <w:rPr>
          <w:rFonts w:eastAsia="黑体"/>
          <w:sz w:val="24"/>
        </w:rPr>
      </w:pPr>
    </w:p>
    <w:p w14:paraId="4B83EAFC" w14:textId="77777777" w:rsidR="00191B7B" w:rsidRPr="00885843" w:rsidRDefault="00191B7B" w:rsidP="00191B7B">
      <w:pPr>
        <w:snapToGrid w:val="0"/>
        <w:spacing w:line="360" w:lineRule="auto"/>
        <w:ind w:firstLineChars="200" w:firstLine="480"/>
        <w:rPr>
          <w:sz w:val="24"/>
        </w:rPr>
      </w:pPr>
      <w:r w:rsidRPr="00885843">
        <w:rPr>
          <w:sz w:val="24"/>
        </w:rPr>
        <w:t>2</w:t>
      </w:r>
      <w:r w:rsidRPr="00885843">
        <w:rPr>
          <w:rFonts w:hAnsi="宋体"/>
          <w:sz w:val="24"/>
        </w:rPr>
        <w:t>）源程序清单</w:t>
      </w:r>
    </w:p>
    <w:p w14:paraId="1EDAA8AE" w14:textId="77777777" w:rsidR="00191B7B" w:rsidRPr="00216255" w:rsidRDefault="00191B7B" w:rsidP="00191B7B">
      <w:pPr>
        <w:snapToGrid w:val="0"/>
        <w:spacing w:line="360" w:lineRule="auto"/>
        <w:ind w:firstLineChars="200" w:firstLine="480"/>
        <w:rPr>
          <w:sz w:val="24"/>
        </w:rPr>
      </w:pPr>
      <w:r w:rsidRPr="00216255">
        <w:rPr>
          <w:sz w:val="24"/>
        </w:rPr>
        <w:t>#include &lt;</w:t>
      </w:r>
      <w:proofErr w:type="spellStart"/>
      <w:r w:rsidRPr="00216255">
        <w:rPr>
          <w:sz w:val="24"/>
        </w:rPr>
        <w:t>stdio.h</w:t>
      </w:r>
      <w:proofErr w:type="spellEnd"/>
      <w:r w:rsidRPr="00216255">
        <w:rPr>
          <w:sz w:val="24"/>
        </w:rPr>
        <w:t>&gt;</w:t>
      </w:r>
    </w:p>
    <w:p w14:paraId="4585DA9A" w14:textId="77777777" w:rsidR="00191B7B" w:rsidRPr="00216255" w:rsidRDefault="00191B7B" w:rsidP="00191B7B">
      <w:pPr>
        <w:snapToGrid w:val="0"/>
        <w:spacing w:line="360" w:lineRule="auto"/>
        <w:ind w:firstLineChars="200" w:firstLine="480"/>
        <w:rPr>
          <w:sz w:val="24"/>
        </w:rPr>
      </w:pPr>
      <w:r w:rsidRPr="00216255">
        <w:rPr>
          <w:sz w:val="24"/>
        </w:rPr>
        <w:t>#include &lt;</w:t>
      </w:r>
      <w:proofErr w:type="spellStart"/>
      <w:r w:rsidRPr="00216255">
        <w:rPr>
          <w:sz w:val="24"/>
        </w:rPr>
        <w:t>stdlib.h</w:t>
      </w:r>
      <w:proofErr w:type="spellEnd"/>
      <w:r w:rsidRPr="00216255">
        <w:rPr>
          <w:sz w:val="24"/>
        </w:rPr>
        <w:t>&gt;</w:t>
      </w:r>
    </w:p>
    <w:p w14:paraId="3B20130C" w14:textId="77777777" w:rsidR="00191B7B" w:rsidRPr="00216255" w:rsidRDefault="00191B7B" w:rsidP="00191B7B">
      <w:pPr>
        <w:snapToGrid w:val="0"/>
        <w:spacing w:line="360" w:lineRule="auto"/>
        <w:ind w:firstLineChars="200" w:firstLine="480"/>
        <w:rPr>
          <w:sz w:val="24"/>
        </w:rPr>
      </w:pPr>
      <w:r w:rsidRPr="00216255">
        <w:rPr>
          <w:sz w:val="24"/>
        </w:rPr>
        <w:t>#include &lt;</w:t>
      </w:r>
      <w:proofErr w:type="spellStart"/>
      <w:r w:rsidRPr="00216255">
        <w:rPr>
          <w:sz w:val="24"/>
        </w:rPr>
        <w:t>string.h</w:t>
      </w:r>
      <w:proofErr w:type="spellEnd"/>
      <w:r w:rsidRPr="00216255">
        <w:rPr>
          <w:sz w:val="24"/>
        </w:rPr>
        <w:t>&gt;</w:t>
      </w:r>
    </w:p>
    <w:p w14:paraId="588789AD" w14:textId="77777777" w:rsidR="00191B7B" w:rsidRPr="00216255" w:rsidRDefault="00191B7B" w:rsidP="00191B7B">
      <w:pPr>
        <w:snapToGrid w:val="0"/>
        <w:spacing w:line="360" w:lineRule="auto"/>
        <w:ind w:firstLineChars="200" w:firstLine="480"/>
        <w:rPr>
          <w:sz w:val="24"/>
        </w:rPr>
      </w:pPr>
    </w:p>
    <w:p w14:paraId="62B99547" w14:textId="77777777" w:rsidR="00191B7B" w:rsidRPr="00216255" w:rsidRDefault="00191B7B" w:rsidP="00191B7B">
      <w:pPr>
        <w:snapToGrid w:val="0"/>
        <w:spacing w:line="360" w:lineRule="auto"/>
        <w:ind w:firstLineChars="200" w:firstLine="480"/>
        <w:rPr>
          <w:sz w:val="24"/>
        </w:rPr>
      </w:pPr>
      <w:r w:rsidRPr="00216255">
        <w:rPr>
          <w:sz w:val="24"/>
        </w:rPr>
        <w:t>struct scores</w:t>
      </w:r>
    </w:p>
    <w:p w14:paraId="04A0A00F" w14:textId="77777777" w:rsidR="00191B7B" w:rsidRPr="00216255" w:rsidRDefault="00191B7B" w:rsidP="00191B7B">
      <w:pPr>
        <w:snapToGrid w:val="0"/>
        <w:spacing w:line="360" w:lineRule="auto"/>
        <w:ind w:firstLineChars="200" w:firstLine="480"/>
        <w:rPr>
          <w:sz w:val="24"/>
        </w:rPr>
      </w:pPr>
      <w:r w:rsidRPr="00216255">
        <w:rPr>
          <w:sz w:val="24"/>
        </w:rPr>
        <w:t>{</w:t>
      </w:r>
    </w:p>
    <w:p w14:paraId="21291C12" w14:textId="77777777" w:rsidR="00191B7B" w:rsidRPr="00216255" w:rsidRDefault="00191B7B" w:rsidP="00191B7B">
      <w:pPr>
        <w:snapToGrid w:val="0"/>
        <w:spacing w:line="360" w:lineRule="auto"/>
        <w:ind w:firstLineChars="200" w:firstLine="480"/>
        <w:rPr>
          <w:sz w:val="24"/>
        </w:rPr>
      </w:pPr>
      <w:r w:rsidRPr="00216255">
        <w:rPr>
          <w:sz w:val="24"/>
        </w:rPr>
        <w:t xml:space="preserve">    char </w:t>
      </w:r>
      <w:proofErr w:type="spellStart"/>
      <w:r w:rsidRPr="00216255">
        <w:rPr>
          <w:sz w:val="24"/>
        </w:rPr>
        <w:t>card_num</w:t>
      </w:r>
      <w:proofErr w:type="spellEnd"/>
      <w:r w:rsidRPr="00216255">
        <w:rPr>
          <w:sz w:val="24"/>
        </w:rPr>
        <w:t>[20];</w:t>
      </w:r>
    </w:p>
    <w:p w14:paraId="41268FFE" w14:textId="77777777" w:rsidR="00191B7B" w:rsidRPr="00216255" w:rsidRDefault="00191B7B" w:rsidP="00191B7B">
      <w:pPr>
        <w:snapToGrid w:val="0"/>
        <w:spacing w:line="360" w:lineRule="auto"/>
        <w:ind w:firstLineChars="200" w:firstLine="480"/>
        <w:rPr>
          <w:sz w:val="24"/>
        </w:rPr>
      </w:pPr>
      <w:r w:rsidRPr="00216255">
        <w:rPr>
          <w:sz w:val="24"/>
        </w:rPr>
        <w:t xml:space="preserve">    char name[20];</w:t>
      </w:r>
    </w:p>
    <w:p w14:paraId="7F6ED89D" w14:textId="77777777" w:rsidR="00191B7B" w:rsidRPr="00216255" w:rsidRDefault="00191B7B" w:rsidP="00191B7B">
      <w:pPr>
        <w:snapToGrid w:val="0"/>
        <w:spacing w:line="360" w:lineRule="auto"/>
        <w:ind w:firstLineChars="200" w:firstLine="480"/>
        <w:rPr>
          <w:sz w:val="24"/>
        </w:rPr>
      </w:pPr>
      <w:r w:rsidRPr="00216255">
        <w:rPr>
          <w:sz w:val="24"/>
        </w:rPr>
        <w:t xml:space="preserve">    int math;</w:t>
      </w:r>
    </w:p>
    <w:p w14:paraId="5A78FAF7" w14:textId="77777777" w:rsidR="00191B7B" w:rsidRPr="00216255" w:rsidRDefault="00191B7B" w:rsidP="00191B7B">
      <w:pPr>
        <w:snapToGrid w:val="0"/>
        <w:spacing w:line="360" w:lineRule="auto"/>
        <w:ind w:firstLineChars="200" w:firstLine="480"/>
        <w:rPr>
          <w:sz w:val="24"/>
        </w:rPr>
      </w:pPr>
      <w:r w:rsidRPr="00216255">
        <w:rPr>
          <w:sz w:val="24"/>
        </w:rPr>
        <w:t xml:space="preserve">    int </w:t>
      </w:r>
      <w:proofErr w:type="spellStart"/>
      <w:r w:rsidRPr="00216255">
        <w:rPr>
          <w:sz w:val="24"/>
        </w:rPr>
        <w:t>english</w:t>
      </w:r>
      <w:proofErr w:type="spellEnd"/>
      <w:r w:rsidRPr="00216255">
        <w:rPr>
          <w:sz w:val="24"/>
        </w:rPr>
        <w:t>;</w:t>
      </w:r>
    </w:p>
    <w:p w14:paraId="6E40C05A" w14:textId="77777777" w:rsidR="00191B7B" w:rsidRPr="00216255" w:rsidRDefault="00191B7B" w:rsidP="00191B7B">
      <w:pPr>
        <w:snapToGrid w:val="0"/>
        <w:spacing w:line="360" w:lineRule="auto"/>
        <w:ind w:firstLineChars="200" w:firstLine="480"/>
        <w:rPr>
          <w:sz w:val="24"/>
        </w:rPr>
      </w:pPr>
      <w:r w:rsidRPr="00216255">
        <w:rPr>
          <w:sz w:val="24"/>
        </w:rPr>
        <w:t xml:space="preserve">    int physics;</w:t>
      </w:r>
    </w:p>
    <w:p w14:paraId="452028BE" w14:textId="77777777" w:rsidR="00191B7B" w:rsidRPr="00216255" w:rsidRDefault="00191B7B" w:rsidP="00191B7B">
      <w:pPr>
        <w:snapToGrid w:val="0"/>
        <w:spacing w:line="360" w:lineRule="auto"/>
        <w:ind w:firstLineChars="200" w:firstLine="480"/>
        <w:rPr>
          <w:sz w:val="24"/>
        </w:rPr>
      </w:pPr>
      <w:r w:rsidRPr="00216255">
        <w:rPr>
          <w:sz w:val="24"/>
        </w:rPr>
        <w:t xml:space="preserve">    int </w:t>
      </w:r>
      <w:proofErr w:type="spellStart"/>
      <w:r w:rsidRPr="00216255">
        <w:rPr>
          <w:sz w:val="24"/>
        </w:rPr>
        <w:t>c_lan</w:t>
      </w:r>
      <w:proofErr w:type="spellEnd"/>
      <w:r w:rsidRPr="00216255">
        <w:rPr>
          <w:sz w:val="24"/>
        </w:rPr>
        <w:t>;</w:t>
      </w:r>
    </w:p>
    <w:p w14:paraId="7DC7D829" w14:textId="77777777" w:rsidR="00191B7B" w:rsidRPr="00216255" w:rsidRDefault="00191B7B" w:rsidP="00191B7B">
      <w:pPr>
        <w:snapToGrid w:val="0"/>
        <w:spacing w:line="360" w:lineRule="auto"/>
        <w:ind w:firstLineChars="200" w:firstLine="480"/>
        <w:rPr>
          <w:sz w:val="24"/>
        </w:rPr>
      </w:pPr>
      <w:r w:rsidRPr="00216255">
        <w:rPr>
          <w:sz w:val="24"/>
        </w:rPr>
        <w:lastRenderedPageBreak/>
        <w:t xml:space="preserve">    struct scores *next;</w:t>
      </w:r>
    </w:p>
    <w:p w14:paraId="76BCA69C" w14:textId="77777777" w:rsidR="00191B7B" w:rsidRPr="00216255" w:rsidRDefault="00191B7B" w:rsidP="00191B7B">
      <w:pPr>
        <w:snapToGrid w:val="0"/>
        <w:spacing w:line="360" w:lineRule="auto"/>
        <w:ind w:firstLineChars="200" w:firstLine="480"/>
        <w:rPr>
          <w:sz w:val="24"/>
        </w:rPr>
      </w:pPr>
      <w:r w:rsidRPr="00216255">
        <w:rPr>
          <w:sz w:val="24"/>
        </w:rPr>
        <w:t>};</w:t>
      </w:r>
    </w:p>
    <w:p w14:paraId="3E50A97B" w14:textId="77777777" w:rsidR="00191B7B" w:rsidRPr="00216255" w:rsidRDefault="00191B7B" w:rsidP="00191B7B">
      <w:pPr>
        <w:snapToGrid w:val="0"/>
        <w:spacing w:line="360" w:lineRule="auto"/>
        <w:ind w:firstLineChars="200" w:firstLine="480"/>
        <w:rPr>
          <w:sz w:val="24"/>
        </w:rPr>
      </w:pPr>
    </w:p>
    <w:p w14:paraId="3782A26F" w14:textId="77777777" w:rsidR="00191B7B" w:rsidRPr="00216255" w:rsidRDefault="00191B7B" w:rsidP="00191B7B">
      <w:pPr>
        <w:snapToGrid w:val="0"/>
        <w:spacing w:line="360" w:lineRule="auto"/>
        <w:ind w:firstLineChars="200" w:firstLine="480"/>
        <w:rPr>
          <w:sz w:val="24"/>
        </w:rPr>
      </w:pPr>
      <w:r w:rsidRPr="00216255">
        <w:rPr>
          <w:sz w:val="24"/>
        </w:rPr>
        <w:t xml:space="preserve">void </w:t>
      </w:r>
      <w:proofErr w:type="spellStart"/>
      <w:r w:rsidRPr="00216255">
        <w:rPr>
          <w:sz w:val="24"/>
        </w:rPr>
        <w:t>newstudent</w:t>
      </w:r>
      <w:proofErr w:type="spellEnd"/>
      <w:r w:rsidRPr="00216255">
        <w:rPr>
          <w:sz w:val="24"/>
        </w:rPr>
        <w:t>(struct scores **head);</w:t>
      </w:r>
    </w:p>
    <w:p w14:paraId="299E527E" w14:textId="77777777" w:rsidR="00191B7B" w:rsidRPr="00216255" w:rsidRDefault="00191B7B" w:rsidP="00191B7B">
      <w:pPr>
        <w:snapToGrid w:val="0"/>
        <w:spacing w:line="360" w:lineRule="auto"/>
        <w:ind w:firstLineChars="200" w:firstLine="480"/>
        <w:rPr>
          <w:sz w:val="24"/>
        </w:rPr>
      </w:pPr>
      <w:r w:rsidRPr="00216255">
        <w:rPr>
          <w:sz w:val="24"/>
        </w:rPr>
        <w:t xml:space="preserve">void </w:t>
      </w:r>
      <w:proofErr w:type="spellStart"/>
      <w:r w:rsidRPr="00216255">
        <w:rPr>
          <w:sz w:val="24"/>
        </w:rPr>
        <w:t>print_info</w:t>
      </w:r>
      <w:proofErr w:type="spellEnd"/>
      <w:r w:rsidRPr="00216255">
        <w:rPr>
          <w:sz w:val="24"/>
        </w:rPr>
        <w:t>(struct scores *head);</w:t>
      </w:r>
    </w:p>
    <w:p w14:paraId="39CF8144" w14:textId="77777777" w:rsidR="00191B7B" w:rsidRPr="00216255" w:rsidRDefault="00191B7B" w:rsidP="00191B7B">
      <w:pPr>
        <w:snapToGrid w:val="0"/>
        <w:spacing w:line="360" w:lineRule="auto"/>
        <w:ind w:firstLineChars="200" w:firstLine="480"/>
        <w:rPr>
          <w:sz w:val="24"/>
        </w:rPr>
      </w:pPr>
      <w:r w:rsidRPr="00216255">
        <w:rPr>
          <w:sz w:val="24"/>
        </w:rPr>
        <w:t xml:space="preserve">void </w:t>
      </w:r>
      <w:proofErr w:type="spellStart"/>
      <w:r w:rsidRPr="00216255">
        <w:rPr>
          <w:sz w:val="24"/>
        </w:rPr>
        <w:t>print_average</w:t>
      </w:r>
      <w:proofErr w:type="spellEnd"/>
      <w:r w:rsidRPr="00216255">
        <w:rPr>
          <w:sz w:val="24"/>
        </w:rPr>
        <w:t>(struct scores *head);</w:t>
      </w:r>
    </w:p>
    <w:p w14:paraId="689EF135" w14:textId="77777777" w:rsidR="00191B7B" w:rsidRPr="00216255" w:rsidRDefault="00191B7B" w:rsidP="00191B7B">
      <w:pPr>
        <w:snapToGrid w:val="0"/>
        <w:spacing w:line="360" w:lineRule="auto"/>
        <w:ind w:firstLineChars="200" w:firstLine="480"/>
        <w:rPr>
          <w:sz w:val="24"/>
        </w:rPr>
      </w:pPr>
      <w:r w:rsidRPr="00216255">
        <w:rPr>
          <w:sz w:val="24"/>
        </w:rPr>
        <w:t xml:space="preserve">void </w:t>
      </w:r>
      <w:proofErr w:type="spellStart"/>
      <w:r w:rsidRPr="00216255">
        <w:rPr>
          <w:sz w:val="24"/>
        </w:rPr>
        <w:t>change_info</w:t>
      </w:r>
      <w:proofErr w:type="spellEnd"/>
      <w:r w:rsidRPr="00216255">
        <w:rPr>
          <w:sz w:val="24"/>
        </w:rPr>
        <w:t>(struct scores *head);</w:t>
      </w:r>
    </w:p>
    <w:p w14:paraId="3498607C" w14:textId="77777777" w:rsidR="00191B7B" w:rsidRPr="00216255" w:rsidRDefault="00191B7B" w:rsidP="00191B7B">
      <w:pPr>
        <w:snapToGrid w:val="0"/>
        <w:spacing w:line="360" w:lineRule="auto"/>
        <w:ind w:firstLineChars="200" w:firstLine="480"/>
        <w:rPr>
          <w:sz w:val="24"/>
        </w:rPr>
      </w:pPr>
      <w:r w:rsidRPr="00216255">
        <w:rPr>
          <w:sz w:val="24"/>
        </w:rPr>
        <w:t>struct scores *</w:t>
      </w:r>
      <w:proofErr w:type="spellStart"/>
      <w:r w:rsidRPr="00216255">
        <w:rPr>
          <w:sz w:val="24"/>
        </w:rPr>
        <w:t>find_student</w:t>
      </w:r>
      <w:proofErr w:type="spellEnd"/>
      <w:r w:rsidRPr="00216255">
        <w:rPr>
          <w:sz w:val="24"/>
        </w:rPr>
        <w:t>(struct scores *head, char *target);</w:t>
      </w:r>
    </w:p>
    <w:p w14:paraId="54BA53E8" w14:textId="77777777" w:rsidR="00191B7B" w:rsidRPr="00216255" w:rsidRDefault="00191B7B" w:rsidP="00191B7B">
      <w:pPr>
        <w:snapToGrid w:val="0"/>
        <w:spacing w:line="360" w:lineRule="auto"/>
        <w:ind w:firstLineChars="200" w:firstLine="480"/>
        <w:rPr>
          <w:sz w:val="24"/>
        </w:rPr>
      </w:pPr>
      <w:r w:rsidRPr="00216255">
        <w:rPr>
          <w:sz w:val="24"/>
        </w:rPr>
        <w:t xml:space="preserve">void </w:t>
      </w:r>
      <w:proofErr w:type="spellStart"/>
      <w:r w:rsidRPr="00216255">
        <w:rPr>
          <w:sz w:val="24"/>
        </w:rPr>
        <w:t>print_all</w:t>
      </w:r>
      <w:proofErr w:type="spellEnd"/>
      <w:r w:rsidRPr="00216255">
        <w:rPr>
          <w:sz w:val="24"/>
        </w:rPr>
        <w:t>(struct scores *head);</w:t>
      </w:r>
    </w:p>
    <w:p w14:paraId="0B31C37A" w14:textId="77777777" w:rsidR="00191B7B" w:rsidRPr="00216255" w:rsidRDefault="00191B7B" w:rsidP="00191B7B">
      <w:pPr>
        <w:snapToGrid w:val="0"/>
        <w:spacing w:line="360" w:lineRule="auto"/>
        <w:ind w:firstLineChars="200" w:firstLine="480"/>
        <w:rPr>
          <w:sz w:val="24"/>
        </w:rPr>
      </w:pPr>
      <w:r w:rsidRPr="00216255">
        <w:rPr>
          <w:rFonts w:hint="eastAsia"/>
          <w:sz w:val="24"/>
        </w:rPr>
        <w:t xml:space="preserve">void </w:t>
      </w:r>
      <w:proofErr w:type="spellStart"/>
      <w:r w:rsidRPr="00216255">
        <w:rPr>
          <w:rFonts w:hint="eastAsia"/>
          <w:sz w:val="24"/>
        </w:rPr>
        <w:t>sortdata</w:t>
      </w:r>
      <w:proofErr w:type="spellEnd"/>
      <w:r w:rsidRPr="00216255">
        <w:rPr>
          <w:rFonts w:hint="eastAsia"/>
          <w:sz w:val="24"/>
        </w:rPr>
        <w:t>(struct scores *head); //</w:t>
      </w:r>
      <w:r w:rsidRPr="00216255">
        <w:rPr>
          <w:rFonts w:hint="eastAsia"/>
          <w:sz w:val="24"/>
        </w:rPr>
        <w:t>添加排序函数</w:t>
      </w:r>
    </w:p>
    <w:p w14:paraId="0F24CAC8" w14:textId="77777777" w:rsidR="00191B7B" w:rsidRPr="00216255" w:rsidRDefault="00191B7B" w:rsidP="00191B7B">
      <w:pPr>
        <w:snapToGrid w:val="0"/>
        <w:spacing w:line="360" w:lineRule="auto"/>
        <w:ind w:firstLineChars="200" w:firstLine="480"/>
        <w:rPr>
          <w:sz w:val="24"/>
        </w:rPr>
      </w:pPr>
    </w:p>
    <w:p w14:paraId="11841B9F" w14:textId="77777777" w:rsidR="00191B7B" w:rsidRPr="00216255" w:rsidRDefault="00191B7B" w:rsidP="00191B7B">
      <w:pPr>
        <w:snapToGrid w:val="0"/>
        <w:spacing w:line="360" w:lineRule="auto"/>
        <w:ind w:firstLineChars="200" w:firstLine="480"/>
        <w:rPr>
          <w:sz w:val="24"/>
        </w:rPr>
      </w:pPr>
      <w:r w:rsidRPr="00216255">
        <w:rPr>
          <w:sz w:val="24"/>
        </w:rPr>
        <w:t>int main(void)</w:t>
      </w:r>
    </w:p>
    <w:p w14:paraId="142468BF" w14:textId="77777777" w:rsidR="00191B7B" w:rsidRPr="00216255" w:rsidRDefault="00191B7B" w:rsidP="00191B7B">
      <w:pPr>
        <w:snapToGrid w:val="0"/>
        <w:spacing w:line="360" w:lineRule="auto"/>
        <w:ind w:firstLineChars="200" w:firstLine="480"/>
        <w:rPr>
          <w:sz w:val="24"/>
        </w:rPr>
      </w:pPr>
      <w:r w:rsidRPr="00216255">
        <w:rPr>
          <w:sz w:val="24"/>
        </w:rPr>
        <w:t>{</w:t>
      </w:r>
    </w:p>
    <w:p w14:paraId="53D333E3" w14:textId="77777777" w:rsidR="00191B7B" w:rsidRPr="00216255" w:rsidRDefault="00191B7B" w:rsidP="00191B7B">
      <w:pPr>
        <w:snapToGrid w:val="0"/>
        <w:spacing w:line="360" w:lineRule="auto"/>
        <w:ind w:firstLineChars="200" w:firstLine="480"/>
        <w:rPr>
          <w:sz w:val="24"/>
        </w:rPr>
      </w:pPr>
      <w:r w:rsidRPr="00216255">
        <w:rPr>
          <w:sz w:val="24"/>
        </w:rPr>
        <w:t xml:space="preserve">    int choice;</w:t>
      </w:r>
    </w:p>
    <w:p w14:paraId="687A76C3" w14:textId="77777777" w:rsidR="00191B7B" w:rsidRPr="00216255" w:rsidRDefault="00191B7B" w:rsidP="00191B7B">
      <w:pPr>
        <w:snapToGrid w:val="0"/>
        <w:spacing w:line="360" w:lineRule="auto"/>
        <w:ind w:firstLineChars="200" w:firstLine="480"/>
        <w:rPr>
          <w:sz w:val="24"/>
        </w:rPr>
      </w:pPr>
      <w:r w:rsidRPr="00216255">
        <w:rPr>
          <w:sz w:val="24"/>
        </w:rPr>
        <w:t xml:space="preserve">    int flag;</w:t>
      </w:r>
    </w:p>
    <w:p w14:paraId="3D2AF4E0" w14:textId="77777777" w:rsidR="00191B7B" w:rsidRPr="00216255" w:rsidRDefault="00191B7B" w:rsidP="00191B7B">
      <w:pPr>
        <w:snapToGrid w:val="0"/>
        <w:spacing w:line="360" w:lineRule="auto"/>
        <w:ind w:firstLineChars="200" w:firstLine="480"/>
        <w:rPr>
          <w:sz w:val="24"/>
        </w:rPr>
      </w:pPr>
      <w:r w:rsidRPr="00216255">
        <w:rPr>
          <w:sz w:val="24"/>
        </w:rPr>
        <w:t xml:space="preserve">    struct scores *head = NULL, **tail = &amp;head;</w:t>
      </w:r>
    </w:p>
    <w:p w14:paraId="34010DA4" w14:textId="77777777" w:rsidR="00191B7B" w:rsidRPr="00216255" w:rsidRDefault="00191B7B" w:rsidP="00191B7B">
      <w:pPr>
        <w:snapToGrid w:val="0"/>
        <w:spacing w:line="360" w:lineRule="auto"/>
        <w:ind w:firstLineChars="200" w:firstLine="480"/>
        <w:rPr>
          <w:sz w:val="24"/>
        </w:rPr>
      </w:pPr>
      <w:r w:rsidRPr="00216255">
        <w:rPr>
          <w:sz w:val="24"/>
        </w:rPr>
        <w:t xml:space="preserve">    do</w:t>
      </w:r>
    </w:p>
    <w:p w14:paraId="2775255F"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54276A5A" w14:textId="77777777" w:rsidR="00191B7B" w:rsidRPr="00216255" w:rsidRDefault="00191B7B" w:rsidP="00191B7B">
      <w:pPr>
        <w:snapToGrid w:val="0"/>
        <w:spacing w:line="360" w:lineRule="auto"/>
        <w:ind w:firstLineChars="200" w:firstLine="480"/>
        <w:rPr>
          <w:sz w:val="24"/>
        </w:rPr>
      </w:pPr>
      <w:r w:rsidRPr="00216255">
        <w:rPr>
          <w:sz w:val="24"/>
        </w:rPr>
        <w:t xml:space="preserve">        flag = 0;</w:t>
      </w:r>
    </w:p>
    <w:p w14:paraId="0727EB6C"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choose:\n");</w:t>
      </w:r>
    </w:p>
    <w:p w14:paraId="217F30DA"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("1. add student\n");</w:t>
      </w:r>
    </w:p>
    <w:p w14:paraId="2781F1E4"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("2. print information\n");</w:t>
      </w:r>
    </w:p>
    <w:p w14:paraId="3F297160"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("3. print average scores\n");</w:t>
      </w:r>
    </w:p>
    <w:p w14:paraId="33EF3689"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("4. change information\n");</w:t>
      </w:r>
    </w:p>
    <w:p w14:paraId="7B0BE442"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("5. print information and average scores\n");</w:t>
      </w:r>
    </w:p>
    <w:p w14:paraId="1240A48D"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("6. sort data\n");</w:t>
      </w:r>
    </w:p>
    <w:p w14:paraId="54F57057"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("7. quit\n");</w:t>
      </w:r>
    </w:p>
    <w:p w14:paraId="66E39F82"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scanf</w:t>
      </w:r>
      <w:proofErr w:type="spellEnd"/>
      <w:r w:rsidRPr="00216255">
        <w:rPr>
          <w:sz w:val="24"/>
        </w:rPr>
        <w:t>("%d", &amp;choice);</w:t>
      </w:r>
    </w:p>
    <w:p w14:paraId="456B1944" w14:textId="77777777" w:rsidR="00191B7B" w:rsidRPr="00216255" w:rsidRDefault="00191B7B" w:rsidP="00191B7B">
      <w:pPr>
        <w:snapToGrid w:val="0"/>
        <w:spacing w:line="360" w:lineRule="auto"/>
        <w:ind w:firstLineChars="200" w:firstLine="480"/>
        <w:rPr>
          <w:sz w:val="24"/>
        </w:rPr>
      </w:pPr>
      <w:r w:rsidRPr="00216255">
        <w:rPr>
          <w:sz w:val="24"/>
        </w:rPr>
        <w:t xml:space="preserve">        switch (choice)</w:t>
      </w:r>
    </w:p>
    <w:p w14:paraId="38B513C7"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15C49D7A" w14:textId="77777777" w:rsidR="00191B7B" w:rsidRPr="00216255" w:rsidRDefault="00191B7B" w:rsidP="00191B7B">
      <w:pPr>
        <w:snapToGrid w:val="0"/>
        <w:spacing w:line="360" w:lineRule="auto"/>
        <w:ind w:firstLineChars="200" w:firstLine="480"/>
        <w:rPr>
          <w:sz w:val="24"/>
        </w:rPr>
      </w:pPr>
      <w:r w:rsidRPr="00216255">
        <w:rPr>
          <w:sz w:val="24"/>
        </w:rPr>
        <w:t xml:space="preserve">        case 1:</w:t>
      </w:r>
    </w:p>
    <w:p w14:paraId="32D9FF2D"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newstudent</w:t>
      </w:r>
      <w:proofErr w:type="spellEnd"/>
      <w:r w:rsidRPr="00216255">
        <w:rPr>
          <w:sz w:val="24"/>
        </w:rPr>
        <w:t>(tail);</w:t>
      </w:r>
    </w:p>
    <w:p w14:paraId="701F417A" w14:textId="77777777" w:rsidR="00191B7B" w:rsidRPr="00216255" w:rsidRDefault="00191B7B" w:rsidP="00191B7B">
      <w:pPr>
        <w:snapToGrid w:val="0"/>
        <w:spacing w:line="360" w:lineRule="auto"/>
        <w:ind w:firstLineChars="200" w:firstLine="480"/>
        <w:rPr>
          <w:sz w:val="24"/>
        </w:rPr>
      </w:pPr>
      <w:r w:rsidRPr="00216255">
        <w:rPr>
          <w:sz w:val="24"/>
        </w:rPr>
        <w:t xml:space="preserve">            flag = 1;</w:t>
      </w:r>
    </w:p>
    <w:p w14:paraId="7A1FE73E" w14:textId="77777777" w:rsidR="00191B7B" w:rsidRPr="00216255" w:rsidRDefault="00191B7B" w:rsidP="00191B7B">
      <w:pPr>
        <w:snapToGrid w:val="0"/>
        <w:spacing w:line="360" w:lineRule="auto"/>
        <w:ind w:firstLineChars="200" w:firstLine="480"/>
        <w:rPr>
          <w:sz w:val="24"/>
        </w:rPr>
      </w:pPr>
      <w:r w:rsidRPr="00216255">
        <w:rPr>
          <w:sz w:val="24"/>
        </w:rPr>
        <w:lastRenderedPageBreak/>
        <w:t xml:space="preserve">            break;</w:t>
      </w:r>
    </w:p>
    <w:p w14:paraId="34F73487" w14:textId="77777777" w:rsidR="00191B7B" w:rsidRPr="00216255" w:rsidRDefault="00191B7B" w:rsidP="00191B7B">
      <w:pPr>
        <w:snapToGrid w:val="0"/>
        <w:spacing w:line="360" w:lineRule="auto"/>
        <w:ind w:firstLineChars="200" w:firstLine="480"/>
        <w:rPr>
          <w:sz w:val="24"/>
        </w:rPr>
      </w:pPr>
      <w:r w:rsidRPr="00216255">
        <w:rPr>
          <w:sz w:val="24"/>
        </w:rPr>
        <w:t xml:space="preserve">        case 2:</w:t>
      </w:r>
    </w:p>
    <w:p w14:paraId="0AA6F464"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print_info</w:t>
      </w:r>
      <w:proofErr w:type="spellEnd"/>
      <w:r w:rsidRPr="00216255">
        <w:rPr>
          <w:sz w:val="24"/>
        </w:rPr>
        <w:t>(head);</w:t>
      </w:r>
    </w:p>
    <w:p w14:paraId="41FA4F88" w14:textId="77777777" w:rsidR="00191B7B" w:rsidRPr="00216255" w:rsidRDefault="00191B7B" w:rsidP="00191B7B">
      <w:pPr>
        <w:snapToGrid w:val="0"/>
        <w:spacing w:line="360" w:lineRule="auto"/>
        <w:ind w:firstLineChars="200" w:firstLine="480"/>
        <w:rPr>
          <w:sz w:val="24"/>
        </w:rPr>
      </w:pPr>
      <w:r w:rsidRPr="00216255">
        <w:rPr>
          <w:sz w:val="24"/>
        </w:rPr>
        <w:t xml:space="preserve">            break;</w:t>
      </w:r>
    </w:p>
    <w:p w14:paraId="3AC9FEE1" w14:textId="77777777" w:rsidR="00191B7B" w:rsidRPr="00216255" w:rsidRDefault="00191B7B" w:rsidP="00191B7B">
      <w:pPr>
        <w:snapToGrid w:val="0"/>
        <w:spacing w:line="360" w:lineRule="auto"/>
        <w:ind w:firstLineChars="200" w:firstLine="480"/>
        <w:rPr>
          <w:sz w:val="24"/>
        </w:rPr>
      </w:pPr>
      <w:r w:rsidRPr="00216255">
        <w:rPr>
          <w:sz w:val="24"/>
        </w:rPr>
        <w:t xml:space="preserve">        case 3:</w:t>
      </w:r>
    </w:p>
    <w:p w14:paraId="7243DBD8"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print_average</w:t>
      </w:r>
      <w:proofErr w:type="spellEnd"/>
      <w:r w:rsidRPr="00216255">
        <w:rPr>
          <w:sz w:val="24"/>
        </w:rPr>
        <w:t>(head);</w:t>
      </w:r>
    </w:p>
    <w:p w14:paraId="3055F311" w14:textId="77777777" w:rsidR="00191B7B" w:rsidRPr="00216255" w:rsidRDefault="00191B7B" w:rsidP="00191B7B">
      <w:pPr>
        <w:snapToGrid w:val="0"/>
        <w:spacing w:line="360" w:lineRule="auto"/>
        <w:ind w:firstLineChars="200" w:firstLine="480"/>
        <w:rPr>
          <w:sz w:val="24"/>
        </w:rPr>
      </w:pPr>
      <w:r w:rsidRPr="00216255">
        <w:rPr>
          <w:sz w:val="24"/>
        </w:rPr>
        <w:t xml:space="preserve">            break;</w:t>
      </w:r>
    </w:p>
    <w:p w14:paraId="6C5AA7EB" w14:textId="77777777" w:rsidR="00191B7B" w:rsidRPr="00216255" w:rsidRDefault="00191B7B" w:rsidP="00191B7B">
      <w:pPr>
        <w:snapToGrid w:val="0"/>
        <w:spacing w:line="360" w:lineRule="auto"/>
        <w:ind w:firstLineChars="200" w:firstLine="480"/>
        <w:rPr>
          <w:sz w:val="24"/>
        </w:rPr>
      </w:pPr>
      <w:r w:rsidRPr="00216255">
        <w:rPr>
          <w:sz w:val="24"/>
        </w:rPr>
        <w:t xml:space="preserve">        case 4:</w:t>
      </w:r>
    </w:p>
    <w:p w14:paraId="6CE8CCEB"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change_info</w:t>
      </w:r>
      <w:proofErr w:type="spellEnd"/>
      <w:r w:rsidRPr="00216255">
        <w:rPr>
          <w:sz w:val="24"/>
        </w:rPr>
        <w:t>(head);</w:t>
      </w:r>
    </w:p>
    <w:p w14:paraId="3A0A389A" w14:textId="77777777" w:rsidR="00191B7B" w:rsidRPr="00216255" w:rsidRDefault="00191B7B" w:rsidP="00191B7B">
      <w:pPr>
        <w:snapToGrid w:val="0"/>
        <w:spacing w:line="360" w:lineRule="auto"/>
        <w:ind w:firstLineChars="200" w:firstLine="480"/>
        <w:rPr>
          <w:sz w:val="24"/>
        </w:rPr>
      </w:pPr>
      <w:r w:rsidRPr="00216255">
        <w:rPr>
          <w:sz w:val="24"/>
        </w:rPr>
        <w:t xml:space="preserve">            break;</w:t>
      </w:r>
    </w:p>
    <w:p w14:paraId="352A2EB5" w14:textId="77777777" w:rsidR="00191B7B" w:rsidRPr="00216255" w:rsidRDefault="00191B7B" w:rsidP="00191B7B">
      <w:pPr>
        <w:snapToGrid w:val="0"/>
        <w:spacing w:line="360" w:lineRule="auto"/>
        <w:ind w:firstLineChars="200" w:firstLine="480"/>
        <w:rPr>
          <w:sz w:val="24"/>
        </w:rPr>
      </w:pPr>
      <w:r w:rsidRPr="00216255">
        <w:rPr>
          <w:sz w:val="24"/>
        </w:rPr>
        <w:t xml:space="preserve">        case 5:</w:t>
      </w:r>
    </w:p>
    <w:p w14:paraId="2E4EA986"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print_all</w:t>
      </w:r>
      <w:proofErr w:type="spellEnd"/>
      <w:r w:rsidRPr="00216255">
        <w:rPr>
          <w:sz w:val="24"/>
        </w:rPr>
        <w:t>(head);</w:t>
      </w:r>
    </w:p>
    <w:p w14:paraId="1ACA565E" w14:textId="77777777" w:rsidR="00191B7B" w:rsidRPr="00216255" w:rsidRDefault="00191B7B" w:rsidP="00191B7B">
      <w:pPr>
        <w:snapToGrid w:val="0"/>
        <w:spacing w:line="360" w:lineRule="auto"/>
        <w:ind w:firstLineChars="200" w:firstLine="480"/>
        <w:rPr>
          <w:sz w:val="24"/>
        </w:rPr>
      </w:pPr>
      <w:r w:rsidRPr="00216255">
        <w:rPr>
          <w:sz w:val="24"/>
        </w:rPr>
        <w:t xml:space="preserve">            break;</w:t>
      </w:r>
    </w:p>
    <w:p w14:paraId="5F602213" w14:textId="77777777" w:rsidR="00191B7B" w:rsidRPr="00216255" w:rsidRDefault="00191B7B" w:rsidP="00191B7B">
      <w:pPr>
        <w:snapToGrid w:val="0"/>
        <w:spacing w:line="360" w:lineRule="auto"/>
        <w:ind w:firstLineChars="200" w:firstLine="480"/>
        <w:rPr>
          <w:sz w:val="24"/>
        </w:rPr>
      </w:pPr>
      <w:r w:rsidRPr="00216255">
        <w:rPr>
          <w:sz w:val="24"/>
        </w:rPr>
        <w:t xml:space="preserve">        case 6:</w:t>
      </w:r>
    </w:p>
    <w:p w14:paraId="06080926"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sortdata</w:t>
      </w:r>
      <w:proofErr w:type="spellEnd"/>
      <w:r w:rsidRPr="00216255">
        <w:rPr>
          <w:sz w:val="24"/>
        </w:rPr>
        <w:t>(head);</w:t>
      </w:r>
    </w:p>
    <w:p w14:paraId="7D53ACE6" w14:textId="77777777" w:rsidR="00191B7B" w:rsidRPr="00216255" w:rsidRDefault="00191B7B" w:rsidP="00191B7B">
      <w:pPr>
        <w:snapToGrid w:val="0"/>
        <w:spacing w:line="360" w:lineRule="auto"/>
        <w:ind w:firstLineChars="200" w:firstLine="480"/>
        <w:rPr>
          <w:sz w:val="24"/>
        </w:rPr>
      </w:pPr>
      <w:r w:rsidRPr="00216255">
        <w:rPr>
          <w:sz w:val="24"/>
        </w:rPr>
        <w:t xml:space="preserve">            break;</w:t>
      </w:r>
    </w:p>
    <w:p w14:paraId="0E1CF94E" w14:textId="77777777" w:rsidR="00191B7B" w:rsidRPr="00216255" w:rsidRDefault="00191B7B" w:rsidP="00191B7B">
      <w:pPr>
        <w:snapToGrid w:val="0"/>
        <w:spacing w:line="360" w:lineRule="auto"/>
        <w:ind w:firstLineChars="200" w:firstLine="480"/>
        <w:rPr>
          <w:sz w:val="24"/>
        </w:rPr>
      </w:pPr>
      <w:r w:rsidRPr="00216255">
        <w:rPr>
          <w:sz w:val="24"/>
        </w:rPr>
        <w:t xml:space="preserve">        default:</w:t>
      </w:r>
    </w:p>
    <w:p w14:paraId="0894E1A8" w14:textId="77777777" w:rsidR="00191B7B" w:rsidRPr="00216255" w:rsidRDefault="00191B7B" w:rsidP="00191B7B">
      <w:pPr>
        <w:snapToGrid w:val="0"/>
        <w:spacing w:line="360" w:lineRule="auto"/>
        <w:ind w:firstLineChars="200" w:firstLine="480"/>
        <w:rPr>
          <w:sz w:val="24"/>
        </w:rPr>
      </w:pPr>
      <w:r w:rsidRPr="00216255">
        <w:rPr>
          <w:sz w:val="24"/>
        </w:rPr>
        <w:t xml:space="preserve">            return 0;</w:t>
      </w:r>
    </w:p>
    <w:p w14:paraId="52A1A5F9"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1E692749" w14:textId="77777777" w:rsidR="00191B7B" w:rsidRPr="00216255" w:rsidRDefault="00191B7B" w:rsidP="00191B7B">
      <w:pPr>
        <w:snapToGrid w:val="0"/>
        <w:spacing w:line="360" w:lineRule="auto"/>
        <w:ind w:firstLineChars="200" w:firstLine="480"/>
        <w:rPr>
          <w:sz w:val="24"/>
        </w:rPr>
      </w:pPr>
      <w:r w:rsidRPr="00216255">
        <w:rPr>
          <w:sz w:val="24"/>
        </w:rPr>
        <w:t xml:space="preserve">        if (head == NULL)</w:t>
      </w:r>
    </w:p>
    <w:p w14:paraId="4314EF97" w14:textId="77777777" w:rsidR="00191B7B" w:rsidRPr="00216255" w:rsidRDefault="00191B7B" w:rsidP="00191B7B">
      <w:pPr>
        <w:snapToGrid w:val="0"/>
        <w:spacing w:line="360" w:lineRule="auto"/>
        <w:ind w:firstLineChars="200" w:firstLine="480"/>
        <w:rPr>
          <w:sz w:val="24"/>
        </w:rPr>
      </w:pPr>
      <w:r w:rsidRPr="00216255">
        <w:rPr>
          <w:sz w:val="24"/>
        </w:rPr>
        <w:t xml:space="preserve">            head = *tail;</w:t>
      </w:r>
    </w:p>
    <w:p w14:paraId="1538460E" w14:textId="77777777" w:rsidR="00191B7B" w:rsidRPr="00216255" w:rsidRDefault="00191B7B" w:rsidP="00191B7B">
      <w:pPr>
        <w:snapToGrid w:val="0"/>
        <w:spacing w:line="360" w:lineRule="auto"/>
        <w:ind w:firstLineChars="200" w:firstLine="480"/>
        <w:rPr>
          <w:sz w:val="24"/>
        </w:rPr>
      </w:pPr>
      <w:r w:rsidRPr="00216255">
        <w:rPr>
          <w:sz w:val="24"/>
        </w:rPr>
        <w:t xml:space="preserve">        if (flag)</w:t>
      </w:r>
    </w:p>
    <w:p w14:paraId="2AE44487" w14:textId="77777777" w:rsidR="00191B7B" w:rsidRPr="00216255" w:rsidRDefault="00191B7B" w:rsidP="00191B7B">
      <w:pPr>
        <w:snapToGrid w:val="0"/>
        <w:spacing w:line="360" w:lineRule="auto"/>
        <w:ind w:firstLineChars="200" w:firstLine="480"/>
        <w:rPr>
          <w:sz w:val="24"/>
        </w:rPr>
      </w:pPr>
      <w:r w:rsidRPr="00216255">
        <w:rPr>
          <w:sz w:val="24"/>
        </w:rPr>
        <w:t xml:space="preserve">            tail = &amp;(*tail)-&gt;next;</w:t>
      </w:r>
    </w:p>
    <w:p w14:paraId="1225C6CA" w14:textId="77777777" w:rsidR="00191B7B" w:rsidRPr="00216255" w:rsidRDefault="00191B7B" w:rsidP="00191B7B">
      <w:pPr>
        <w:snapToGrid w:val="0"/>
        <w:spacing w:line="360" w:lineRule="auto"/>
        <w:ind w:firstLineChars="200" w:firstLine="480"/>
        <w:rPr>
          <w:sz w:val="24"/>
        </w:rPr>
      </w:pPr>
      <w:r w:rsidRPr="00216255">
        <w:rPr>
          <w:sz w:val="24"/>
        </w:rPr>
        <w:t xml:space="preserve">    } while (choice != 7);</w:t>
      </w:r>
    </w:p>
    <w:p w14:paraId="4E47DB65" w14:textId="77777777" w:rsidR="00191B7B" w:rsidRPr="00216255" w:rsidRDefault="00191B7B" w:rsidP="00191B7B">
      <w:pPr>
        <w:snapToGrid w:val="0"/>
        <w:spacing w:line="360" w:lineRule="auto"/>
        <w:ind w:firstLineChars="200" w:firstLine="480"/>
        <w:rPr>
          <w:sz w:val="24"/>
        </w:rPr>
      </w:pPr>
      <w:r w:rsidRPr="00216255">
        <w:rPr>
          <w:sz w:val="24"/>
        </w:rPr>
        <w:t xml:space="preserve">    return 0;</w:t>
      </w:r>
    </w:p>
    <w:p w14:paraId="35B88B62" w14:textId="77777777" w:rsidR="00191B7B" w:rsidRPr="00216255" w:rsidRDefault="00191B7B" w:rsidP="00191B7B">
      <w:pPr>
        <w:snapToGrid w:val="0"/>
        <w:spacing w:line="360" w:lineRule="auto"/>
        <w:ind w:firstLineChars="200" w:firstLine="480"/>
        <w:rPr>
          <w:sz w:val="24"/>
        </w:rPr>
      </w:pPr>
      <w:r w:rsidRPr="00216255">
        <w:rPr>
          <w:sz w:val="24"/>
        </w:rPr>
        <w:t>}</w:t>
      </w:r>
    </w:p>
    <w:p w14:paraId="03C7F257" w14:textId="77777777" w:rsidR="00191B7B" w:rsidRPr="00216255" w:rsidRDefault="00191B7B" w:rsidP="00191B7B">
      <w:pPr>
        <w:snapToGrid w:val="0"/>
        <w:spacing w:line="360" w:lineRule="auto"/>
        <w:ind w:firstLineChars="200" w:firstLine="480"/>
        <w:rPr>
          <w:sz w:val="24"/>
        </w:rPr>
      </w:pPr>
      <w:r w:rsidRPr="00216255">
        <w:rPr>
          <w:sz w:val="24"/>
        </w:rPr>
        <w:t xml:space="preserve">void </w:t>
      </w:r>
      <w:proofErr w:type="spellStart"/>
      <w:r w:rsidRPr="00216255">
        <w:rPr>
          <w:sz w:val="24"/>
        </w:rPr>
        <w:t>newstudent</w:t>
      </w:r>
      <w:proofErr w:type="spellEnd"/>
      <w:r w:rsidRPr="00216255">
        <w:rPr>
          <w:sz w:val="24"/>
        </w:rPr>
        <w:t>(struct scores **head)</w:t>
      </w:r>
    </w:p>
    <w:p w14:paraId="28A8AEE0" w14:textId="77777777" w:rsidR="00191B7B" w:rsidRPr="00216255" w:rsidRDefault="00191B7B" w:rsidP="00191B7B">
      <w:pPr>
        <w:snapToGrid w:val="0"/>
        <w:spacing w:line="360" w:lineRule="auto"/>
        <w:ind w:firstLineChars="200" w:firstLine="480"/>
        <w:rPr>
          <w:sz w:val="24"/>
        </w:rPr>
      </w:pPr>
      <w:r w:rsidRPr="00216255">
        <w:rPr>
          <w:sz w:val="24"/>
        </w:rPr>
        <w:t>{</w:t>
      </w:r>
    </w:p>
    <w:p w14:paraId="6A4994D9" w14:textId="77777777" w:rsidR="00191B7B" w:rsidRPr="00216255" w:rsidRDefault="00191B7B" w:rsidP="00191B7B">
      <w:pPr>
        <w:snapToGrid w:val="0"/>
        <w:spacing w:line="360" w:lineRule="auto"/>
        <w:ind w:firstLineChars="200" w:firstLine="480"/>
        <w:rPr>
          <w:sz w:val="24"/>
        </w:rPr>
      </w:pPr>
      <w:r w:rsidRPr="00216255">
        <w:rPr>
          <w:sz w:val="24"/>
        </w:rPr>
        <w:t xml:space="preserve">    struct scores *p = (struct scores *)malloc(</w:t>
      </w:r>
      <w:proofErr w:type="spellStart"/>
      <w:r w:rsidRPr="00216255">
        <w:rPr>
          <w:sz w:val="24"/>
        </w:rPr>
        <w:t>sizeof</w:t>
      </w:r>
      <w:proofErr w:type="spellEnd"/>
      <w:r w:rsidRPr="00216255">
        <w:rPr>
          <w:sz w:val="24"/>
        </w:rPr>
        <w:t>(struct scores));</w:t>
      </w:r>
    </w:p>
    <w:p w14:paraId="23E041FE"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enter the card number of student:\n");</w:t>
      </w:r>
    </w:p>
    <w:p w14:paraId="6D507C18"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scanf</w:t>
      </w:r>
      <w:proofErr w:type="spellEnd"/>
      <w:r w:rsidRPr="00216255">
        <w:rPr>
          <w:sz w:val="24"/>
        </w:rPr>
        <w:t>("%s", p-&gt;</w:t>
      </w:r>
      <w:proofErr w:type="spellStart"/>
      <w:r w:rsidRPr="00216255">
        <w:rPr>
          <w:sz w:val="24"/>
        </w:rPr>
        <w:t>card_num</w:t>
      </w:r>
      <w:proofErr w:type="spellEnd"/>
      <w:r w:rsidRPr="00216255">
        <w:rPr>
          <w:sz w:val="24"/>
        </w:rPr>
        <w:t>);</w:t>
      </w:r>
    </w:p>
    <w:p w14:paraId="43B5A838"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enter the student's name:\n");</w:t>
      </w:r>
    </w:p>
    <w:p w14:paraId="2B033DCB"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scanf</w:t>
      </w:r>
      <w:proofErr w:type="spellEnd"/>
      <w:r w:rsidRPr="00216255">
        <w:rPr>
          <w:sz w:val="24"/>
        </w:rPr>
        <w:t>("%s", p-&gt;name);</w:t>
      </w:r>
    </w:p>
    <w:p w14:paraId="3666593B"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enter the score of math:\n");</w:t>
      </w:r>
    </w:p>
    <w:p w14:paraId="0F7A0706" w14:textId="77777777" w:rsidR="00191B7B" w:rsidRPr="00216255" w:rsidRDefault="00191B7B" w:rsidP="00191B7B">
      <w:pPr>
        <w:snapToGrid w:val="0"/>
        <w:spacing w:line="360" w:lineRule="auto"/>
        <w:ind w:firstLineChars="200" w:firstLine="480"/>
        <w:rPr>
          <w:sz w:val="24"/>
        </w:rPr>
      </w:pPr>
      <w:r w:rsidRPr="00216255">
        <w:rPr>
          <w:sz w:val="24"/>
        </w:rPr>
        <w:lastRenderedPageBreak/>
        <w:t xml:space="preserve">    </w:t>
      </w:r>
      <w:proofErr w:type="spellStart"/>
      <w:r w:rsidRPr="00216255">
        <w:rPr>
          <w:sz w:val="24"/>
        </w:rPr>
        <w:t>scanf</w:t>
      </w:r>
      <w:proofErr w:type="spellEnd"/>
      <w:r w:rsidRPr="00216255">
        <w:rPr>
          <w:sz w:val="24"/>
        </w:rPr>
        <w:t>("%d", &amp;p-&gt;math);</w:t>
      </w:r>
    </w:p>
    <w:p w14:paraId="576C3BCF"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enter the score of English:\n");</w:t>
      </w:r>
    </w:p>
    <w:p w14:paraId="6E3F4ABD"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scanf</w:t>
      </w:r>
      <w:proofErr w:type="spellEnd"/>
      <w:r w:rsidRPr="00216255">
        <w:rPr>
          <w:sz w:val="24"/>
        </w:rPr>
        <w:t>("%d", &amp;p-&gt;</w:t>
      </w:r>
      <w:proofErr w:type="spellStart"/>
      <w:r w:rsidRPr="00216255">
        <w:rPr>
          <w:sz w:val="24"/>
        </w:rPr>
        <w:t>english</w:t>
      </w:r>
      <w:proofErr w:type="spellEnd"/>
      <w:r w:rsidRPr="00216255">
        <w:rPr>
          <w:sz w:val="24"/>
        </w:rPr>
        <w:t>);</w:t>
      </w:r>
    </w:p>
    <w:p w14:paraId="0D232D00"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enter the score of physics:\n");</w:t>
      </w:r>
    </w:p>
    <w:p w14:paraId="198201B0"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scanf</w:t>
      </w:r>
      <w:proofErr w:type="spellEnd"/>
      <w:r w:rsidRPr="00216255">
        <w:rPr>
          <w:sz w:val="24"/>
        </w:rPr>
        <w:t>("%d", &amp;p-&gt;physics);</w:t>
      </w:r>
    </w:p>
    <w:p w14:paraId="2B87889E"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 xml:space="preserve">("Please enter the score of </w:t>
      </w:r>
      <w:proofErr w:type="spellStart"/>
      <w:r w:rsidRPr="00216255">
        <w:rPr>
          <w:sz w:val="24"/>
        </w:rPr>
        <w:t>c_language</w:t>
      </w:r>
      <w:proofErr w:type="spellEnd"/>
      <w:r w:rsidRPr="00216255">
        <w:rPr>
          <w:sz w:val="24"/>
        </w:rPr>
        <w:t>:\n");</w:t>
      </w:r>
    </w:p>
    <w:p w14:paraId="0990DA69"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scanf</w:t>
      </w:r>
      <w:proofErr w:type="spellEnd"/>
      <w:r w:rsidRPr="00216255">
        <w:rPr>
          <w:sz w:val="24"/>
        </w:rPr>
        <w:t>("%d", &amp;p-&gt;</w:t>
      </w:r>
      <w:proofErr w:type="spellStart"/>
      <w:r w:rsidRPr="00216255">
        <w:rPr>
          <w:sz w:val="24"/>
        </w:rPr>
        <w:t>c_lan</w:t>
      </w:r>
      <w:proofErr w:type="spellEnd"/>
      <w:r w:rsidRPr="00216255">
        <w:rPr>
          <w:sz w:val="24"/>
        </w:rPr>
        <w:t>);</w:t>
      </w:r>
    </w:p>
    <w:p w14:paraId="1517ACCA" w14:textId="77777777" w:rsidR="00191B7B" w:rsidRPr="00216255" w:rsidRDefault="00191B7B" w:rsidP="00191B7B">
      <w:pPr>
        <w:snapToGrid w:val="0"/>
        <w:spacing w:line="360" w:lineRule="auto"/>
        <w:ind w:firstLineChars="200" w:firstLine="480"/>
        <w:rPr>
          <w:sz w:val="24"/>
        </w:rPr>
      </w:pPr>
      <w:r w:rsidRPr="00216255">
        <w:rPr>
          <w:sz w:val="24"/>
        </w:rPr>
        <w:t xml:space="preserve">    p-&gt;next = NULL;</w:t>
      </w:r>
    </w:p>
    <w:p w14:paraId="484C6F2A" w14:textId="77777777" w:rsidR="00191B7B" w:rsidRPr="00216255" w:rsidRDefault="00191B7B" w:rsidP="00191B7B">
      <w:pPr>
        <w:snapToGrid w:val="0"/>
        <w:spacing w:line="360" w:lineRule="auto"/>
        <w:ind w:firstLineChars="200" w:firstLine="480"/>
        <w:rPr>
          <w:sz w:val="24"/>
        </w:rPr>
      </w:pPr>
      <w:r w:rsidRPr="00216255">
        <w:rPr>
          <w:sz w:val="24"/>
        </w:rPr>
        <w:t xml:space="preserve">    *head = p;</w:t>
      </w:r>
    </w:p>
    <w:p w14:paraId="3751776C" w14:textId="77777777" w:rsidR="00191B7B" w:rsidRPr="00216255" w:rsidRDefault="00191B7B" w:rsidP="00191B7B">
      <w:pPr>
        <w:snapToGrid w:val="0"/>
        <w:spacing w:line="360" w:lineRule="auto"/>
        <w:ind w:firstLineChars="200" w:firstLine="480"/>
        <w:rPr>
          <w:sz w:val="24"/>
        </w:rPr>
      </w:pPr>
      <w:r w:rsidRPr="00216255">
        <w:rPr>
          <w:sz w:val="24"/>
        </w:rPr>
        <w:t>}</w:t>
      </w:r>
    </w:p>
    <w:p w14:paraId="4B5F49EB" w14:textId="77777777" w:rsidR="00191B7B" w:rsidRPr="00216255" w:rsidRDefault="00191B7B" w:rsidP="00191B7B">
      <w:pPr>
        <w:snapToGrid w:val="0"/>
        <w:spacing w:line="360" w:lineRule="auto"/>
        <w:ind w:firstLineChars="200" w:firstLine="480"/>
        <w:rPr>
          <w:sz w:val="24"/>
        </w:rPr>
      </w:pPr>
      <w:r w:rsidRPr="00216255">
        <w:rPr>
          <w:sz w:val="24"/>
        </w:rPr>
        <w:t xml:space="preserve">void </w:t>
      </w:r>
      <w:proofErr w:type="spellStart"/>
      <w:r w:rsidRPr="00216255">
        <w:rPr>
          <w:sz w:val="24"/>
        </w:rPr>
        <w:t>print_info</w:t>
      </w:r>
      <w:proofErr w:type="spellEnd"/>
      <w:r w:rsidRPr="00216255">
        <w:rPr>
          <w:sz w:val="24"/>
        </w:rPr>
        <w:t>(struct scores *head)</w:t>
      </w:r>
    </w:p>
    <w:p w14:paraId="21A3947D" w14:textId="77777777" w:rsidR="00191B7B" w:rsidRPr="00216255" w:rsidRDefault="00191B7B" w:rsidP="00191B7B">
      <w:pPr>
        <w:snapToGrid w:val="0"/>
        <w:spacing w:line="360" w:lineRule="auto"/>
        <w:ind w:firstLineChars="200" w:firstLine="480"/>
        <w:rPr>
          <w:sz w:val="24"/>
        </w:rPr>
      </w:pPr>
      <w:r w:rsidRPr="00216255">
        <w:rPr>
          <w:sz w:val="24"/>
        </w:rPr>
        <w:t>{</w:t>
      </w:r>
    </w:p>
    <w:p w14:paraId="1B844A44" w14:textId="77777777" w:rsidR="00191B7B" w:rsidRPr="00216255" w:rsidRDefault="00191B7B" w:rsidP="00191B7B">
      <w:pPr>
        <w:snapToGrid w:val="0"/>
        <w:spacing w:line="360" w:lineRule="auto"/>
        <w:ind w:firstLineChars="200" w:firstLine="480"/>
        <w:rPr>
          <w:sz w:val="24"/>
        </w:rPr>
      </w:pPr>
      <w:r w:rsidRPr="00216255">
        <w:rPr>
          <w:sz w:val="24"/>
        </w:rPr>
        <w:t xml:space="preserve">    while (head)</w:t>
      </w:r>
    </w:p>
    <w:p w14:paraId="3D21D7CA"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566025FD"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w:t>
      </w:r>
      <w:proofErr w:type="spellStart"/>
      <w:r w:rsidRPr="00216255">
        <w:rPr>
          <w:sz w:val="24"/>
        </w:rPr>
        <w:t>card_num</w:t>
      </w:r>
      <w:proofErr w:type="spellEnd"/>
      <w:r w:rsidRPr="00216255">
        <w:rPr>
          <w:sz w:val="24"/>
        </w:rPr>
        <w:t>: %s\n", head-&gt;</w:t>
      </w:r>
      <w:proofErr w:type="spellStart"/>
      <w:r w:rsidRPr="00216255">
        <w:rPr>
          <w:sz w:val="24"/>
        </w:rPr>
        <w:t>card_num</w:t>
      </w:r>
      <w:proofErr w:type="spellEnd"/>
      <w:r w:rsidRPr="00216255">
        <w:rPr>
          <w:sz w:val="24"/>
        </w:rPr>
        <w:t>);</w:t>
      </w:r>
    </w:p>
    <w:p w14:paraId="419E514C"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("name: %s\n", head-&gt;name);</w:t>
      </w:r>
    </w:p>
    <w:p w14:paraId="71A1AA25"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("math: %d\n", head-&gt;math);</w:t>
      </w:r>
    </w:p>
    <w:p w14:paraId="62094FF7"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("English: %d\n", head-&gt;</w:t>
      </w:r>
      <w:proofErr w:type="spellStart"/>
      <w:r w:rsidRPr="00216255">
        <w:rPr>
          <w:sz w:val="24"/>
        </w:rPr>
        <w:t>english</w:t>
      </w:r>
      <w:proofErr w:type="spellEnd"/>
      <w:r w:rsidRPr="00216255">
        <w:rPr>
          <w:sz w:val="24"/>
        </w:rPr>
        <w:t>);</w:t>
      </w:r>
    </w:p>
    <w:p w14:paraId="1A4DA0C2"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("Physics: %d\n", head-&gt;physics);</w:t>
      </w:r>
    </w:p>
    <w:p w14:paraId="2F1CE6C7"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("c language: %d\n\n", head-&gt;</w:t>
      </w:r>
      <w:proofErr w:type="spellStart"/>
      <w:r w:rsidRPr="00216255">
        <w:rPr>
          <w:sz w:val="24"/>
        </w:rPr>
        <w:t>c_lan</w:t>
      </w:r>
      <w:proofErr w:type="spellEnd"/>
      <w:r w:rsidRPr="00216255">
        <w:rPr>
          <w:sz w:val="24"/>
        </w:rPr>
        <w:t>);</w:t>
      </w:r>
    </w:p>
    <w:p w14:paraId="02CE31E5" w14:textId="77777777" w:rsidR="00191B7B" w:rsidRPr="00216255" w:rsidRDefault="00191B7B" w:rsidP="00191B7B">
      <w:pPr>
        <w:snapToGrid w:val="0"/>
        <w:spacing w:line="360" w:lineRule="auto"/>
        <w:ind w:firstLineChars="200" w:firstLine="480"/>
        <w:rPr>
          <w:sz w:val="24"/>
        </w:rPr>
      </w:pPr>
      <w:r w:rsidRPr="00216255">
        <w:rPr>
          <w:sz w:val="24"/>
        </w:rPr>
        <w:t xml:space="preserve">        head = head-&gt;next;</w:t>
      </w:r>
    </w:p>
    <w:p w14:paraId="3B5CCA40"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71C7CB99" w14:textId="77777777" w:rsidR="00191B7B" w:rsidRPr="00216255" w:rsidRDefault="00191B7B" w:rsidP="00191B7B">
      <w:pPr>
        <w:snapToGrid w:val="0"/>
        <w:spacing w:line="360" w:lineRule="auto"/>
        <w:ind w:firstLineChars="200" w:firstLine="480"/>
        <w:rPr>
          <w:sz w:val="24"/>
        </w:rPr>
      </w:pPr>
      <w:r w:rsidRPr="00216255">
        <w:rPr>
          <w:sz w:val="24"/>
        </w:rPr>
        <w:t>}</w:t>
      </w:r>
    </w:p>
    <w:p w14:paraId="18DA8EF7" w14:textId="77777777" w:rsidR="00191B7B" w:rsidRPr="00216255" w:rsidRDefault="00191B7B" w:rsidP="00191B7B">
      <w:pPr>
        <w:snapToGrid w:val="0"/>
        <w:spacing w:line="360" w:lineRule="auto"/>
        <w:ind w:firstLineChars="200" w:firstLine="480"/>
        <w:rPr>
          <w:sz w:val="24"/>
        </w:rPr>
      </w:pPr>
      <w:r w:rsidRPr="00216255">
        <w:rPr>
          <w:sz w:val="24"/>
        </w:rPr>
        <w:t xml:space="preserve">void </w:t>
      </w:r>
      <w:proofErr w:type="spellStart"/>
      <w:r w:rsidRPr="00216255">
        <w:rPr>
          <w:sz w:val="24"/>
        </w:rPr>
        <w:t>print_average</w:t>
      </w:r>
      <w:proofErr w:type="spellEnd"/>
      <w:r w:rsidRPr="00216255">
        <w:rPr>
          <w:sz w:val="24"/>
        </w:rPr>
        <w:t>(struct scores *head)</w:t>
      </w:r>
    </w:p>
    <w:p w14:paraId="13AB603E" w14:textId="77777777" w:rsidR="00191B7B" w:rsidRPr="00216255" w:rsidRDefault="00191B7B" w:rsidP="00191B7B">
      <w:pPr>
        <w:snapToGrid w:val="0"/>
        <w:spacing w:line="360" w:lineRule="auto"/>
        <w:ind w:firstLineChars="200" w:firstLine="480"/>
        <w:rPr>
          <w:sz w:val="24"/>
        </w:rPr>
      </w:pPr>
      <w:r w:rsidRPr="00216255">
        <w:rPr>
          <w:sz w:val="24"/>
        </w:rPr>
        <w:t>{</w:t>
      </w:r>
    </w:p>
    <w:p w14:paraId="3097DB14" w14:textId="77777777" w:rsidR="00191B7B" w:rsidRPr="00216255" w:rsidRDefault="00191B7B" w:rsidP="00191B7B">
      <w:pPr>
        <w:snapToGrid w:val="0"/>
        <w:spacing w:line="360" w:lineRule="auto"/>
        <w:ind w:firstLineChars="200" w:firstLine="480"/>
        <w:rPr>
          <w:sz w:val="24"/>
        </w:rPr>
      </w:pPr>
      <w:r w:rsidRPr="00216255">
        <w:rPr>
          <w:sz w:val="24"/>
        </w:rPr>
        <w:t xml:space="preserve">    int sum;</w:t>
      </w:r>
    </w:p>
    <w:p w14:paraId="4CBC5CB7" w14:textId="77777777" w:rsidR="00191B7B" w:rsidRPr="00216255" w:rsidRDefault="00191B7B" w:rsidP="00191B7B">
      <w:pPr>
        <w:snapToGrid w:val="0"/>
        <w:spacing w:line="360" w:lineRule="auto"/>
        <w:ind w:firstLineChars="200" w:firstLine="480"/>
        <w:rPr>
          <w:sz w:val="24"/>
        </w:rPr>
      </w:pPr>
      <w:r w:rsidRPr="00216255">
        <w:rPr>
          <w:sz w:val="24"/>
        </w:rPr>
        <w:t xml:space="preserve">    while (head)</w:t>
      </w:r>
    </w:p>
    <w:p w14:paraId="713DB923"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67F459B1" w14:textId="77777777" w:rsidR="00191B7B" w:rsidRPr="00216255" w:rsidRDefault="00191B7B" w:rsidP="00191B7B">
      <w:pPr>
        <w:snapToGrid w:val="0"/>
        <w:spacing w:line="360" w:lineRule="auto"/>
        <w:ind w:firstLineChars="200" w:firstLine="480"/>
        <w:rPr>
          <w:sz w:val="24"/>
        </w:rPr>
      </w:pPr>
      <w:r w:rsidRPr="00216255">
        <w:rPr>
          <w:sz w:val="24"/>
        </w:rPr>
        <w:t xml:space="preserve">        sum = 0;</w:t>
      </w:r>
    </w:p>
    <w:p w14:paraId="2421BD62" w14:textId="77777777" w:rsidR="00191B7B" w:rsidRPr="00216255" w:rsidRDefault="00191B7B" w:rsidP="00191B7B">
      <w:pPr>
        <w:snapToGrid w:val="0"/>
        <w:spacing w:line="360" w:lineRule="auto"/>
        <w:ind w:firstLineChars="200" w:firstLine="480"/>
        <w:rPr>
          <w:sz w:val="24"/>
        </w:rPr>
      </w:pPr>
      <w:r w:rsidRPr="00216255">
        <w:rPr>
          <w:sz w:val="24"/>
        </w:rPr>
        <w:t xml:space="preserve">        sum += head-&gt;</w:t>
      </w:r>
      <w:proofErr w:type="spellStart"/>
      <w:r w:rsidRPr="00216255">
        <w:rPr>
          <w:sz w:val="24"/>
        </w:rPr>
        <w:t>english</w:t>
      </w:r>
      <w:proofErr w:type="spellEnd"/>
      <w:r w:rsidRPr="00216255">
        <w:rPr>
          <w:sz w:val="24"/>
        </w:rPr>
        <w:t>;</w:t>
      </w:r>
    </w:p>
    <w:p w14:paraId="3D6B2986" w14:textId="77777777" w:rsidR="00191B7B" w:rsidRPr="00216255" w:rsidRDefault="00191B7B" w:rsidP="00191B7B">
      <w:pPr>
        <w:snapToGrid w:val="0"/>
        <w:spacing w:line="360" w:lineRule="auto"/>
        <w:ind w:firstLineChars="200" w:firstLine="480"/>
        <w:rPr>
          <w:sz w:val="24"/>
        </w:rPr>
      </w:pPr>
      <w:r w:rsidRPr="00216255">
        <w:rPr>
          <w:sz w:val="24"/>
        </w:rPr>
        <w:t xml:space="preserve">        sum += head-&gt;math;</w:t>
      </w:r>
    </w:p>
    <w:p w14:paraId="5324DA1D" w14:textId="77777777" w:rsidR="00191B7B" w:rsidRPr="00216255" w:rsidRDefault="00191B7B" w:rsidP="00191B7B">
      <w:pPr>
        <w:snapToGrid w:val="0"/>
        <w:spacing w:line="360" w:lineRule="auto"/>
        <w:ind w:firstLineChars="200" w:firstLine="480"/>
        <w:rPr>
          <w:sz w:val="24"/>
        </w:rPr>
      </w:pPr>
      <w:r w:rsidRPr="00216255">
        <w:rPr>
          <w:sz w:val="24"/>
        </w:rPr>
        <w:t xml:space="preserve">        sum += head-&gt;physics;</w:t>
      </w:r>
    </w:p>
    <w:p w14:paraId="47D05B9B" w14:textId="77777777" w:rsidR="00191B7B" w:rsidRPr="00216255" w:rsidRDefault="00191B7B" w:rsidP="00191B7B">
      <w:pPr>
        <w:snapToGrid w:val="0"/>
        <w:spacing w:line="360" w:lineRule="auto"/>
        <w:ind w:firstLineChars="200" w:firstLine="480"/>
        <w:rPr>
          <w:sz w:val="24"/>
        </w:rPr>
      </w:pPr>
      <w:r w:rsidRPr="00216255">
        <w:rPr>
          <w:sz w:val="24"/>
        </w:rPr>
        <w:t xml:space="preserve">        sum += head-&gt;</w:t>
      </w:r>
      <w:proofErr w:type="spellStart"/>
      <w:r w:rsidRPr="00216255">
        <w:rPr>
          <w:sz w:val="24"/>
        </w:rPr>
        <w:t>c_lan</w:t>
      </w:r>
      <w:proofErr w:type="spellEnd"/>
      <w:r w:rsidRPr="00216255">
        <w:rPr>
          <w:sz w:val="24"/>
        </w:rPr>
        <w:t>;</w:t>
      </w:r>
    </w:p>
    <w:p w14:paraId="1F5737AE"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("The average score of %s is %.2f\n", head-&gt;name, sum / 4.0);</w:t>
      </w:r>
    </w:p>
    <w:p w14:paraId="6FFFD70A" w14:textId="77777777" w:rsidR="00191B7B" w:rsidRPr="00216255" w:rsidRDefault="00191B7B" w:rsidP="00191B7B">
      <w:pPr>
        <w:snapToGrid w:val="0"/>
        <w:spacing w:line="360" w:lineRule="auto"/>
        <w:ind w:firstLineChars="200" w:firstLine="480"/>
        <w:rPr>
          <w:sz w:val="24"/>
        </w:rPr>
      </w:pPr>
      <w:r w:rsidRPr="00216255">
        <w:rPr>
          <w:sz w:val="24"/>
        </w:rPr>
        <w:lastRenderedPageBreak/>
        <w:t xml:space="preserve">        head = head-&gt;next;</w:t>
      </w:r>
    </w:p>
    <w:p w14:paraId="44E989C0"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4E5672FA"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("\n");</w:t>
      </w:r>
    </w:p>
    <w:p w14:paraId="6585ADB2" w14:textId="77777777" w:rsidR="00191B7B" w:rsidRPr="00216255" w:rsidRDefault="00191B7B" w:rsidP="00191B7B">
      <w:pPr>
        <w:snapToGrid w:val="0"/>
        <w:spacing w:line="360" w:lineRule="auto"/>
        <w:ind w:firstLineChars="200" w:firstLine="480"/>
        <w:rPr>
          <w:sz w:val="24"/>
        </w:rPr>
      </w:pPr>
      <w:r w:rsidRPr="00216255">
        <w:rPr>
          <w:sz w:val="24"/>
        </w:rPr>
        <w:t>}</w:t>
      </w:r>
    </w:p>
    <w:p w14:paraId="54656D70" w14:textId="77777777" w:rsidR="00191B7B" w:rsidRPr="00216255" w:rsidRDefault="00191B7B" w:rsidP="00191B7B">
      <w:pPr>
        <w:snapToGrid w:val="0"/>
        <w:spacing w:line="360" w:lineRule="auto"/>
        <w:ind w:firstLineChars="200" w:firstLine="480"/>
        <w:rPr>
          <w:sz w:val="24"/>
        </w:rPr>
      </w:pPr>
      <w:r w:rsidRPr="00216255">
        <w:rPr>
          <w:sz w:val="24"/>
        </w:rPr>
        <w:t xml:space="preserve">void </w:t>
      </w:r>
      <w:proofErr w:type="spellStart"/>
      <w:r w:rsidRPr="00216255">
        <w:rPr>
          <w:sz w:val="24"/>
        </w:rPr>
        <w:t>change_info</w:t>
      </w:r>
      <w:proofErr w:type="spellEnd"/>
      <w:r w:rsidRPr="00216255">
        <w:rPr>
          <w:sz w:val="24"/>
        </w:rPr>
        <w:t>(struct scores *head)</w:t>
      </w:r>
    </w:p>
    <w:p w14:paraId="5224517B" w14:textId="77777777" w:rsidR="00191B7B" w:rsidRPr="00216255" w:rsidRDefault="00191B7B" w:rsidP="00191B7B">
      <w:pPr>
        <w:snapToGrid w:val="0"/>
        <w:spacing w:line="360" w:lineRule="auto"/>
        <w:ind w:firstLineChars="200" w:firstLine="480"/>
        <w:rPr>
          <w:sz w:val="24"/>
        </w:rPr>
      </w:pPr>
      <w:r w:rsidRPr="00216255">
        <w:rPr>
          <w:sz w:val="24"/>
        </w:rPr>
        <w:t>{</w:t>
      </w:r>
    </w:p>
    <w:p w14:paraId="5656B5D2" w14:textId="77777777" w:rsidR="00191B7B" w:rsidRPr="00216255" w:rsidRDefault="00191B7B" w:rsidP="00191B7B">
      <w:pPr>
        <w:snapToGrid w:val="0"/>
        <w:spacing w:line="360" w:lineRule="auto"/>
        <w:ind w:firstLineChars="200" w:firstLine="480"/>
        <w:rPr>
          <w:sz w:val="24"/>
        </w:rPr>
      </w:pPr>
      <w:r w:rsidRPr="00216255">
        <w:rPr>
          <w:sz w:val="24"/>
        </w:rPr>
        <w:t xml:space="preserve">    char target[10];</w:t>
      </w:r>
    </w:p>
    <w:p w14:paraId="578A26D5" w14:textId="77777777" w:rsidR="00191B7B" w:rsidRPr="00216255" w:rsidRDefault="00191B7B" w:rsidP="00191B7B">
      <w:pPr>
        <w:snapToGrid w:val="0"/>
        <w:spacing w:line="360" w:lineRule="auto"/>
        <w:ind w:firstLineChars="200" w:firstLine="480"/>
        <w:rPr>
          <w:sz w:val="24"/>
        </w:rPr>
      </w:pPr>
      <w:r w:rsidRPr="00216255">
        <w:rPr>
          <w:sz w:val="24"/>
        </w:rPr>
        <w:t xml:space="preserve">    int choice;</w:t>
      </w:r>
    </w:p>
    <w:p w14:paraId="6A00A8A5" w14:textId="77777777" w:rsidR="00191B7B" w:rsidRPr="00216255" w:rsidRDefault="00191B7B" w:rsidP="00191B7B">
      <w:pPr>
        <w:snapToGrid w:val="0"/>
        <w:spacing w:line="360" w:lineRule="auto"/>
        <w:ind w:firstLineChars="200" w:firstLine="480"/>
        <w:rPr>
          <w:sz w:val="24"/>
        </w:rPr>
      </w:pPr>
      <w:r w:rsidRPr="00216255">
        <w:rPr>
          <w:sz w:val="24"/>
        </w:rPr>
        <w:t xml:space="preserve">    int data;</w:t>
      </w:r>
    </w:p>
    <w:p w14:paraId="3652B808"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enter the name of the wanted student:\n");</w:t>
      </w:r>
    </w:p>
    <w:p w14:paraId="1E6AC893"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scanf</w:t>
      </w:r>
      <w:proofErr w:type="spellEnd"/>
      <w:r w:rsidRPr="00216255">
        <w:rPr>
          <w:sz w:val="24"/>
        </w:rPr>
        <w:t>("%s", target);</w:t>
      </w:r>
    </w:p>
    <w:p w14:paraId="019D75B0" w14:textId="77777777" w:rsidR="00191B7B" w:rsidRPr="00216255" w:rsidRDefault="00191B7B" w:rsidP="00191B7B">
      <w:pPr>
        <w:snapToGrid w:val="0"/>
        <w:spacing w:line="360" w:lineRule="auto"/>
        <w:ind w:firstLineChars="200" w:firstLine="480"/>
        <w:rPr>
          <w:sz w:val="24"/>
        </w:rPr>
      </w:pPr>
      <w:r w:rsidRPr="00216255">
        <w:rPr>
          <w:sz w:val="24"/>
        </w:rPr>
        <w:t xml:space="preserve">    struct scores *temp = </w:t>
      </w:r>
      <w:proofErr w:type="spellStart"/>
      <w:r w:rsidRPr="00216255">
        <w:rPr>
          <w:sz w:val="24"/>
        </w:rPr>
        <w:t>find_student</w:t>
      </w:r>
      <w:proofErr w:type="spellEnd"/>
      <w:r w:rsidRPr="00216255">
        <w:rPr>
          <w:sz w:val="24"/>
        </w:rPr>
        <w:t>(head, target);</w:t>
      </w:r>
    </w:p>
    <w:p w14:paraId="10B8A2F4" w14:textId="77777777" w:rsidR="00191B7B" w:rsidRPr="00216255" w:rsidRDefault="00191B7B" w:rsidP="00191B7B">
      <w:pPr>
        <w:snapToGrid w:val="0"/>
        <w:spacing w:line="360" w:lineRule="auto"/>
        <w:ind w:firstLineChars="200" w:firstLine="480"/>
        <w:rPr>
          <w:sz w:val="24"/>
        </w:rPr>
      </w:pPr>
      <w:r w:rsidRPr="00216255">
        <w:rPr>
          <w:sz w:val="24"/>
        </w:rPr>
        <w:t xml:space="preserve">    if (temp)</w:t>
      </w:r>
    </w:p>
    <w:p w14:paraId="16501F18"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1AC5A065"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choose the subject you want to change:\n");</w:t>
      </w:r>
    </w:p>
    <w:p w14:paraId="2AA6F528"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("1. Math\n");</w:t>
      </w:r>
    </w:p>
    <w:p w14:paraId="6217D309"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("2. Physics\n");</w:t>
      </w:r>
    </w:p>
    <w:p w14:paraId="4707FE1D"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("3. English\n");</w:t>
      </w:r>
    </w:p>
    <w:p w14:paraId="18AC67AB"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("4. c language\n");</w:t>
      </w:r>
    </w:p>
    <w:p w14:paraId="2911C963"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scanf</w:t>
      </w:r>
      <w:proofErr w:type="spellEnd"/>
      <w:r w:rsidRPr="00216255">
        <w:rPr>
          <w:sz w:val="24"/>
        </w:rPr>
        <w:t>("%d", &amp;choice);</w:t>
      </w:r>
    </w:p>
    <w:p w14:paraId="2A67B2A2" w14:textId="77777777" w:rsidR="00191B7B" w:rsidRPr="00216255" w:rsidRDefault="00191B7B" w:rsidP="00191B7B">
      <w:pPr>
        <w:snapToGrid w:val="0"/>
        <w:spacing w:line="360" w:lineRule="auto"/>
        <w:ind w:firstLineChars="200" w:firstLine="480"/>
        <w:rPr>
          <w:sz w:val="24"/>
        </w:rPr>
      </w:pPr>
      <w:r w:rsidRPr="00216255">
        <w:rPr>
          <w:sz w:val="24"/>
        </w:rPr>
        <w:t xml:space="preserve">        switch (choice)</w:t>
      </w:r>
    </w:p>
    <w:p w14:paraId="673CB842"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1F7599CA" w14:textId="77777777" w:rsidR="00191B7B" w:rsidRPr="00216255" w:rsidRDefault="00191B7B" w:rsidP="00191B7B">
      <w:pPr>
        <w:snapToGrid w:val="0"/>
        <w:spacing w:line="360" w:lineRule="auto"/>
        <w:ind w:firstLineChars="200" w:firstLine="480"/>
        <w:rPr>
          <w:sz w:val="24"/>
        </w:rPr>
      </w:pPr>
      <w:r w:rsidRPr="00216255">
        <w:rPr>
          <w:sz w:val="24"/>
        </w:rPr>
        <w:t xml:space="preserve">        case 1:</w:t>
      </w:r>
    </w:p>
    <w:p w14:paraId="7D999DBD"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enter the new score of math:\n");</w:t>
      </w:r>
    </w:p>
    <w:p w14:paraId="0945672E"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scanf</w:t>
      </w:r>
      <w:proofErr w:type="spellEnd"/>
      <w:r w:rsidRPr="00216255">
        <w:rPr>
          <w:sz w:val="24"/>
        </w:rPr>
        <w:t>("%d", &amp;data);</w:t>
      </w:r>
    </w:p>
    <w:p w14:paraId="46940B94" w14:textId="77777777" w:rsidR="00191B7B" w:rsidRPr="00216255" w:rsidRDefault="00191B7B" w:rsidP="00191B7B">
      <w:pPr>
        <w:snapToGrid w:val="0"/>
        <w:spacing w:line="360" w:lineRule="auto"/>
        <w:ind w:firstLineChars="200" w:firstLine="480"/>
        <w:rPr>
          <w:sz w:val="24"/>
        </w:rPr>
      </w:pPr>
      <w:r w:rsidRPr="00216255">
        <w:rPr>
          <w:sz w:val="24"/>
        </w:rPr>
        <w:t xml:space="preserve">            temp-&gt;math = data;</w:t>
      </w:r>
    </w:p>
    <w:p w14:paraId="388D0BA0" w14:textId="77777777" w:rsidR="00191B7B" w:rsidRPr="00216255" w:rsidRDefault="00191B7B" w:rsidP="00191B7B">
      <w:pPr>
        <w:snapToGrid w:val="0"/>
        <w:spacing w:line="360" w:lineRule="auto"/>
        <w:ind w:firstLineChars="200" w:firstLine="480"/>
        <w:rPr>
          <w:sz w:val="24"/>
        </w:rPr>
      </w:pPr>
      <w:r w:rsidRPr="00216255">
        <w:rPr>
          <w:sz w:val="24"/>
        </w:rPr>
        <w:t xml:space="preserve">            break;</w:t>
      </w:r>
    </w:p>
    <w:p w14:paraId="1603D152" w14:textId="77777777" w:rsidR="00191B7B" w:rsidRPr="00216255" w:rsidRDefault="00191B7B" w:rsidP="00191B7B">
      <w:pPr>
        <w:snapToGrid w:val="0"/>
        <w:spacing w:line="360" w:lineRule="auto"/>
        <w:ind w:firstLineChars="200" w:firstLine="480"/>
        <w:rPr>
          <w:sz w:val="24"/>
        </w:rPr>
      </w:pPr>
      <w:r w:rsidRPr="00216255">
        <w:rPr>
          <w:sz w:val="24"/>
        </w:rPr>
        <w:t xml:space="preserve">        case 2:</w:t>
      </w:r>
    </w:p>
    <w:p w14:paraId="2B81E240"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enter the new score of physics:\n");</w:t>
      </w:r>
    </w:p>
    <w:p w14:paraId="30D17237"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scanf</w:t>
      </w:r>
      <w:proofErr w:type="spellEnd"/>
      <w:r w:rsidRPr="00216255">
        <w:rPr>
          <w:sz w:val="24"/>
        </w:rPr>
        <w:t>("%d", &amp;data);</w:t>
      </w:r>
    </w:p>
    <w:p w14:paraId="6E176DF6" w14:textId="77777777" w:rsidR="00191B7B" w:rsidRPr="00216255" w:rsidRDefault="00191B7B" w:rsidP="00191B7B">
      <w:pPr>
        <w:snapToGrid w:val="0"/>
        <w:spacing w:line="360" w:lineRule="auto"/>
        <w:ind w:firstLineChars="200" w:firstLine="480"/>
        <w:rPr>
          <w:sz w:val="24"/>
        </w:rPr>
      </w:pPr>
      <w:r w:rsidRPr="00216255">
        <w:rPr>
          <w:sz w:val="24"/>
        </w:rPr>
        <w:t xml:space="preserve">            temp-&gt;physics = data;</w:t>
      </w:r>
    </w:p>
    <w:p w14:paraId="13E2693C" w14:textId="77777777" w:rsidR="00191B7B" w:rsidRPr="00216255" w:rsidRDefault="00191B7B" w:rsidP="00191B7B">
      <w:pPr>
        <w:snapToGrid w:val="0"/>
        <w:spacing w:line="360" w:lineRule="auto"/>
        <w:ind w:firstLineChars="200" w:firstLine="480"/>
        <w:rPr>
          <w:sz w:val="24"/>
        </w:rPr>
      </w:pPr>
      <w:r w:rsidRPr="00216255">
        <w:rPr>
          <w:sz w:val="24"/>
        </w:rPr>
        <w:t xml:space="preserve">            break;</w:t>
      </w:r>
    </w:p>
    <w:p w14:paraId="6FEBE7CE" w14:textId="77777777" w:rsidR="00191B7B" w:rsidRPr="00216255" w:rsidRDefault="00191B7B" w:rsidP="00191B7B">
      <w:pPr>
        <w:snapToGrid w:val="0"/>
        <w:spacing w:line="360" w:lineRule="auto"/>
        <w:ind w:firstLineChars="200" w:firstLine="480"/>
        <w:rPr>
          <w:sz w:val="24"/>
        </w:rPr>
      </w:pPr>
      <w:r w:rsidRPr="00216255">
        <w:rPr>
          <w:sz w:val="24"/>
        </w:rPr>
        <w:t xml:space="preserve">        case 3:</w:t>
      </w:r>
    </w:p>
    <w:p w14:paraId="4828AED7"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enter the new score of English:\n");</w:t>
      </w:r>
    </w:p>
    <w:p w14:paraId="5BC84240" w14:textId="77777777" w:rsidR="00191B7B" w:rsidRPr="00216255" w:rsidRDefault="00191B7B" w:rsidP="00191B7B">
      <w:pPr>
        <w:snapToGrid w:val="0"/>
        <w:spacing w:line="360" w:lineRule="auto"/>
        <w:ind w:firstLineChars="200" w:firstLine="480"/>
        <w:rPr>
          <w:sz w:val="24"/>
        </w:rPr>
      </w:pPr>
      <w:r w:rsidRPr="00216255">
        <w:rPr>
          <w:sz w:val="24"/>
        </w:rPr>
        <w:lastRenderedPageBreak/>
        <w:t xml:space="preserve">            </w:t>
      </w:r>
      <w:proofErr w:type="spellStart"/>
      <w:r w:rsidRPr="00216255">
        <w:rPr>
          <w:sz w:val="24"/>
        </w:rPr>
        <w:t>scanf</w:t>
      </w:r>
      <w:proofErr w:type="spellEnd"/>
      <w:r w:rsidRPr="00216255">
        <w:rPr>
          <w:sz w:val="24"/>
        </w:rPr>
        <w:t>("%d", &amp;data);</w:t>
      </w:r>
    </w:p>
    <w:p w14:paraId="2CA26A6B" w14:textId="77777777" w:rsidR="00191B7B" w:rsidRPr="00216255" w:rsidRDefault="00191B7B" w:rsidP="00191B7B">
      <w:pPr>
        <w:snapToGrid w:val="0"/>
        <w:spacing w:line="360" w:lineRule="auto"/>
        <w:ind w:firstLineChars="200" w:firstLine="480"/>
        <w:rPr>
          <w:sz w:val="24"/>
        </w:rPr>
      </w:pPr>
      <w:r w:rsidRPr="00216255">
        <w:rPr>
          <w:sz w:val="24"/>
        </w:rPr>
        <w:t xml:space="preserve">            temp-&gt;</w:t>
      </w:r>
      <w:proofErr w:type="spellStart"/>
      <w:r w:rsidRPr="00216255">
        <w:rPr>
          <w:sz w:val="24"/>
        </w:rPr>
        <w:t>english</w:t>
      </w:r>
      <w:proofErr w:type="spellEnd"/>
      <w:r w:rsidRPr="00216255">
        <w:rPr>
          <w:sz w:val="24"/>
        </w:rPr>
        <w:t xml:space="preserve"> = data;</w:t>
      </w:r>
    </w:p>
    <w:p w14:paraId="6DD94430" w14:textId="77777777" w:rsidR="00191B7B" w:rsidRPr="00216255" w:rsidRDefault="00191B7B" w:rsidP="00191B7B">
      <w:pPr>
        <w:snapToGrid w:val="0"/>
        <w:spacing w:line="360" w:lineRule="auto"/>
        <w:ind w:firstLineChars="200" w:firstLine="480"/>
        <w:rPr>
          <w:sz w:val="24"/>
        </w:rPr>
      </w:pPr>
      <w:r w:rsidRPr="00216255">
        <w:rPr>
          <w:sz w:val="24"/>
        </w:rPr>
        <w:t xml:space="preserve">            break;</w:t>
      </w:r>
    </w:p>
    <w:p w14:paraId="4319E3EB" w14:textId="77777777" w:rsidR="00191B7B" w:rsidRPr="00216255" w:rsidRDefault="00191B7B" w:rsidP="00191B7B">
      <w:pPr>
        <w:snapToGrid w:val="0"/>
        <w:spacing w:line="360" w:lineRule="auto"/>
        <w:ind w:firstLineChars="200" w:firstLine="480"/>
        <w:rPr>
          <w:sz w:val="24"/>
        </w:rPr>
      </w:pPr>
      <w:r w:rsidRPr="00216255">
        <w:rPr>
          <w:sz w:val="24"/>
        </w:rPr>
        <w:t xml:space="preserve">        case 4:</w:t>
      </w:r>
    </w:p>
    <w:p w14:paraId="53497939"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("Please enter the new score of c language:\n");</w:t>
      </w:r>
    </w:p>
    <w:p w14:paraId="44BC6B27"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scanf</w:t>
      </w:r>
      <w:proofErr w:type="spellEnd"/>
      <w:r w:rsidRPr="00216255">
        <w:rPr>
          <w:sz w:val="24"/>
        </w:rPr>
        <w:t>("%d", &amp;data);</w:t>
      </w:r>
    </w:p>
    <w:p w14:paraId="0B67A325" w14:textId="77777777" w:rsidR="00191B7B" w:rsidRPr="00216255" w:rsidRDefault="00191B7B" w:rsidP="00191B7B">
      <w:pPr>
        <w:snapToGrid w:val="0"/>
        <w:spacing w:line="360" w:lineRule="auto"/>
        <w:ind w:firstLineChars="200" w:firstLine="480"/>
        <w:rPr>
          <w:sz w:val="24"/>
        </w:rPr>
      </w:pPr>
      <w:r w:rsidRPr="00216255">
        <w:rPr>
          <w:sz w:val="24"/>
        </w:rPr>
        <w:t xml:space="preserve">            temp-&gt;</w:t>
      </w:r>
      <w:proofErr w:type="spellStart"/>
      <w:r w:rsidRPr="00216255">
        <w:rPr>
          <w:sz w:val="24"/>
        </w:rPr>
        <w:t>c_lan</w:t>
      </w:r>
      <w:proofErr w:type="spellEnd"/>
      <w:r w:rsidRPr="00216255">
        <w:rPr>
          <w:sz w:val="24"/>
        </w:rPr>
        <w:t xml:space="preserve"> = data;</w:t>
      </w:r>
    </w:p>
    <w:p w14:paraId="21EA6C1B" w14:textId="77777777" w:rsidR="00191B7B" w:rsidRPr="00216255" w:rsidRDefault="00191B7B" w:rsidP="00191B7B">
      <w:pPr>
        <w:snapToGrid w:val="0"/>
        <w:spacing w:line="360" w:lineRule="auto"/>
        <w:ind w:firstLineChars="200" w:firstLine="480"/>
        <w:rPr>
          <w:sz w:val="24"/>
        </w:rPr>
      </w:pPr>
      <w:r w:rsidRPr="00216255">
        <w:rPr>
          <w:sz w:val="24"/>
        </w:rPr>
        <w:t xml:space="preserve">            break;</w:t>
      </w:r>
    </w:p>
    <w:p w14:paraId="3941FAFC"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334671B6"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308516A1" w14:textId="77777777" w:rsidR="00191B7B" w:rsidRPr="00216255" w:rsidRDefault="00191B7B" w:rsidP="00191B7B">
      <w:pPr>
        <w:snapToGrid w:val="0"/>
        <w:spacing w:line="360" w:lineRule="auto"/>
        <w:ind w:firstLineChars="200" w:firstLine="480"/>
        <w:rPr>
          <w:sz w:val="24"/>
        </w:rPr>
      </w:pPr>
      <w:r w:rsidRPr="00216255">
        <w:rPr>
          <w:sz w:val="24"/>
        </w:rPr>
        <w:t xml:space="preserve">    else</w:t>
      </w:r>
    </w:p>
    <w:p w14:paraId="7CC1EB36"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("Student not found\n");</w:t>
      </w:r>
    </w:p>
    <w:p w14:paraId="366976D2" w14:textId="77777777" w:rsidR="00191B7B" w:rsidRPr="00216255" w:rsidRDefault="00191B7B" w:rsidP="00191B7B">
      <w:pPr>
        <w:snapToGrid w:val="0"/>
        <w:spacing w:line="360" w:lineRule="auto"/>
        <w:ind w:firstLineChars="200" w:firstLine="480"/>
        <w:rPr>
          <w:sz w:val="24"/>
        </w:rPr>
      </w:pPr>
      <w:r w:rsidRPr="00216255">
        <w:rPr>
          <w:sz w:val="24"/>
        </w:rPr>
        <w:t>}</w:t>
      </w:r>
    </w:p>
    <w:p w14:paraId="0700280A" w14:textId="77777777" w:rsidR="00191B7B" w:rsidRPr="00216255" w:rsidRDefault="00191B7B" w:rsidP="00191B7B">
      <w:pPr>
        <w:snapToGrid w:val="0"/>
        <w:spacing w:line="360" w:lineRule="auto"/>
        <w:ind w:firstLineChars="200" w:firstLine="480"/>
        <w:rPr>
          <w:sz w:val="24"/>
        </w:rPr>
      </w:pPr>
      <w:r w:rsidRPr="00216255">
        <w:rPr>
          <w:sz w:val="24"/>
        </w:rPr>
        <w:t>struct scores *</w:t>
      </w:r>
      <w:proofErr w:type="spellStart"/>
      <w:r w:rsidRPr="00216255">
        <w:rPr>
          <w:sz w:val="24"/>
        </w:rPr>
        <w:t>find_student</w:t>
      </w:r>
      <w:proofErr w:type="spellEnd"/>
      <w:r w:rsidRPr="00216255">
        <w:rPr>
          <w:sz w:val="24"/>
        </w:rPr>
        <w:t>(struct scores *head, char *target)</w:t>
      </w:r>
    </w:p>
    <w:p w14:paraId="2C0CC1A1" w14:textId="77777777" w:rsidR="00191B7B" w:rsidRPr="00216255" w:rsidRDefault="00191B7B" w:rsidP="00191B7B">
      <w:pPr>
        <w:snapToGrid w:val="0"/>
        <w:spacing w:line="360" w:lineRule="auto"/>
        <w:ind w:firstLineChars="200" w:firstLine="480"/>
        <w:rPr>
          <w:sz w:val="24"/>
        </w:rPr>
      </w:pPr>
      <w:r w:rsidRPr="00216255">
        <w:rPr>
          <w:sz w:val="24"/>
        </w:rPr>
        <w:t>{</w:t>
      </w:r>
    </w:p>
    <w:p w14:paraId="006D0799" w14:textId="77777777" w:rsidR="00191B7B" w:rsidRPr="00216255" w:rsidRDefault="00191B7B" w:rsidP="00191B7B">
      <w:pPr>
        <w:snapToGrid w:val="0"/>
        <w:spacing w:line="360" w:lineRule="auto"/>
        <w:ind w:firstLineChars="200" w:firstLine="480"/>
        <w:rPr>
          <w:sz w:val="24"/>
        </w:rPr>
      </w:pPr>
      <w:r w:rsidRPr="00216255">
        <w:rPr>
          <w:sz w:val="24"/>
        </w:rPr>
        <w:t xml:space="preserve">    while (head &amp;&amp; </w:t>
      </w:r>
      <w:proofErr w:type="spellStart"/>
      <w:r w:rsidRPr="00216255">
        <w:rPr>
          <w:sz w:val="24"/>
        </w:rPr>
        <w:t>strcmp</w:t>
      </w:r>
      <w:proofErr w:type="spellEnd"/>
      <w:r w:rsidRPr="00216255">
        <w:rPr>
          <w:sz w:val="24"/>
        </w:rPr>
        <w:t>(head-&gt;name, target))</w:t>
      </w:r>
    </w:p>
    <w:p w14:paraId="71C91E58" w14:textId="77777777" w:rsidR="00191B7B" w:rsidRPr="00216255" w:rsidRDefault="00191B7B" w:rsidP="00191B7B">
      <w:pPr>
        <w:snapToGrid w:val="0"/>
        <w:spacing w:line="360" w:lineRule="auto"/>
        <w:ind w:firstLineChars="200" w:firstLine="480"/>
        <w:rPr>
          <w:sz w:val="24"/>
        </w:rPr>
      </w:pPr>
      <w:r w:rsidRPr="00216255">
        <w:rPr>
          <w:sz w:val="24"/>
        </w:rPr>
        <w:t xml:space="preserve">        head = head-&gt;next;</w:t>
      </w:r>
    </w:p>
    <w:p w14:paraId="4B9E04CA" w14:textId="77777777" w:rsidR="00191B7B" w:rsidRPr="00216255" w:rsidRDefault="00191B7B" w:rsidP="00191B7B">
      <w:pPr>
        <w:snapToGrid w:val="0"/>
        <w:spacing w:line="360" w:lineRule="auto"/>
        <w:ind w:firstLineChars="200" w:firstLine="480"/>
        <w:rPr>
          <w:sz w:val="24"/>
        </w:rPr>
      </w:pPr>
      <w:r w:rsidRPr="00216255">
        <w:rPr>
          <w:sz w:val="24"/>
        </w:rPr>
        <w:t xml:space="preserve">    return head;</w:t>
      </w:r>
    </w:p>
    <w:p w14:paraId="082A9147" w14:textId="77777777" w:rsidR="00191B7B" w:rsidRPr="00216255" w:rsidRDefault="00191B7B" w:rsidP="00191B7B">
      <w:pPr>
        <w:snapToGrid w:val="0"/>
        <w:spacing w:line="360" w:lineRule="auto"/>
        <w:ind w:firstLineChars="200" w:firstLine="480"/>
        <w:rPr>
          <w:sz w:val="24"/>
        </w:rPr>
      </w:pPr>
      <w:r w:rsidRPr="00216255">
        <w:rPr>
          <w:sz w:val="24"/>
        </w:rPr>
        <w:t>}</w:t>
      </w:r>
    </w:p>
    <w:p w14:paraId="641406BD" w14:textId="77777777" w:rsidR="00191B7B" w:rsidRPr="00216255" w:rsidRDefault="00191B7B" w:rsidP="00191B7B">
      <w:pPr>
        <w:snapToGrid w:val="0"/>
        <w:spacing w:line="360" w:lineRule="auto"/>
        <w:ind w:firstLineChars="200" w:firstLine="480"/>
        <w:rPr>
          <w:sz w:val="24"/>
        </w:rPr>
      </w:pPr>
      <w:r w:rsidRPr="00216255">
        <w:rPr>
          <w:sz w:val="24"/>
        </w:rPr>
        <w:t xml:space="preserve">void </w:t>
      </w:r>
      <w:proofErr w:type="spellStart"/>
      <w:r w:rsidRPr="00216255">
        <w:rPr>
          <w:sz w:val="24"/>
        </w:rPr>
        <w:t>print_all</w:t>
      </w:r>
      <w:proofErr w:type="spellEnd"/>
      <w:r w:rsidRPr="00216255">
        <w:rPr>
          <w:sz w:val="24"/>
        </w:rPr>
        <w:t>(struct scores *head)</w:t>
      </w:r>
    </w:p>
    <w:p w14:paraId="6F537878" w14:textId="77777777" w:rsidR="00191B7B" w:rsidRPr="00216255" w:rsidRDefault="00191B7B" w:rsidP="00191B7B">
      <w:pPr>
        <w:snapToGrid w:val="0"/>
        <w:spacing w:line="360" w:lineRule="auto"/>
        <w:ind w:firstLineChars="200" w:firstLine="480"/>
        <w:rPr>
          <w:sz w:val="24"/>
        </w:rPr>
      </w:pPr>
      <w:r w:rsidRPr="00216255">
        <w:rPr>
          <w:sz w:val="24"/>
        </w:rPr>
        <w:t>{</w:t>
      </w:r>
    </w:p>
    <w:p w14:paraId="70417E70" w14:textId="77777777" w:rsidR="00191B7B" w:rsidRPr="00216255" w:rsidRDefault="00191B7B" w:rsidP="00191B7B">
      <w:pPr>
        <w:snapToGrid w:val="0"/>
        <w:spacing w:line="360" w:lineRule="auto"/>
        <w:ind w:firstLineChars="200" w:firstLine="480"/>
        <w:rPr>
          <w:sz w:val="24"/>
        </w:rPr>
      </w:pPr>
      <w:r w:rsidRPr="00216255">
        <w:rPr>
          <w:sz w:val="24"/>
        </w:rPr>
        <w:t xml:space="preserve">    int sum = 0;</w:t>
      </w:r>
    </w:p>
    <w:p w14:paraId="1B9C8FCB" w14:textId="77777777" w:rsidR="00191B7B" w:rsidRPr="00216255" w:rsidRDefault="00191B7B" w:rsidP="00191B7B">
      <w:pPr>
        <w:snapToGrid w:val="0"/>
        <w:spacing w:line="360" w:lineRule="auto"/>
        <w:ind w:firstLineChars="200" w:firstLine="480"/>
        <w:rPr>
          <w:sz w:val="24"/>
        </w:rPr>
      </w:pPr>
      <w:r w:rsidRPr="00216255">
        <w:rPr>
          <w:sz w:val="24"/>
        </w:rPr>
        <w:t xml:space="preserve">    while (head)</w:t>
      </w:r>
    </w:p>
    <w:p w14:paraId="60451105"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54AAE872" w14:textId="77777777" w:rsidR="00191B7B" w:rsidRPr="00216255" w:rsidRDefault="00191B7B" w:rsidP="00191B7B">
      <w:pPr>
        <w:snapToGrid w:val="0"/>
        <w:spacing w:line="360" w:lineRule="auto"/>
        <w:ind w:firstLineChars="200" w:firstLine="480"/>
        <w:rPr>
          <w:sz w:val="24"/>
        </w:rPr>
      </w:pPr>
      <w:r w:rsidRPr="00216255">
        <w:rPr>
          <w:sz w:val="24"/>
        </w:rPr>
        <w:t xml:space="preserve">        sum = 0;</w:t>
      </w:r>
    </w:p>
    <w:p w14:paraId="3BA45261" w14:textId="77777777" w:rsidR="00191B7B" w:rsidRPr="00216255" w:rsidRDefault="00191B7B" w:rsidP="00191B7B">
      <w:pPr>
        <w:snapToGrid w:val="0"/>
        <w:spacing w:line="360" w:lineRule="auto"/>
        <w:ind w:firstLineChars="200" w:firstLine="480"/>
        <w:rPr>
          <w:sz w:val="24"/>
        </w:rPr>
      </w:pPr>
      <w:r w:rsidRPr="00216255">
        <w:rPr>
          <w:sz w:val="24"/>
        </w:rPr>
        <w:t xml:space="preserve">        sum += head-&gt;</w:t>
      </w:r>
      <w:proofErr w:type="spellStart"/>
      <w:r w:rsidRPr="00216255">
        <w:rPr>
          <w:sz w:val="24"/>
        </w:rPr>
        <w:t>english</w:t>
      </w:r>
      <w:proofErr w:type="spellEnd"/>
      <w:r w:rsidRPr="00216255">
        <w:rPr>
          <w:sz w:val="24"/>
        </w:rPr>
        <w:t>;</w:t>
      </w:r>
    </w:p>
    <w:p w14:paraId="29F91B79" w14:textId="77777777" w:rsidR="00191B7B" w:rsidRPr="00216255" w:rsidRDefault="00191B7B" w:rsidP="00191B7B">
      <w:pPr>
        <w:snapToGrid w:val="0"/>
        <w:spacing w:line="360" w:lineRule="auto"/>
        <w:ind w:firstLineChars="200" w:firstLine="480"/>
        <w:rPr>
          <w:sz w:val="24"/>
        </w:rPr>
      </w:pPr>
      <w:r w:rsidRPr="00216255">
        <w:rPr>
          <w:sz w:val="24"/>
        </w:rPr>
        <w:t xml:space="preserve">        sum += head-&gt;math;</w:t>
      </w:r>
    </w:p>
    <w:p w14:paraId="549FA854" w14:textId="77777777" w:rsidR="00191B7B" w:rsidRPr="00216255" w:rsidRDefault="00191B7B" w:rsidP="00191B7B">
      <w:pPr>
        <w:snapToGrid w:val="0"/>
        <w:spacing w:line="360" w:lineRule="auto"/>
        <w:ind w:firstLineChars="200" w:firstLine="480"/>
        <w:rPr>
          <w:sz w:val="24"/>
        </w:rPr>
      </w:pPr>
      <w:r w:rsidRPr="00216255">
        <w:rPr>
          <w:sz w:val="24"/>
        </w:rPr>
        <w:t xml:space="preserve">        sum += head-&gt;physics;</w:t>
      </w:r>
    </w:p>
    <w:p w14:paraId="0C098146" w14:textId="77777777" w:rsidR="00191B7B" w:rsidRPr="00216255" w:rsidRDefault="00191B7B" w:rsidP="00191B7B">
      <w:pPr>
        <w:snapToGrid w:val="0"/>
        <w:spacing w:line="360" w:lineRule="auto"/>
        <w:ind w:firstLineChars="200" w:firstLine="480"/>
        <w:rPr>
          <w:sz w:val="24"/>
        </w:rPr>
      </w:pPr>
      <w:r w:rsidRPr="00216255">
        <w:rPr>
          <w:sz w:val="24"/>
        </w:rPr>
        <w:t xml:space="preserve">        sum += head-&gt;</w:t>
      </w:r>
      <w:proofErr w:type="spellStart"/>
      <w:r w:rsidRPr="00216255">
        <w:rPr>
          <w:sz w:val="24"/>
        </w:rPr>
        <w:t>c_lan</w:t>
      </w:r>
      <w:proofErr w:type="spellEnd"/>
      <w:r w:rsidRPr="00216255">
        <w:rPr>
          <w:sz w:val="24"/>
        </w:rPr>
        <w:t>;</w:t>
      </w:r>
    </w:p>
    <w:p w14:paraId="63B11D57"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w:t>
      </w:r>
      <w:proofErr w:type="spellStart"/>
      <w:r w:rsidRPr="00216255">
        <w:rPr>
          <w:sz w:val="24"/>
        </w:rPr>
        <w:t>card_num</w:t>
      </w:r>
      <w:proofErr w:type="spellEnd"/>
      <w:r w:rsidRPr="00216255">
        <w:rPr>
          <w:sz w:val="24"/>
        </w:rPr>
        <w:t>: %s\n", head-&gt;</w:t>
      </w:r>
      <w:proofErr w:type="spellStart"/>
      <w:r w:rsidRPr="00216255">
        <w:rPr>
          <w:sz w:val="24"/>
        </w:rPr>
        <w:t>card_num</w:t>
      </w:r>
      <w:proofErr w:type="spellEnd"/>
      <w:r w:rsidRPr="00216255">
        <w:rPr>
          <w:sz w:val="24"/>
        </w:rPr>
        <w:t>);</w:t>
      </w:r>
    </w:p>
    <w:p w14:paraId="1CBF7450"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("name: %s\n", head-&gt;name);</w:t>
      </w:r>
    </w:p>
    <w:p w14:paraId="77DDF581"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("math: %d\n", head-&gt;math);</w:t>
      </w:r>
    </w:p>
    <w:p w14:paraId="19204AE7"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("English: %d\n", head-&gt;</w:t>
      </w:r>
      <w:proofErr w:type="spellStart"/>
      <w:r w:rsidRPr="00216255">
        <w:rPr>
          <w:sz w:val="24"/>
        </w:rPr>
        <w:t>english</w:t>
      </w:r>
      <w:proofErr w:type="spellEnd"/>
      <w:r w:rsidRPr="00216255">
        <w:rPr>
          <w:sz w:val="24"/>
        </w:rPr>
        <w:t>);</w:t>
      </w:r>
    </w:p>
    <w:p w14:paraId="06E64F45"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("Physics: %d\n", head-&gt;physics);</w:t>
      </w:r>
    </w:p>
    <w:p w14:paraId="4C7BCB41" w14:textId="77777777" w:rsidR="00191B7B" w:rsidRPr="00216255" w:rsidRDefault="00191B7B" w:rsidP="00191B7B">
      <w:pPr>
        <w:snapToGrid w:val="0"/>
        <w:spacing w:line="360" w:lineRule="auto"/>
        <w:ind w:firstLineChars="200" w:firstLine="480"/>
        <w:rPr>
          <w:sz w:val="24"/>
        </w:rPr>
      </w:pPr>
      <w:r w:rsidRPr="00216255">
        <w:rPr>
          <w:sz w:val="24"/>
        </w:rPr>
        <w:lastRenderedPageBreak/>
        <w:t xml:space="preserve">        </w:t>
      </w:r>
      <w:proofErr w:type="spellStart"/>
      <w:r w:rsidRPr="00216255">
        <w:rPr>
          <w:sz w:val="24"/>
        </w:rPr>
        <w:t>printf</w:t>
      </w:r>
      <w:proofErr w:type="spellEnd"/>
      <w:r w:rsidRPr="00216255">
        <w:rPr>
          <w:sz w:val="24"/>
        </w:rPr>
        <w:t>("c language: %d\n", head-&gt;</w:t>
      </w:r>
      <w:proofErr w:type="spellStart"/>
      <w:r w:rsidRPr="00216255">
        <w:rPr>
          <w:sz w:val="24"/>
        </w:rPr>
        <w:t>c_lan</w:t>
      </w:r>
      <w:proofErr w:type="spellEnd"/>
      <w:r w:rsidRPr="00216255">
        <w:rPr>
          <w:sz w:val="24"/>
        </w:rPr>
        <w:t>);</w:t>
      </w:r>
    </w:p>
    <w:p w14:paraId="44315780"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("sum: %d\n", sum);</w:t>
      </w:r>
    </w:p>
    <w:p w14:paraId="33F6B001"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printf</w:t>
      </w:r>
      <w:proofErr w:type="spellEnd"/>
      <w:r w:rsidRPr="00216255">
        <w:rPr>
          <w:sz w:val="24"/>
        </w:rPr>
        <w:t>("The average score of %s is %.2f\n\n", head-&gt;name, sum / 4.0);</w:t>
      </w:r>
    </w:p>
    <w:p w14:paraId="19CADC6D" w14:textId="77777777" w:rsidR="00191B7B" w:rsidRPr="00216255" w:rsidRDefault="00191B7B" w:rsidP="00191B7B">
      <w:pPr>
        <w:snapToGrid w:val="0"/>
        <w:spacing w:line="360" w:lineRule="auto"/>
        <w:ind w:firstLineChars="200" w:firstLine="480"/>
        <w:rPr>
          <w:sz w:val="24"/>
        </w:rPr>
      </w:pPr>
      <w:r w:rsidRPr="00216255">
        <w:rPr>
          <w:sz w:val="24"/>
        </w:rPr>
        <w:t xml:space="preserve">        head = head-&gt;next;</w:t>
      </w:r>
    </w:p>
    <w:p w14:paraId="1676EEB5"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6BB05691" w14:textId="77777777" w:rsidR="00191B7B" w:rsidRPr="00216255" w:rsidRDefault="00191B7B" w:rsidP="00191B7B">
      <w:pPr>
        <w:snapToGrid w:val="0"/>
        <w:spacing w:line="360" w:lineRule="auto"/>
        <w:ind w:firstLineChars="200" w:firstLine="480"/>
        <w:rPr>
          <w:sz w:val="24"/>
        </w:rPr>
      </w:pPr>
      <w:r w:rsidRPr="00216255">
        <w:rPr>
          <w:sz w:val="24"/>
        </w:rPr>
        <w:t>}</w:t>
      </w:r>
    </w:p>
    <w:p w14:paraId="66F5D715" w14:textId="77777777" w:rsidR="00191B7B" w:rsidRPr="00216255" w:rsidRDefault="00191B7B" w:rsidP="00191B7B">
      <w:pPr>
        <w:snapToGrid w:val="0"/>
        <w:spacing w:line="360" w:lineRule="auto"/>
        <w:ind w:firstLineChars="200" w:firstLine="480"/>
        <w:rPr>
          <w:sz w:val="24"/>
        </w:rPr>
      </w:pPr>
      <w:r w:rsidRPr="00216255">
        <w:rPr>
          <w:sz w:val="24"/>
        </w:rPr>
        <w:t xml:space="preserve">void </w:t>
      </w:r>
      <w:proofErr w:type="spellStart"/>
      <w:r w:rsidRPr="00216255">
        <w:rPr>
          <w:sz w:val="24"/>
        </w:rPr>
        <w:t>sortdata</w:t>
      </w:r>
      <w:proofErr w:type="spellEnd"/>
      <w:r w:rsidRPr="00216255">
        <w:rPr>
          <w:sz w:val="24"/>
        </w:rPr>
        <w:t>(struct scores *head)</w:t>
      </w:r>
    </w:p>
    <w:p w14:paraId="00493BBE" w14:textId="77777777" w:rsidR="00191B7B" w:rsidRPr="00216255" w:rsidRDefault="00191B7B" w:rsidP="00191B7B">
      <w:pPr>
        <w:snapToGrid w:val="0"/>
        <w:spacing w:line="360" w:lineRule="auto"/>
        <w:ind w:firstLineChars="200" w:firstLine="480"/>
        <w:rPr>
          <w:sz w:val="24"/>
        </w:rPr>
      </w:pPr>
      <w:r w:rsidRPr="00216255">
        <w:rPr>
          <w:sz w:val="24"/>
        </w:rPr>
        <w:t>{</w:t>
      </w:r>
    </w:p>
    <w:p w14:paraId="148585D9" w14:textId="77777777" w:rsidR="00191B7B" w:rsidRPr="00216255" w:rsidRDefault="00191B7B" w:rsidP="00191B7B">
      <w:pPr>
        <w:snapToGrid w:val="0"/>
        <w:spacing w:line="360" w:lineRule="auto"/>
        <w:ind w:firstLineChars="200" w:firstLine="480"/>
        <w:rPr>
          <w:sz w:val="24"/>
        </w:rPr>
      </w:pPr>
      <w:r w:rsidRPr="00216255">
        <w:rPr>
          <w:sz w:val="24"/>
        </w:rPr>
        <w:t xml:space="preserve">    int flag = 1;</w:t>
      </w:r>
    </w:p>
    <w:p w14:paraId="616C948C" w14:textId="77777777" w:rsidR="00191B7B" w:rsidRPr="00216255" w:rsidRDefault="00191B7B" w:rsidP="00191B7B">
      <w:pPr>
        <w:snapToGrid w:val="0"/>
        <w:spacing w:line="360" w:lineRule="auto"/>
        <w:ind w:firstLineChars="200" w:firstLine="480"/>
        <w:rPr>
          <w:sz w:val="24"/>
        </w:rPr>
      </w:pPr>
      <w:r w:rsidRPr="00216255">
        <w:rPr>
          <w:sz w:val="24"/>
        </w:rPr>
        <w:t xml:space="preserve">    struct scores *p = head;</w:t>
      </w:r>
    </w:p>
    <w:p w14:paraId="1D8BA858" w14:textId="77777777" w:rsidR="00191B7B" w:rsidRPr="00216255" w:rsidRDefault="00191B7B" w:rsidP="00191B7B">
      <w:pPr>
        <w:snapToGrid w:val="0"/>
        <w:spacing w:line="360" w:lineRule="auto"/>
        <w:ind w:firstLineChars="200" w:firstLine="480"/>
        <w:rPr>
          <w:sz w:val="24"/>
        </w:rPr>
      </w:pPr>
      <w:r w:rsidRPr="00216255">
        <w:rPr>
          <w:sz w:val="24"/>
        </w:rPr>
        <w:t xml:space="preserve">    struct scores *</w:t>
      </w:r>
      <w:proofErr w:type="spellStart"/>
      <w:r w:rsidRPr="00216255">
        <w:rPr>
          <w:sz w:val="24"/>
        </w:rPr>
        <w:t>ptr</w:t>
      </w:r>
      <w:proofErr w:type="spellEnd"/>
      <w:r w:rsidRPr="00216255">
        <w:rPr>
          <w:sz w:val="24"/>
        </w:rPr>
        <w:t>, *q, temp;</w:t>
      </w:r>
    </w:p>
    <w:p w14:paraId="11C5E9B9" w14:textId="77777777" w:rsidR="00191B7B" w:rsidRPr="00216255" w:rsidRDefault="00191B7B" w:rsidP="00191B7B">
      <w:pPr>
        <w:snapToGrid w:val="0"/>
        <w:spacing w:line="360" w:lineRule="auto"/>
        <w:ind w:firstLineChars="200" w:firstLine="480"/>
        <w:rPr>
          <w:sz w:val="24"/>
        </w:rPr>
      </w:pPr>
      <w:r w:rsidRPr="00216255">
        <w:rPr>
          <w:sz w:val="24"/>
        </w:rPr>
        <w:t xml:space="preserve">    int sum1, sum2;</w:t>
      </w:r>
    </w:p>
    <w:p w14:paraId="70A4290F" w14:textId="77777777" w:rsidR="00191B7B" w:rsidRPr="00216255" w:rsidRDefault="00191B7B" w:rsidP="00191B7B">
      <w:pPr>
        <w:snapToGrid w:val="0"/>
        <w:spacing w:line="360" w:lineRule="auto"/>
        <w:ind w:firstLineChars="200" w:firstLine="480"/>
        <w:rPr>
          <w:sz w:val="24"/>
        </w:rPr>
      </w:pPr>
      <w:r w:rsidRPr="00216255">
        <w:rPr>
          <w:sz w:val="24"/>
        </w:rPr>
        <w:t xml:space="preserve">    while (flag)</w:t>
      </w:r>
    </w:p>
    <w:p w14:paraId="64C80FE5"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6A16B050" w14:textId="77777777" w:rsidR="00191B7B" w:rsidRPr="00216255" w:rsidRDefault="00191B7B" w:rsidP="00191B7B">
      <w:pPr>
        <w:snapToGrid w:val="0"/>
        <w:spacing w:line="360" w:lineRule="auto"/>
        <w:ind w:firstLineChars="200" w:firstLine="480"/>
        <w:rPr>
          <w:sz w:val="24"/>
        </w:rPr>
      </w:pPr>
      <w:r w:rsidRPr="00216255">
        <w:rPr>
          <w:sz w:val="24"/>
        </w:rPr>
        <w:t xml:space="preserve">        q = p;</w:t>
      </w:r>
    </w:p>
    <w:p w14:paraId="0376CB07" w14:textId="77777777" w:rsidR="00191B7B" w:rsidRPr="00216255" w:rsidRDefault="00191B7B" w:rsidP="00191B7B">
      <w:pPr>
        <w:snapToGrid w:val="0"/>
        <w:spacing w:line="360" w:lineRule="auto"/>
        <w:ind w:firstLineChars="200" w:firstLine="480"/>
        <w:rPr>
          <w:sz w:val="24"/>
        </w:rPr>
      </w:pPr>
      <w:r w:rsidRPr="00216255">
        <w:rPr>
          <w:sz w:val="24"/>
        </w:rPr>
        <w:t xml:space="preserve">        flag = 0;</w:t>
      </w:r>
    </w:p>
    <w:p w14:paraId="7F577679" w14:textId="77777777" w:rsidR="00191B7B" w:rsidRPr="00216255" w:rsidRDefault="00191B7B" w:rsidP="00191B7B">
      <w:pPr>
        <w:snapToGrid w:val="0"/>
        <w:spacing w:line="360" w:lineRule="auto"/>
        <w:ind w:firstLineChars="200" w:firstLine="480"/>
        <w:rPr>
          <w:sz w:val="24"/>
        </w:rPr>
      </w:pPr>
      <w:r w:rsidRPr="00216255">
        <w:rPr>
          <w:sz w:val="24"/>
        </w:rPr>
        <w:t xml:space="preserve">        while (q-&gt;next != NULL)</w:t>
      </w:r>
    </w:p>
    <w:p w14:paraId="5969033B"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2CADD144" w14:textId="77777777" w:rsidR="00191B7B" w:rsidRPr="00216255" w:rsidRDefault="00191B7B" w:rsidP="00191B7B">
      <w:pPr>
        <w:snapToGrid w:val="0"/>
        <w:spacing w:line="360" w:lineRule="auto"/>
        <w:ind w:firstLineChars="200" w:firstLine="480"/>
        <w:rPr>
          <w:sz w:val="24"/>
        </w:rPr>
      </w:pPr>
      <w:r w:rsidRPr="00216255">
        <w:rPr>
          <w:sz w:val="24"/>
        </w:rPr>
        <w:t xml:space="preserve">            sum1 = sum2 = 0;</w:t>
      </w:r>
    </w:p>
    <w:p w14:paraId="2341E796" w14:textId="77777777" w:rsidR="00191B7B" w:rsidRPr="00216255" w:rsidRDefault="00191B7B" w:rsidP="00191B7B">
      <w:pPr>
        <w:snapToGrid w:val="0"/>
        <w:spacing w:line="360" w:lineRule="auto"/>
        <w:ind w:firstLineChars="200" w:firstLine="480"/>
        <w:rPr>
          <w:sz w:val="24"/>
        </w:rPr>
      </w:pPr>
      <w:r w:rsidRPr="00216255">
        <w:rPr>
          <w:sz w:val="24"/>
        </w:rPr>
        <w:t xml:space="preserve">            sum1 += q-&gt;</w:t>
      </w:r>
      <w:proofErr w:type="spellStart"/>
      <w:r w:rsidRPr="00216255">
        <w:rPr>
          <w:sz w:val="24"/>
        </w:rPr>
        <w:t>c_lan</w:t>
      </w:r>
      <w:proofErr w:type="spellEnd"/>
      <w:r w:rsidRPr="00216255">
        <w:rPr>
          <w:sz w:val="24"/>
        </w:rPr>
        <w:t>;</w:t>
      </w:r>
    </w:p>
    <w:p w14:paraId="325E1CB7" w14:textId="77777777" w:rsidR="00191B7B" w:rsidRPr="00216255" w:rsidRDefault="00191B7B" w:rsidP="00191B7B">
      <w:pPr>
        <w:snapToGrid w:val="0"/>
        <w:spacing w:line="360" w:lineRule="auto"/>
        <w:ind w:firstLineChars="200" w:firstLine="480"/>
        <w:rPr>
          <w:sz w:val="24"/>
        </w:rPr>
      </w:pPr>
      <w:r w:rsidRPr="00216255">
        <w:rPr>
          <w:sz w:val="24"/>
        </w:rPr>
        <w:t xml:space="preserve">            sum1 += q-&gt;</w:t>
      </w:r>
      <w:proofErr w:type="spellStart"/>
      <w:r w:rsidRPr="00216255">
        <w:rPr>
          <w:sz w:val="24"/>
        </w:rPr>
        <w:t>english</w:t>
      </w:r>
      <w:proofErr w:type="spellEnd"/>
      <w:r w:rsidRPr="00216255">
        <w:rPr>
          <w:sz w:val="24"/>
        </w:rPr>
        <w:t>;</w:t>
      </w:r>
    </w:p>
    <w:p w14:paraId="5F806D4C" w14:textId="77777777" w:rsidR="00191B7B" w:rsidRPr="00216255" w:rsidRDefault="00191B7B" w:rsidP="00191B7B">
      <w:pPr>
        <w:snapToGrid w:val="0"/>
        <w:spacing w:line="360" w:lineRule="auto"/>
        <w:ind w:firstLineChars="200" w:firstLine="480"/>
        <w:rPr>
          <w:sz w:val="24"/>
        </w:rPr>
      </w:pPr>
      <w:r w:rsidRPr="00216255">
        <w:rPr>
          <w:sz w:val="24"/>
        </w:rPr>
        <w:t xml:space="preserve">            sum1 += q-&gt;math;</w:t>
      </w:r>
    </w:p>
    <w:p w14:paraId="5CEDEE20" w14:textId="77777777" w:rsidR="00191B7B" w:rsidRPr="00216255" w:rsidRDefault="00191B7B" w:rsidP="00191B7B">
      <w:pPr>
        <w:snapToGrid w:val="0"/>
        <w:spacing w:line="360" w:lineRule="auto"/>
        <w:ind w:firstLineChars="200" w:firstLine="480"/>
        <w:rPr>
          <w:sz w:val="24"/>
        </w:rPr>
      </w:pPr>
      <w:r w:rsidRPr="00216255">
        <w:rPr>
          <w:sz w:val="24"/>
        </w:rPr>
        <w:t xml:space="preserve">            sum1 += q-&gt;physics;</w:t>
      </w:r>
    </w:p>
    <w:p w14:paraId="2ED52295" w14:textId="77777777" w:rsidR="00191B7B" w:rsidRPr="00216255" w:rsidRDefault="00191B7B" w:rsidP="00191B7B">
      <w:pPr>
        <w:snapToGrid w:val="0"/>
        <w:spacing w:line="360" w:lineRule="auto"/>
        <w:ind w:firstLineChars="200" w:firstLine="480"/>
        <w:rPr>
          <w:sz w:val="24"/>
        </w:rPr>
      </w:pPr>
      <w:r w:rsidRPr="00216255">
        <w:rPr>
          <w:sz w:val="24"/>
        </w:rPr>
        <w:t xml:space="preserve">            sum2 += q-&gt;next-&gt;</w:t>
      </w:r>
      <w:proofErr w:type="spellStart"/>
      <w:r w:rsidRPr="00216255">
        <w:rPr>
          <w:sz w:val="24"/>
        </w:rPr>
        <w:t>c_lan</w:t>
      </w:r>
      <w:proofErr w:type="spellEnd"/>
      <w:r w:rsidRPr="00216255">
        <w:rPr>
          <w:sz w:val="24"/>
        </w:rPr>
        <w:t>;</w:t>
      </w:r>
    </w:p>
    <w:p w14:paraId="419C899E" w14:textId="77777777" w:rsidR="00191B7B" w:rsidRPr="00216255" w:rsidRDefault="00191B7B" w:rsidP="00191B7B">
      <w:pPr>
        <w:snapToGrid w:val="0"/>
        <w:spacing w:line="360" w:lineRule="auto"/>
        <w:ind w:firstLineChars="200" w:firstLine="480"/>
        <w:rPr>
          <w:sz w:val="24"/>
        </w:rPr>
      </w:pPr>
      <w:r w:rsidRPr="00216255">
        <w:rPr>
          <w:sz w:val="24"/>
        </w:rPr>
        <w:t xml:space="preserve">            sum2 += q-&gt;next-&gt;</w:t>
      </w:r>
      <w:proofErr w:type="spellStart"/>
      <w:r w:rsidRPr="00216255">
        <w:rPr>
          <w:sz w:val="24"/>
        </w:rPr>
        <w:t>english</w:t>
      </w:r>
      <w:proofErr w:type="spellEnd"/>
      <w:r w:rsidRPr="00216255">
        <w:rPr>
          <w:sz w:val="24"/>
        </w:rPr>
        <w:t>;</w:t>
      </w:r>
    </w:p>
    <w:p w14:paraId="2D5843EC" w14:textId="77777777" w:rsidR="00191B7B" w:rsidRPr="00216255" w:rsidRDefault="00191B7B" w:rsidP="00191B7B">
      <w:pPr>
        <w:snapToGrid w:val="0"/>
        <w:spacing w:line="360" w:lineRule="auto"/>
        <w:ind w:firstLineChars="200" w:firstLine="480"/>
        <w:rPr>
          <w:sz w:val="24"/>
        </w:rPr>
      </w:pPr>
      <w:r w:rsidRPr="00216255">
        <w:rPr>
          <w:sz w:val="24"/>
        </w:rPr>
        <w:t xml:space="preserve">            sum2 += q-&gt;next-&gt;math;</w:t>
      </w:r>
    </w:p>
    <w:p w14:paraId="2E328030" w14:textId="77777777" w:rsidR="00191B7B" w:rsidRPr="00216255" w:rsidRDefault="00191B7B" w:rsidP="00191B7B">
      <w:pPr>
        <w:snapToGrid w:val="0"/>
        <w:spacing w:line="360" w:lineRule="auto"/>
        <w:ind w:firstLineChars="200" w:firstLine="480"/>
        <w:rPr>
          <w:sz w:val="24"/>
        </w:rPr>
      </w:pPr>
      <w:r w:rsidRPr="00216255">
        <w:rPr>
          <w:sz w:val="24"/>
        </w:rPr>
        <w:t xml:space="preserve">            sum2 += q-&gt;next-&gt;physics;</w:t>
      </w:r>
    </w:p>
    <w:p w14:paraId="626C87E7" w14:textId="77777777" w:rsidR="00191B7B" w:rsidRPr="00216255" w:rsidRDefault="00191B7B" w:rsidP="00191B7B">
      <w:pPr>
        <w:snapToGrid w:val="0"/>
        <w:spacing w:line="360" w:lineRule="auto"/>
        <w:ind w:firstLineChars="200" w:firstLine="480"/>
        <w:rPr>
          <w:sz w:val="24"/>
        </w:rPr>
      </w:pPr>
      <w:r w:rsidRPr="00216255">
        <w:rPr>
          <w:sz w:val="24"/>
        </w:rPr>
        <w:t xml:space="preserve">            if (sum1 &gt; sum2)</w:t>
      </w:r>
    </w:p>
    <w:p w14:paraId="78A69A48"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2A79B58B" w14:textId="77777777" w:rsidR="00191B7B" w:rsidRPr="00216255" w:rsidRDefault="00191B7B" w:rsidP="00191B7B">
      <w:pPr>
        <w:snapToGrid w:val="0"/>
        <w:spacing w:line="360" w:lineRule="auto"/>
        <w:ind w:firstLineChars="200" w:firstLine="480"/>
        <w:rPr>
          <w:sz w:val="24"/>
        </w:rPr>
      </w:pPr>
      <w:r w:rsidRPr="00216255">
        <w:rPr>
          <w:sz w:val="24"/>
        </w:rPr>
        <w:t xml:space="preserve">                flag = 1;</w:t>
      </w:r>
    </w:p>
    <w:p w14:paraId="1A3652DD" w14:textId="77777777" w:rsidR="00191B7B" w:rsidRPr="00216255" w:rsidRDefault="00191B7B" w:rsidP="00191B7B">
      <w:pPr>
        <w:snapToGrid w:val="0"/>
        <w:spacing w:line="360" w:lineRule="auto"/>
        <w:ind w:firstLineChars="200" w:firstLine="480"/>
        <w:rPr>
          <w:sz w:val="24"/>
        </w:rPr>
      </w:pPr>
      <w:r w:rsidRPr="00216255">
        <w:rPr>
          <w:sz w:val="24"/>
        </w:rPr>
        <w:t xml:space="preserve">                temp = *q-&gt;next;</w:t>
      </w:r>
    </w:p>
    <w:p w14:paraId="3115B90F" w14:textId="77777777" w:rsidR="00191B7B" w:rsidRPr="00216255" w:rsidRDefault="00191B7B" w:rsidP="00191B7B">
      <w:pPr>
        <w:snapToGrid w:val="0"/>
        <w:spacing w:line="360" w:lineRule="auto"/>
        <w:ind w:firstLineChars="200" w:firstLine="480"/>
        <w:rPr>
          <w:sz w:val="24"/>
        </w:rPr>
      </w:pPr>
      <w:r w:rsidRPr="00216255">
        <w:rPr>
          <w:sz w:val="24"/>
        </w:rPr>
        <w:t xml:space="preserve">                </w:t>
      </w:r>
      <w:proofErr w:type="spellStart"/>
      <w:r w:rsidRPr="00216255">
        <w:rPr>
          <w:sz w:val="24"/>
        </w:rPr>
        <w:t>ptr</w:t>
      </w:r>
      <w:proofErr w:type="spellEnd"/>
      <w:r w:rsidRPr="00216255">
        <w:rPr>
          <w:sz w:val="24"/>
        </w:rPr>
        <w:t xml:space="preserve"> = q-&gt;next-&gt;next;</w:t>
      </w:r>
    </w:p>
    <w:p w14:paraId="296946F2" w14:textId="77777777" w:rsidR="00191B7B" w:rsidRPr="00216255" w:rsidRDefault="00191B7B" w:rsidP="00191B7B">
      <w:pPr>
        <w:snapToGrid w:val="0"/>
        <w:spacing w:line="360" w:lineRule="auto"/>
        <w:ind w:firstLineChars="200" w:firstLine="480"/>
        <w:rPr>
          <w:sz w:val="24"/>
        </w:rPr>
      </w:pPr>
      <w:r w:rsidRPr="00216255">
        <w:rPr>
          <w:sz w:val="24"/>
        </w:rPr>
        <w:t xml:space="preserve">                *q-&gt;next = *q;</w:t>
      </w:r>
    </w:p>
    <w:p w14:paraId="46D38B3A" w14:textId="77777777" w:rsidR="00191B7B" w:rsidRPr="00216255" w:rsidRDefault="00191B7B" w:rsidP="00191B7B">
      <w:pPr>
        <w:snapToGrid w:val="0"/>
        <w:spacing w:line="360" w:lineRule="auto"/>
        <w:ind w:firstLineChars="200" w:firstLine="480"/>
        <w:rPr>
          <w:sz w:val="24"/>
        </w:rPr>
      </w:pPr>
      <w:r w:rsidRPr="00216255">
        <w:rPr>
          <w:sz w:val="24"/>
        </w:rPr>
        <w:t xml:space="preserve">                q-&gt;next-&gt;next = </w:t>
      </w:r>
      <w:proofErr w:type="spellStart"/>
      <w:r w:rsidRPr="00216255">
        <w:rPr>
          <w:sz w:val="24"/>
        </w:rPr>
        <w:t>ptr</w:t>
      </w:r>
      <w:proofErr w:type="spellEnd"/>
      <w:r w:rsidRPr="00216255">
        <w:rPr>
          <w:sz w:val="24"/>
        </w:rPr>
        <w:t>;</w:t>
      </w:r>
    </w:p>
    <w:p w14:paraId="3C911DB1" w14:textId="77777777" w:rsidR="00191B7B" w:rsidRPr="00216255" w:rsidRDefault="00191B7B" w:rsidP="00191B7B">
      <w:pPr>
        <w:snapToGrid w:val="0"/>
        <w:spacing w:line="360" w:lineRule="auto"/>
        <w:ind w:firstLineChars="200" w:firstLine="480"/>
        <w:rPr>
          <w:sz w:val="24"/>
        </w:rPr>
      </w:pPr>
      <w:r w:rsidRPr="00216255">
        <w:rPr>
          <w:sz w:val="24"/>
        </w:rPr>
        <w:lastRenderedPageBreak/>
        <w:t xml:space="preserve">                </w:t>
      </w:r>
      <w:proofErr w:type="spellStart"/>
      <w:r w:rsidRPr="00216255">
        <w:rPr>
          <w:sz w:val="24"/>
        </w:rPr>
        <w:t>ptr</w:t>
      </w:r>
      <w:proofErr w:type="spellEnd"/>
      <w:r w:rsidRPr="00216255">
        <w:rPr>
          <w:sz w:val="24"/>
        </w:rPr>
        <w:t xml:space="preserve"> = q-&gt;next;</w:t>
      </w:r>
    </w:p>
    <w:p w14:paraId="262CDF2D" w14:textId="77777777" w:rsidR="00191B7B" w:rsidRPr="00216255" w:rsidRDefault="00191B7B" w:rsidP="00191B7B">
      <w:pPr>
        <w:snapToGrid w:val="0"/>
        <w:spacing w:line="360" w:lineRule="auto"/>
        <w:ind w:firstLineChars="200" w:firstLine="480"/>
        <w:rPr>
          <w:sz w:val="24"/>
        </w:rPr>
      </w:pPr>
      <w:r w:rsidRPr="00216255">
        <w:rPr>
          <w:sz w:val="24"/>
        </w:rPr>
        <w:t xml:space="preserve">                *q = temp;</w:t>
      </w:r>
    </w:p>
    <w:p w14:paraId="227A8CF4" w14:textId="77777777" w:rsidR="00191B7B" w:rsidRPr="00216255" w:rsidRDefault="00191B7B" w:rsidP="00191B7B">
      <w:pPr>
        <w:snapToGrid w:val="0"/>
        <w:spacing w:line="360" w:lineRule="auto"/>
        <w:ind w:firstLineChars="200" w:firstLine="480"/>
        <w:rPr>
          <w:sz w:val="24"/>
        </w:rPr>
      </w:pPr>
      <w:r w:rsidRPr="00216255">
        <w:rPr>
          <w:sz w:val="24"/>
        </w:rPr>
        <w:t xml:space="preserve">                q-&gt;next = </w:t>
      </w:r>
      <w:proofErr w:type="spellStart"/>
      <w:r w:rsidRPr="00216255">
        <w:rPr>
          <w:sz w:val="24"/>
        </w:rPr>
        <w:t>ptr</w:t>
      </w:r>
      <w:proofErr w:type="spellEnd"/>
      <w:r w:rsidRPr="00216255">
        <w:rPr>
          <w:sz w:val="24"/>
        </w:rPr>
        <w:t>;</w:t>
      </w:r>
    </w:p>
    <w:p w14:paraId="527E2AAE"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4D383E56" w14:textId="77777777" w:rsidR="00191B7B" w:rsidRPr="00216255" w:rsidRDefault="00191B7B" w:rsidP="00191B7B">
      <w:pPr>
        <w:snapToGrid w:val="0"/>
        <w:spacing w:line="360" w:lineRule="auto"/>
        <w:ind w:firstLineChars="200" w:firstLine="480"/>
        <w:rPr>
          <w:sz w:val="24"/>
        </w:rPr>
      </w:pPr>
      <w:r w:rsidRPr="00216255">
        <w:rPr>
          <w:sz w:val="24"/>
        </w:rPr>
        <w:t xml:space="preserve">            q = q-&gt;next;</w:t>
      </w:r>
    </w:p>
    <w:p w14:paraId="01BC3D04"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2D7D78C7" w14:textId="77777777" w:rsidR="00191B7B" w:rsidRPr="00216255" w:rsidRDefault="00191B7B" w:rsidP="00191B7B">
      <w:pPr>
        <w:snapToGrid w:val="0"/>
        <w:spacing w:line="360" w:lineRule="auto"/>
        <w:ind w:firstLineChars="200" w:firstLine="480"/>
        <w:rPr>
          <w:sz w:val="24"/>
        </w:rPr>
      </w:pPr>
      <w:r w:rsidRPr="00216255">
        <w:rPr>
          <w:sz w:val="24"/>
        </w:rPr>
        <w:t xml:space="preserve">    }</w:t>
      </w:r>
    </w:p>
    <w:p w14:paraId="418F3839" w14:textId="77777777" w:rsidR="00191B7B" w:rsidRDefault="00191B7B" w:rsidP="00191B7B">
      <w:pPr>
        <w:snapToGrid w:val="0"/>
        <w:spacing w:line="360" w:lineRule="auto"/>
        <w:ind w:firstLineChars="200" w:firstLine="480"/>
        <w:rPr>
          <w:sz w:val="24"/>
        </w:rPr>
      </w:pPr>
      <w:r w:rsidRPr="00216255">
        <w:rPr>
          <w:sz w:val="24"/>
        </w:rPr>
        <w:t>}</w:t>
      </w:r>
    </w:p>
    <w:p w14:paraId="2E6CA997" w14:textId="77777777" w:rsidR="00191B7B" w:rsidRPr="009C2B59" w:rsidRDefault="00191B7B" w:rsidP="00191B7B">
      <w:pPr>
        <w:snapToGrid w:val="0"/>
        <w:spacing w:line="360" w:lineRule="auto"/>
        <w:ind w:firstLineChars="200" w:firstLine="480"/>
        <w:rPr>
          <w:rFonts w:hAnsi="宋体"/>
          <w:sz w:val="24"/>
        </w:rPr>
      </w:pPr>
      <w:r w:rsidRPr="00885843">
        <w:rPr>
          <w:sz w:val="24"/>
        </w:rPr>
        <w:t>3</w:t>
      </w:r>
      <w:r w:rsidRPr="00885843">
        <w:rPr>
          <w:rFonts w:hAnsi="宋体"/>
          <w:sz w:val="24"/>
        </w:rPr>
        <w:t>）</w:t>
      </w:r>
    </w:p>
    <w:p w14:paraId="19B2D941" w14:textId="77777777" w:rsidR="00191B7B" w:rsidRDefault="00191B7B" w:rsidP="00191B7B">
      <w:pPr>
        <w:snapToGrid w:val="0"/>
        <w:spacing w:line="360" w:lineRule="auto"/>
        <w:ind w:firstLineChars="200" w:firstLine="480"/>
        <w:jc w:val="center"/>
        <w:rPr>
          <w:sz w:val="24"/>
        </w:rPr>
      </w:pPr>
      <w:r w:rsidRPr="00216255">
        <w:rPr>
          <w:noProof/>
          <w:sz w:val="24"/>
        </w:rPr>
        <w:drawing>
          <wp:inline distT="0" distB="0" distL="0" distR="0" wp14:anchorId="4E7BF5FB" wp14:editId="049889C9">
            <wp:extent cx="2682472" cy="3795089"/>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82472" cy="3795089"/>
                    </a:xfrm>
                    <a:prstGeom prst="rect">
                      <a:avLst/>
                    </a:prstGeom>
                  </pic:spPr>
                </pic:pic>
              </a:graphicData>
            </a:graphic>
          </wp:inline>
        </w:drawing>
      </w:r>
    </w:p>
    <w:p w14:paraId="7D454C74" w14:textId="77777777" w:rsidR="00191B7B" w:rsidRPr="00E3562B" w:rsidRDefault="00191B7B" w:rsidP="00191B7B">
      <w:pPr>
        <w:snapToGrid w:val="0"/>
        <w:jc w:val="center"/>
        <w:rPr>
          <w:rFonts w:eastAsia="黑体"/>
          <w:sz w:val="24"/>
        </w:rPr>
      </w:pPr>
      <w:r w:rsidRPr="00885843">
        <w:rPr>
          <w:rFonts w:eastAsia="黑体"/>
          <w:sz w:val="24"/>
        </w:rPr>
        <w:t>图</w:t>
      </w:r>
      <w:r>
        <w:rPr>
          <w:rFonts w:eastAsia="黑体" w:hint="eastAsia"/>
          <w:sz w:val="24"/>
        </w:rPr>
        <w:t>7-7</w:t>
      </w:r>
      <w:r w:rsidRPr="00885843">
        <w:rPr>
          <w:rFonts w:eastAsia="黑体"/>
          <w:sz w:val="24"/>
        </w:rPr>
        <w:t xml:space="preserve"> </w:t>
      </w:r>
      <w:r>
        <w:rPr>
          <w:rFonts w:eastAsia="黑体" w:hint="eastAsia"/>
          <w:sz w:val="24"/>
        </w:rPr>
        <w:t>选做题</w:t>
      </w:r>
      <w:r>
        <w:rPr>
          <w:rFonts w:eastAsia="黑体" w:hint="eastAsia"/>
          <w:sz w:val="24"/>
        </w:rPr>
        <w:t>1</w:t>
      </w:r>
      <w:r w:rsidRPr="00885843">
        <w:rPr>
          <w:rFonts w:eastAsia="黑体"/>
          <w:sz w:val="24"/>
        </w:rPr>
        <w:t>的</w:t>
      </w:r>
      <w:r>
        <w:rPr>
          <w:rFonts w:eastAsia="黑体" w:hint="eastAsia"/>
          <w:sz w:val="24"/>
        </w:rPr>
        <w:t>运行结果</w:t>
      </w:r>
      <w:r w:rsidRPr="00885843">
        <w:rPr>
          <w:rFonts w:eastAsia="黑体"/>
          <w:sz w:val="24"/>
        </w:rPr>
        <w:t>图</w:t>
      </w:r>
    </w:p>
    <w:p w14:paraId="66930708" w14:textId="77777777" w:rsidR="00191B7B" w:rsidRPr="00AA370E" w:rsidRDefault="00191B7B" w:rsidP="00191B7B">
      <w:pPr>
        <w:spacing w:line="360" w:lineRule="auto"/>
        <w:jc w:val="left"/>
        <w:rPr>
          <w:sz w:val="24"/>
        </w:rPr>
      </w:pPr>
    </w:p>
    <w:p w14:paraId="3181B8B7" w14:textId="77777777" w:rsidR="00191B7B" w:rsidRPr="003137CE" w:rsidRDefault="00191B7B" w:rsidP="00191B7B">
      <w:pPr>
        <w:rPr>
          <w:rFonts w:ascii="宋体" w:cs="宋体"/>
          <w:sz w:val="24"/>
          <w:szCs w:val="21"/>
        </w:rPr>
      </w:pPr>
      <w:r w:rsidRPr="0075220A">
        <w:rPr>
          <w:rFonts w:ascii="宋体" w:cs="宋体" w:hint="eastAsia"/>
          <w:sz w:val="24"/>
          <w:szCs w:val="21"/>
        </w:rPr>
        <w:t>（2）</w:t>
      </w:r>
      <w:r w:rsidRPr="003137CE">
        <w:rPr>
          <w:rFonts w:ascii="宋体" w:cs="宋体" w:hint="eastAsia"/>
          <w:sz w:val="24"/>
          <w:szCs w:val="21"/>
        </w:rPr>
        <w:t>对选做题第（1）题，进一步写出用交换结点指针域的方法升序排序的函数。</w:t>
      </w:r>
    </w:p>
    <w:p w14:paraId="58981327" w14:textId="77777777" w:rsidR="00191B7B" w:rsidRDefault="00191B7B" w:rsidP="00191B7B">
      <w:pPr>
        <w:spacing w:line="360" w:lineRule="auto"/>
      </w:pPr>
      <w:r>
        <w:rPr>
          <w:rFonts w:ascii="宋体" w:hAnsi="宋体" w:hint="eastAsia"/>
          <w:b/>
          <w:bCs/>
          <w:sz w:val="24"/>
        </w:rPr>
        <w:t>解答：</w:t>
      </w:r>
    </w:p>
    <w:p w14:paraId="5D23B4BB" w14:textId="77777777" w:rsidR="00191B7B" w:rsidRDefault="00191B7B" w:rsidP="00191B7B">
      <w:pPr>
        <w:snapToGrid w:val="0"/>
        <w:spacing w:line="360" w:lineRule="auto"/>
      </w:pPr>
      <w:r>
        <w:rPr>
          <w:sz w:val="24"/>
        </w:rPr>
        <w:t>       1</w:t>
      </w:r>
      <w:r>
        <w:rPr>
          <w:rFonts w:ascii="宋体" w:hAnsi="宋体" w:hint="eastAsia"/>
          <w:sz w:val="24"/>
        </w:rPr>
        <w:t>）</w:t>
      </w:r>
      <w:r>
        <w:rPr>
          <w:sz w:val="24"/>
        </w:rPr>
        <w:t xml:space="preserve"> </w:t>
      </w:r>
      <w:r>
        <w:rPr>
          <w:rFonts w:ascii="宋体" w:hAnsi="宋体" w:hint="eastAsia"/>
          <w:sz w:val="24"/>
        </w:rPr>
        <w:t>算法流程如图</w:t>
      </w:r>
      <w:r>
        <w:rPr>
          <w:rFonts w:hint="eastAsia"/>
          <w:sz w:val="24"/>
        </w:rPr>
        <w:t>7</w:t>
      </w:r>
      <w:r>
        <w:rPr>
          <w:sz w:val="24"/>
        </w:rPr>
        <w:t>-</w:t>
      </w:r>
      <w:r>
        <w:rPr>
          <w:rFonts w:hint="eastAsia"/>
          <w:sz w:val="24"/>
        </w:rPr>
        <w:t>8</w:t>
      </w:r>
      <w:r>
        <w:rPr>
          <w:rFonts w:ascii="宋体" w:hAnsi="宋体" w:hint="eastAsia"/>
          <w:sz w:val="24"/>
        </w:rPr>
        <w:t>所示</w:t>
      </w:r>
      <w:r>
        <w:rPr>
          <w:rFonts w:hAnsi="宋体" w:hint="eastAsia"/>
          <w:sz w:val="24"/>
        </w:rPr>
        <w:t>，主体部分和</w:t>
      </w:r>
      <w:r w:rsidRPr="00424E04">
        <w:rPr>
          <w:rFonts w:ascii="宋体" w:cs="宋体" w:hint="eastAsia"/>
          <w:sz w:val="24"/>
          <w:szCs w:val="21"/>
        </w:rPr>
        <w:t>编程设计题第（2）题</w:t>
      </w:r>
      <w:r>
        <w:rPr>
          <w:rFonts w:ascii="宋体" w:cs="宋体" w:hint="eastAsia"/>
          <w:sz w:val="24"/>
          <w:szCs w:val="21"/>
        </w:rPr>
        <w:t>类似</w:t>
      </w:r>
      <w:r>
        <w:rPr>
          <w:rFonts w:ascii="宋体" w:hAnsi="宋体" w:hint="eastAsia"/>
          <w:sz w:val="24"/>
        </w:rPr>
        <w:t>。</w:t>
      </w:r>
    </w:p>
    <w:p w14:paraId="3DD9438C" w14:textId="77777777" w:rsidR="00191B7B" w:rsidRDefault="00191B7B" w:rsidP="00191B7B">
      <w:pPr>
        <w:snapToGrid w:val="0"/>
        <w:spacing w:line="360" w:lineRule="auto"/>
        <w:jc w:val="center"/>
      </w:pPr>
      <w:r>
        <w:rPr>
          <w:sz w:val="24"/>
        </w:rPr>
        <w:lastRenderedPageBreak/>
        <w:t> </w:t>
      </w:r>
      <w:r>
        <w:object w:dxaOrig="5503" w:dyaOrig="10278" w14:anchorId="752F6CF6">
          <v:shape id="_x0000_i1046" type="#_x0000_t75" style="width:185.95pt;height:346.85pt" o:ole="">
            <v:imagedata r:id="rId121" o:title=""/>
          </v:shape>
          <o:OLEObject Type="Embed" ProgID="Visio.Drawing.15" ShapeID="_x0000_i1046" DrawAspect="Content" ObjectID="_1731524808" r:id="rId122"/>
        </w:object>
      </w:r>
    </w:p>
    <w:p w14:paraId="530134FD" w14:textId="77777777" w:rsidR="00191B7B" w:rsidRDefault="00191B7B" w:rsidP="00191B7B">
      <w:pPr>
        <w:snapToGrid w:val="0"/>
        <w:jc w:val="center"/>
      </w:pPr>
      <w:r>
        <w:rPr>
          <w:rFonts w:ascii="黑体" w:eastAsia="黑体" w:hAnsi="黑体" w:hint="eastAsia"/>
          <w:sz w:val="24"/>
        </w:rPr>
        <w:t>图</w:t>
      </w:r>
      <w:r>
        <w:rPr>
          <w:rFonts w:hint="eastAsia"/>
          <w:sz w:val="24"/>
        </w:rPr>
        <w:t>7</w:t>
      </w:r>
      <w:r>
        <w:rPr>
          <w:sz w:val="24"/>
        </w:rPr>
        <w:t>-</w:t>
      </w:r>
      <w:r>
        <w:rPr>
          <w:rFonts w:hint="eastAsia"/>
          <w:sz w:val="24"/>
        </w:rPr>
        <w:t>8</w:t>
      </w:r>
      <w:r>
        <w:rPr>
          <w:sz w:val="24"/>
        </w:rPr>
        <w:t xml:space="preserve"> </w:t>
      </w:r>
      <w:r>
        <w:rPr>
          <w:rFonts w:eastAsia="黑体" w:hint="eastAsia"/>
          <w:sz w:val="24"/>
        </w:rPr>
        <w:t>选做题</w:t>
      </w:r>
      <w:r>
        <w:rPr>
          <w:rFonts w:hint="eastAsia"/>
          <w:sz w:val="24"/>
        </w:rPr>
        <w:t>2</w:t>
      </w:r>
      <w:r>
        <w:rPr>
          <w:rFonts w:ascii="黑体" w:eastAsia="黑体" w:hAnsi="黑体" w:hint="eastAsia"/>
          <w:sz w:val="24"/>
        </w:rPr>
        <w:t>的程序流程图</w:t>
      </w:r>
    </w:p>
    <w:p w14:paraId="705AB3A9" w14:textId="77777777" w:rsidR="00191B7B" w:rsidRDefault="00191B7B" w:rsidP="00191B7B">
      <w:pPr>
        <w:snapToGrid w:val="0"/>
        <w:jc w:val="center"/>
      </w:pPr>
      <w:r>
        <w:rPr>
          <w:sz w:val="24"/>
        </w:rPr>
        <w:t> </w:t>
      </w:r>
    </w:p>
    <w:p w14:paraId="62AB4DDB" w14:textId="77777777" w:rsidR="00191B7B" w:rsidRDefault="00191B7B" w:rsidP="00191B7B">
      <w:pPr>
        <w:snapToGrid w:val="0"/>
        <w:spacing w:line="360" w:lineRule="auto"/>
        <w:ind w:firstLine="480"/>
      </w:pPr>
      <w:r>
        <w:rPr>
          <w:sz w:val="24"/>
        </w:rPr>
        <w:t>2</w:t>
      </w:r>
      <w:r>
        <w:rPr>
          <w:rFonts w:ascii="宋体" w:hAnsi="宋体" w:hint="eastAsia"/>
          <w:sz w:val="24"/>
        </w:rPr>
        <w:t>）源程序清单</w:t>
      </w:r>
    </w:p>
    <w:p w14:paraId="60D6C750" w14:textId="77777777" w:rsidR="00191B7B" w:rsidRPr="00D55B12" w:rsidRDefault="00191B7B" w:rsidP="00191B7B">
      <w:pPr>
        <w:snapToGrid w:val="0"/>
        <w:spacing w:line="360" w:lineRule="auto"/>
        <w:ind w:firstLine="480"/>
        <w:rPr>
          <w:sz w:val="24"/>
        </w:rPr>
      </w:pPr>
      <w:r w:rsidRPr="00D55B12">
        <w:rPr>
          <w:sz w:val="24"/>
        </w:rPr>
        <w:t>#include &lt;</w:t>
      </w:r>
      <w:proofErr w:type="spellStart"/>
      <w:r w:rsidRPr="00D55B12">
        <w:rPr>
          <w:sz w:val="24"/>
        </w:rPr>
        <w:t>stdio.h</w:t>
      </w:r>
      <w:proofErr w:type="spellEnd"/>
      <w:r w:rsidRPr="00D55B12">
        <w:rPr>
          <w:sz w:val="24"/>
        </w:rPr>
        <w:t>&gt;</w:t>
      </w:r>
    </w:p>
    <w:p w14:paraId="2AA93276" w14:textId="77777777" w:rsidR="00191B7B" w:rsidRPr="00D55B12" w:rsidRDefault="00191B7B" w:rsidP="00191B7B">
      <w:pPr>
        <w:snapToGrid w:val="0"/>
        <w:spacing w:line="360" w:lineRule="auto"/>
        <w:ind w:firstLine="480"/>
        <w:rPr>
          <w:sz w:val="24"/>
        </w:rPr>
      </w:pPr>
      <w:r w:rsidRPr="00D55B12">
        <w:rPr>
          <w:sz w:val="24"/>
        </w:rPr>
        <w:t>#include &lt;</w:t>
      </w:r>
      <w:proofErr w:type="spellStart"/>
      <w:r w:rsidRPr="00D55B12">
        <w:rPr>
          <w:sz w:val="24"/>
        </w:rPr>
        <w:t>stdlib.h</w:t>
      </w:r>
      <w:proofErr w:type="spellEnd"/>
      <w:r w:rsidRPr="00D55B12">
        <w:rPr>
          <w:sz w:val="24"/>
        </w:rPr>
        <w:t>&gt;</w:t>
      </w:r>
    </w:p>
    <w:p w14:paraId="3801B002" w14:textId="77777777" w:rsidR="00191B7B" w:rsidRPr="00D55B12" w:rsidRDefault="00191B7B" w:rsidP="00191B7B">
      <w:pPr>
        <w:snapToGrid w:val="0"/>
        <w:spacing w:line="360" w:lineRule="auto"/>
        <w:ind w:firstLine="480"/>
        <w:rPr>
          <w:sz w:val="24"/>
        </w:rPr>
      </w:pPr>
      <w:r w:rsidRPr="00D55B12">
        <w:rPr>
          <w:sz w:val="24"/>
        </w:rPr>
        <w:t>#include &lt;</w:t>
      </w:r>
      <w:proofErr w:type="spellStart"/>
      <w:r w:rsidRPr="00D55B12">
        <w:rPr>
          <w:sz w:val="24"/>
        </w:rPr>
        <w:t>string.h</w:t>
      </w:r>
      <w:proofErr w:type="spellEnd"/>
      <w:r w:rsidRPr="00D55B12">
        <w:rPr>
          <w:sz w:val="24"/>
        </w:rPr>
        <w:t>&gt;</w:t>
      </w:r>
    </w:p>
    <w:p w14:paraId="33CA2015" w14:textId="77777777" w:rsidR="00191B7B" w:rsidRPr="00D55B12" w:rsidRDefault="00191B7B" w:rsidP="00191B7B">
      <w:pPr>
        <w:snapToGrid w:val="0"/>
        <w:spacing w:line="360" w:lineRule="auto"/>
        <w:ind w:firstLine="480"/>
        <w:rPr>
          <w:sz w:val="24"/>
        </w:rPr>
      </w:pPr>
    </w:p>
    <w:p w14:paraId="6C3D99EC" w14:textId="77777777" w:rsidR="00191B7B" w:rsidRPr="00D55B12" w:rsidRDefault="00191B7B" w:rsidP="00191B7B">
      <w:pPr>
        <w:snapToGrid w:val="0"/>
        <w:spacing w:line="360" w:lineRule="auto"/>
        <w:ind w:firstLine="480"/>
        <w:rPr>
          <w:sz w:val="24"/>
        </w:rPr>
      </w:pPr>
      <w:r w:rsidRPr="00D55B12">
        <w:rPr>
          <w:sz w:val="24"/>
        </w:rPr>
        <w:t xml:space="preserve">typedef struct </w:t>
      </w:r>
      <w:proofErr w:type="spellStart"/>
      <w:r w:rsidRPr="00D55B12">
        <w:rPr>
          <w:sz w:val="24"/>
        </w:rPr>
        <w:t>stu</w:t>
      </w:r>
      <w:proofErr w:type="spellEnd"/>
    </w:p>
    <w:p w14:paraId="1246D9D7" w14:textId="77777777" w:rsidR="00191B7B" w:rsidRPr="00D55B12" w:rsidRDefault="00191B7B" w:rsidP="00191B7B">
      <w:pPr>
        <w:snapToGrid w:val="0"/>
        <w:spacing w:line="360" w:lineRule="auto"/>
        <w:ind w:firstLine="480"/>
        <w:rPr>
          <w:sz w:val="24"/>
        </w:rPr>
      </w:pPr>
      <w:r w:rsidRPr="00D55B12">
        <w:rPr>
          <w:sz w:val="24"/>
        </w:rPr>
        <w:t>{</w:t>
      </w:r>
    </w:p>
    <w:p w14:paraId="431FBE2F" w14:textId="77777777" w:rsidR="00191B7B" w:rsidRPr="00D55B12" w:rsidRDefault="00191B7B" w:rsidP="00191B7B">
      <w:pPr>
        <w:snapToGrid w:val="0"/>
        <w:spacing w:line="360" w:lineRule="auto"/>
        <w:ind w:firstLine="480"/>
        <w:rPr>
          <w:sz w:val="24"/>
        </w:rPr>
      </w:pPr>
      <w:r w:rsidRPr="00D55B12">
        <w:rPr>
          <w:sz w:val="24"/>
        </w:rPr>
        <w:t xml:space="preserve">    char num[16];</w:t>
      </w:r>
    </w:p>
    <w:p w14:paraId="33CFE9F1" w14:textId="77777777" w:rsidR="00191B7B" w:rsidRPr="00D55B12" w:rsidRDefault="00191B7B" w:rsidP="00191B7B">
      <w:pPr>
        <w:snapToGrid w:val="0"/>
        <w:spacing w:line="360" w:lineRule="auto"/>
        <w:ind w:firstLine="480"/>
        <w:rPr>
          <w:sz w:val="24"/>
        </w:rPr>
      </w:pPr>
      <w:r w:rsidRPr="00D55B12">
        <w:rPr>
          <w:sz w:val="24"/>
        </w:rPr>
        <w:t xml:space="preserve">    char name[21];</w:t>
      </w:r>
    </w:p>
    <w:p w14:paraId="4A4E865C" w14:textId="77777777" w:rsidR="00191B7B" w:rsidRPr="00D55B12" w:rsidRDefault="00191B7B" w:rsidP="00191B7B">
      <w:pPr>
        <w:snapToGrid w:val="0"/>
        <w:spacing w:line="360" w:lineRule="auto"/>
        <w:ind w:firstLine="480"/>
        <w:rPr>
          <w:sz w:val="24"/>
        </w:rPr>
      </w:pPr>
      <w:r w:rsidRPr="00D55B12">
        <w:rPr>
          <w:sz w:val="24"/>
        </w:rPr>
        <w:t xml:space="preserve">    float E;</w:t>
      </w:r>
    </w:p>
    <w:p w14:paraId="41856006" w14:textId="77777777" w:rsidR="00191B7B" w:rsidRPr="00D55B12" w:rsidRDefault="00191B7B" w:rsidP="00191B7B">
      <w:pPr>
        <w:snapToGrid w:val="0"/>
        <w:spacing w:line="360" w:lineRule="auto"/>
        <w:ind w:firstLine="480"/>
        <w:rPr>
          <w:sz w:val="24"/>
        </w:rPr>
      </w:pPr>
      <w:r w:rsidRPr="00D55B12">
        <w:rPr>
          <w:sz w:val="24"/>
        </w:rPr>
        <w:t xml:space="preserve">    float M;</w:t>
      </w:r>
    </w:p>
    <w:p w14:paraId="34C18F89" w14:textId="77777777" w:rsidR="00191B7B" w:rsidRPr="00D55B12" w:rsidRDefault="00191B7B" w:rsidP="00191B7B">
      <w:pPr>
        <w:snapToGrid w:val="0"/>
        <w:spacing w:line="360" w:lineRule="auto"/>
        <w:ind w:firstLine="480"/>
        <w:rPr>
          <w:sz w:val="24"/>
        </w:rPr>
      </w:pPr>
      <w:r w:rsidRPr="00D55B12">
        <w:rPr>
          <w:sz w:val="24"/>
        </w:rPr>
        <w:t xml:space="preserve">    float P;</w:t>
      </w:r>
    </w:p>
    <w:p w14:paraId="00AC4DF2" w14:textId="77777777" w:rsidR="00191B7B" w:rsidRPr="00D55B12" w:rsidRDefault="00191B7B" w:rsidP="00191B7B">
      <w:pPr>
        <w:snapToGrid w:val="0"/>
        <w:spacing w:line="360" w:lineRule="auto"/>
        <w:ind w:firstLine="480"/>
        <w:rPr>
          <w:sz w:val="24"/>
        </w:rPr>
      </w:pPr>
      <w:r w:rsidRPr="00D55B12">
        <w:rPr>
          <w:sz w:val="24"/>
        </w:rPr>
        <w:t xml:space="preserve">    float C;</w:t>
      </w:r>
    </w:p>
    <w:p w14:paraId="6D36E1DA" w14:textId="77777777" w:rsidR="00191B7B" w:rsidRPr="00D55B12" w:rsidRDefault="00191B7B" w:rsidP="00191B7B">
      <w:pPr>
        <w:snapToGrid w:val="0"/>
        <w:spacing w:line="360" w:lineRule="auto"/>
        <w:ind w:firstLine="480"/>
        <w:rPr>
          <w:sz w:val="24"/>
        </w:rPr>
      </w:pPr>
      <w:r w:rsidRPr="00D55B12">
        <w:rPr>
          <w:sz w:val="24"/>
        </w:rPr>
        <w:t xml:space="preserve">    struct </w:t>
      </w:r>
      <w:proofErr w:type="spellStart"/>
      <w:r w:rsidRPr="00D55B12">
        <w:rPr>
          <w:sz w:val="24"/>
        </w:rPr>
        <w:t>stu</w:t>
      </w:r>
      <w:proofErr w:type="spellEnd"/>
      <w:r w:rsidRPr="00D55B12">
        <w:rPr>
          <w:sz w:val="24"/>
        </w:rPr>
        <w:t xml:space="preserve"> *next;</w:t>
      </w:r>
    </w:p>
    <w:p w14:paraId="6D835717" w14:textId="77777777" w:rsidR="00191B7B" w:rsidRPr="00D55B12" w:rsidRDefault="00191B7B" w:rsidP="00191B7B">
      <w:pPr>
        <w:snapToGrid w:val="0"/>
        <w:spacing w:line="360" w:lineRule="auto"/>
        <w:ind w:firstLine="480"/>
        <w:rPr>
          <w:sz w:val="24"/>
        </w:rPr>
      </w:pPr>
      <w:r w:rsidRPr="00D55B12">
        <w:rPr>
          <w:sz w:val="24"/>
        </w:rPr>
        <w:t>} Stu;</w:t>
      </w:r>
    </w:p>
    <w:p w14:paraId="62B0EC23" w14:textId="77777777" w:rsidR="00191B7B" w:rsidRPr="00D55B12" w:rsidRDefault="00191B7B" w:rsidP="00191B7B">
      <w:pPr>
        <w:snapToGrid w:val="0"/>
        <w:spacing w:line="360" w:lineRule="auto"/>
        <w:ind w:firstLine="480"/>
        <w:rPr>
          <w:sz w:val="24"/>
        </w:rPr>
      </w:pPr>
      <w:r w:rsidRPr="00D55B12">
        <w:rPr>
          <w:sz w:val="24"/>
        </w:rPr>
        <w:lastRenderedPageBreak/>
        <w:t>int main(void)</w:t>
      </w:r>
    </w:p>
    <w:p w14:paraId="385FF260" w14:textId="77777777" w:rsidR="00191B7B" w:rsidRPr="00D55B12" w:rsidRDefault="00191B7B" w:rsidP="00191B7B">
      <w:pPr>
        <w:snapToGrid w:val="0"/>
        <w:spacing w:line="360" w:lineRule="auto"/>
        <w:ind w:firstLine="480"/>
        <w:rPr>
          <w:sz w:val="24"/>
        </w:rPr>
      </w:pPr>
      <w:r w:rsidRPr="00D55B12">
        <w:rPr>
          <w:sz w:val="24"/>
        </w:rPr>
        <w:t>{</w:t>
      </w:r>
    </w:p>
    <w:p w14:paraId="53E229C9" w14:textId="77777777" w:rsidR="00191B7B" w:rsidRPr="00D55B12" w:rsidRDefault="00191B7B" w:rsidP="00191B7B">
      <w:pPr>
        <w:snapToGrid w:val="0"/>
        <w:spacing w:line="360" w:lineRule="auto"/>
        <w:ind w:firstLine="480"/>
        <w:rPr>
          <w:sz w:val="24"/>
        </w:rPr>
      </w:pPr>
      <w:r w:rsidRPr="00D55B12">
        <w:rPr>
          <w:sz w:val="24"/>
        </w:rPr>
        <w:t xml:space="preserve">    int N;</w:t>
      </w:r>
    </w:p>
    <w:p w14:paraId="2669E6DA"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scanf</w:t>
      </w:r>
      <w:proofErr w:type="spellEnd"/>
      <w:r w:rsidRPr="00D55B12">
        <w:rPr>
          <w:sz w:val="24"/>
        </w:rPr>
        <w:t>("%d", &amp;N);</w:t>
      </w:r>
    </w:p>
    <w:p w14:paraId="47CA0313" w14:textId="77777777" w:rsidR="00191B7B" w:rsidRPr="00D55B12" w:rsidRDefault="00191B7B" w:rsidP="00191B7B">
      <w:pPr>
        <w:snapToGrid w:val="0"/>
        <w:spacing w:line="360" w:lineRule="auto"/>
        <w:ind w:firstLine="480"/>
        <w:rPr>
          <w:sz w:val="24"/>
        </w:rPr>
      </w:pPr>
      <w:r w:rsidRPr="00D55B12">
        <w:rPr>
          <w:sz w:val="24"/>
        </w:rPr>
        <w:t xml:space="preserve">    Stu *head = (Stu *)malloc(</w:t>
      </w:r>
      <w:proofErr w:type="spellStart"/>
      <w:r w:rsidRPr="00D55B12">
        <w:rPr>
          <w:sz w:val="24"/>
        </w:rPr>
        <w:t>sizeof</w:t>
      </w:r>
      <w:proofErr w:type="spellEnd"/>
      <w:r w:rsidRPr="00D55B12">
        <w:rPr>
          <w:sz w:val="24"/>
        </w:rPr>
        <w:t>(Stu));</w:t>
      </w:r>
    </w:p>
    <w:p w14:paraId="2BE4CD7D" w14:textId="77777777" w:rsidR="00191B7B" w:rsidRPr="00D55B12" w:rsidRDefault="00191B7B" w:rsidP="00191B7B">
      <w:pPr>
        <w:snapToGrid w:val="0"/>
        <w:spacing w:line="360" w:lineRule="auto"/>
        <w:ind w:firstLine="480"/>
        <w:rPr>
          <w:sz w:val="24"/>
        </w:rPr>
      </w:pPr>
      <w:r w:rsidRPr="00D55B12">
        <w:rPr>
          <w:sz w:val="24"/>
        </w:rPr>
        <w:t xml:space="preserve">    head-&gt;num[0] = '\0';</w:t>
      </w:r>
    </w:p>
    <w:p w14:paraId="03AC093C" w14:textId="77777777" w:rsidR="00191B7B" w:rsidRPr="00D55B12" w:rsidRDefault="00191B7B" w:rsidP="00191B7B">
      <w:pPr>
        <w:snapToGrid w:val="0"/>
        <w:spacing w:line="360" w:lineRule="auto"/>
        <w:ind w:firstLine="480"/>
        <w:rPr>
          <w:sz w:val="24"/>
        </w:rPr>
      </w:pPr>
      <w:r w:rsidRPr="00D55B12">
        <w:rPr>
          <w:sz w:val="24"/>
        </w:rPr>
        <w:t xml:space="preserve">    Stu *temp = head;</w:t>
      </w:r>
    </w:p>
    <w:p w14:paraId="79EAE795" w14:textId="77777777" w:rsidR="00191B7B" w:rsidRPr="00D55B12" w:rsidRDefault="00191B7B" w:rsidP="00191B7B">
      <w:pPr>
        <w:snapToGrid w:val="0"/>
        <w:spacing w:line="360" w:lineRule="auto"/>
        <w:ind w:firstLine="480"/>
        <w:rPr>
          <w:sz w:val="24"/>
        </w:rPr>
      </w:pPr>
      <w:r w:rsidRPr="00D55B12">
        <w:rPr>
          <w:sz w:val="24"/>
        </w:rPr>
        <w:t xml:space="preserve">    for (int </w:t>
      </w:r>
      <w:proofErr w:type="spellStart"/>
      <w:r w:rsidRPr="00D55B12">
        <w:rPr>
          <w:sz w:val="24"/>
        </w:rPr>
        <w:t>i</w:t>
      </w:r>
      <w:proofErr w:type="spellEnd"/>
      <w:r w:rsidRPr="00D55B12">
        <w:rPr>
          <w:sz w:val="24"/>
        </w:rPr>
        <w:t xml:space="preserve"> = 0; </w:t>
      </w:r>
      <w:proofErr w:type="spellStart"/>
      <w:r w:rsidRPr="00D55B12">
        <w:rPr>
          <w:sz w:val="24"/>
        </w:rPr>
        <w:t>i</w:t>
      </w:r>
      <w:proofErr w:type="spellEnd"/>
      <w:r w:rsidRPr="00D55B12">
        <w:rPr>
          <w:sz w:val="24"/>
        </w:rPr>
        <w:t xml:space="preserve"> &lt; N; </w:t>
      </w:r>
      <w:proofErr w:type="spellStart"/>
      <w:r w:rsidRPr="00D55B12">
        <w:rPr>
          <w:sz w:val="24"/>
        </w:rPr>
        <w:t>i</w:t>
      </w:r>
      <w:proofErr w:type="spellEnd"/>
      <w:r w:rsidRPr="00D55B12">
        <w:rPr>
          <w:sz w:val="24"/>
        </w:rPr>
        <w:t>++)</w:t>
      </w:r>
    </w:p>
    <w:p w14:paraId="43C34673" w14:textId="77777777" w:rsidR="00191B7B" w:rsidRPr="00D55B12" w:rsidRDefault="00191B7B" w:rsidP="00191B7B">
      <w:pPr>
        <w:snapToGrid w:val="0"/>
        <w:spacing w:line="360" w:lineRule="auto"/>
        <w:ind w:firstLine="480"/>
        <w:rPr>
          <w:sz w:val="24"/>
        </w:rPr>
      </w:pPr>
      <w:r w:rsidRPr="00D55B12">
        <w:rPr>
          <w:sz w:val="24"/>
        </w:rPr>
        <w:t xml:space="preserve">    {</w:t>
      </w:r>
    </w:p>
    <w:p w14:paraId="3572856A" w14:textId="77777777" w:rsidR="00191B7B" w:rsidRPr="00D55B12" w:rsidRDefault="00191B7B" w:rsidP="00191B7B">
      <w:pPr>
        <w:snapToGrid w:val="0"/>
        <w:spacing w:line="360" w:lineRule="auto"/>
        <w:ind w:firstLine="480"/>
        <w:rPr>
          <w:sz w:val="24"/>
        </w:rPr>
      </w:pPr>
      <w:r w:rsidRPr="00D55B12">
        <w:rPr>
          <w:sz w:val="24"/>
        </w:rPr>
        <w:t xml:space="preserve">        temp-&gt;next = (Stu *)malloc(</w:t>
      </w:r>
      <w:proofErr w:type="spellStart"/>
      <w:r w:rsidRPr="00D55B12">
        <w:rPr>
          <w:sz w:val="24"/>
        </w:rPr>
        <w:t>sizeof</w:t>
      </w:r>
      <w:proofErr w:type="spellEnd"/>
      <w:r w:rsidRPr="00D55B12">
        <w:rPr>
          <w:sz w:val="24"/>
        </w:rPr>
        <w:t>(Stu));</w:t>
      </w:r>
    </w:p>
    <w:p w14:paraId="057512F8" w14:textId="77777777" w:rsidR="00191B7B" w:rsidRPr="00D55B12" w:rsidRDefault="00191B7B" w:rsidP="00191B7B">
      <w:pPr>
        <w:snapToGrid w:val="0"/>
        <w:spacing w:line="360" w:lineRule="auto"/>
        <w:ind w:firstLine="480"/>
        <w:rPr>
          <w:sz w:val="24"/>
        </w:rPr>
      </w:pPr>
      <w:r w:rsidRPr="00D55B12">
        <w:rPr>
          <w:sz w:val="24"/>
        </w:rPr>
        <w:t xml:space="preserve">        temp = temp-&gt;next;</w:t>
      </w:r>
    </w:p>
    <w:p w14:paraId="7765774D"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scanf</w:t>
      </w:r>
      <w:proofErr w:type="spellEnd"/>
      <w:r w:rsidRPr="00D55B12">
        <w:rPr>
          <w:sz w:val="24"/>
        </w:rPr>
        <w:t>("%s %s %f %f %f %f", (char *)temp-&gt;num, (char *)temp-&gt;name, &amp;temp-&gt;E, &amp;temp-&gt;M, &amp;temp-&gt;P, &amp;temp-&gt;C);</w:t>
      </w:r>
    </w:p>
    <w:p w14:paraId="0A9EC28E" w14:textId="77777777" w:rsidR="00191B7B" w:rsidRPr="00D55B12" w:rsidRDefault="00191B7B" w:rsidP="00191B7B">
      <w:pPr>
        <w:snapToGrid w:val="0"/>
        <w:spacing w:line="360" w:lineRule="auto"/>
        <w:ind w:firstLine="480"/>
        <w:rPr>
          <w:sz w:val="24"/>
        </w:rPr>
      </w:pPr>
      <w:r w:rsidRPr="00D55B12">
        <w:rPr>
          <w:sz w:val="24"/>
        </w:rPr>
        <w:t xml:space="preserve">    }</w:t>
      </w:r>
    </w:p>
    <w:p w14:paraId="079A858D" w14:textId="77777777" w:rsidR="00191B7B" w:rsidRPr="00D55B12" w:rsidRDefault="00191B7B" w:rsidP="00191B7B">
      <w:pPr>
        <w:snapToGrid w:val="0"/>
        <w:spacing w:line="360" w:lineRule="auto"/>
        <w:ind w:firstLine="480"/>
        <w:rPr>
          <w:sz w:val="24"/>
        </w:rPr>
      </w:pPr>
    </w:p>
    <w:p w14:paraId="4E021C08"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printf</w:t>
      </w:r>
      <w:proofErr w:type="spellEnd"/>
      <w:r w:rsidRPr="00D55B12">
        <w:rPr>
          <w:sz w:val="24"/>
        </w:rPr>
        <w:t xml:space="preserve">("please input </w:t>
      </w:r>
      <w:proofErr w:type="spellStart"/>
      <w:r w:rsidRPr="00D55B12">
        <w:rPr>
          <w:sz w:val="24"/>
        </w:rPr>
        <w:t>uid,name|eng,math,phy</w:t>
      </w:r>
      <w:proofErr w:type="spellEnd"/>
      <w:r w:rsidRPr="00D55B12">
        <w:rPr>
          <w:sz w:val="24"/>
        </w:rPr>
        <w:t xml:space="preserve"> and </w:t>
      </w:r>
      <w:proofErr w:type="spellStart"/>
      <w:r w:rsidRPr="00D55B12">
        <w:rPr>
          <w:sz w:val="24"/>
        </w:rPr>
        <w:t>c_lang</w:t>
      </w:r>
      <w:proofErr w:type="spellEnd"/>
      <w:r w:rsidRPr="00D55B12">
        <w:rPr>
          <w:sz w:val="24"/>
        </w:rPr>
        <w:t>\n");</w:t>
      </w:r>
    </w:p>
    <w:p w14:paraId="41FA4662" w14:textId="77777777" w:rsidR="00191B7B" w:rsidRPr="00D55B12" w:rsidRDefault="00191B7B" w:rsidP="00191B7B">
      <w:pPr>
        <w:snapToGrid w:val="0"/>
        <w:spacing w:line="360" w:lineRule="auto"/>
        <w:ind w:firstLine="480"/>
        <w:rPr>
          <w:sz w:val="24"/>
        </w:rPr>
      </w:pPr>
      <w:r w:rsidRPr="00D55B12">
        <w:rPr>
          <w:sz w:val="24"/>
        </w:rPr>
        <w:t xml:space="preserve">    temp = head;</w:t>
      </w:r>
    </w:p>
    <w:p w14:paraId="396AF186" w14:textId="77777777" w:rsidR="00191B7B" w:rsidRPr="00D55B12" w:rsidRDefault="00191B7B" w:rsidP="00191B7B">
      <w:pPr>
        <w:snapToGrid w:val="0"/>
        <w:spacing w:line="360" w:lineRule="auto"/>
        <w:ind w:firstLine="480"/>
        <w:rPr>
          <w:sz w:val="24"/>
        </w:rPr>
      </w:pPr>
      <w:r w:rsidRPr="00D55B12">
        <w:rPr>
          <w:sz w:val="24"/>
        </w:rPr>
        <w:t xml:space="preserve">    for (int </w:t>
      </w:r>
      <w:proofErr w:type="spellStart"/>
      <w:r w:rsidRPr="00D55B12">
        <w:rPr>
          <w:sz w:val="24"/>
        </w:rPr>
        <w:t>i</w:t>
      </w:r>
      <w:proofErr w:type="spellEnd"/>
      <w:r w:rsidRPr="00D55B12">
        <w:rPr>
          <w:sz w:val="24"/>
        </w:rPr>
        <w:t xml:space="preserve"> = 0; </w:t>
      </w:r>
      <w:proofErr w:type="spellStart"/>
      <w:r w:rsidRPr="00D55B12">
        <w:rPr>
          <w:sz w:val="24"/>
        </w:rPr>
        <w:t>i</w:t>
      </w:r>
      <w:proofErr w:type="spellEnd"/>
      <w:r w:rsidRPr="00D55B12">
        <w:rPr>
          <w:sz w:val="24"/>
        </w:rPr>
        <w:t xml:space="preserve"> &lt; N; </w:t>
      </w:r>
      <w:proofErr w:type="spellStart"/>
      <w:r w:rsidRPr="00D55B12">
        <w:rPr>
          <w:sz w:val="24"/>
        </w:rPr>
        <w:t>i</w:t>
      </w:r>
      <w:proofErr w:type="spellEnd"/>
      <w:r w:rsidRPr="00D55B12">
        <w:rPr>
          <w:sz w:val="24"/>
        </w:rPr>
        <w:t>++)</w:t>
      </w:r>
    </w:p>
    <w:p w14:paraId="56C065F0" w14:textId="77777777" w:rsidR="00191B7B" w:rsidRPr="00D55B12" w:rsidRDefault="00191B7B" w:rsidP="00191B7B">
      <w:pPr>
        <w:snapToGrid w:val="0"/>
        <w:spacing w:line="360" w:lineRule="auto"/>
        <w:ind w:firstLine="480"/>
        <w:rPr>
          <w:sz w:val="24"/>
        </w:rPr>
      </w:pPr>
      <w:r w:rsidRPr="00D55B12">
        <w:rPr>
          <w:sz w:val="24"/>
        </w:rPr>
        <w:t xml:space="preserve">    {</w:t>
      </w:r>
    </w:p>
    <w:p w14:paraId="2E13943C" w14:textId="77777777" w:rsidR="00191B7B" w:rsidRPr="00D55B12" w:rsidRDefault="00191B7B" w:rsidP="00191B7B">
      <w:pPr>
        <w:snapToGrid w:val="0"/>
        <w:spacing w:line="360" w:lineRule="auto"/>
        <w:ind w:firstLine="480"/>
        <w:rPr>
          <w:sz w:val="24"/>
        </w:rPr>
      </w:pPr>
      <w:r w:rsidRPr="00D55B12">
        <w:rPr>
          <w:sz w:val="24"/>
        </w:rPr>
        <w:t xml:space="preserve">        temp = temp-&gt;next;</w:t>
      </w:r>
    </w:p>
    <w:p w14:paraId="402A98CA"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printf</w:t>
      </w:r>
      <w:proofErr w:type="spellEnd"/>
      <w:r w:rsidRPr="00D55B12">
        <w:rPr>
          <w:sz w:val="24"/>
        </w:rPr>
        <w:t>("%-15s%-20s%-10.2f%-10.2f%-10.2f%-10.2f\n", temp-&gt;num, temp-&gt;name, temp-&gt;E, temp-&gt;M, temp-&gt;P, temp-&gt;C);</w:t>
      </w:r>
    </w:p>
    <w:p w14:paraId="3D3452CD" w14:textId="77777777" w:rsidR="00191B7B" w:rsidRPr="00D55B12" w:rsidRDefault="00191B7B" w:rsidP="00191B7B">
      <w:pPr>
        <w:snapToGrid w:val="0"/>
        <w:spacing w:line="360" w:lineRule="auto"/>
        <w:ind w:firstLine="480"/>
        <w:rPr>
          <w:sz w:val="24"/>
        </w:rPr>
      </w:pPr>
      <w:r w:rsidRPr="00D55B12">
        <w:rPr>
          <w:sz w:val="24"/>
        </w:rPr>
        <w:t xml:space="preserve">    }</w:t>
      </w:r>
    </w:p>
    <w:p w14:paraId="1B595F03" w14:textId="77777777" w:rsidR="00191B7B" w:rsidRPr="00D55B12" w:rsidRDefault="00191B7B" w:rsidP="00191B7B">
      <w:pPr>
        <w:snapToGrid w:val="0"/>
        <w:spacing w:line="360" w:lineRule="auto"/>
        <w:ind w:firstLine="480"/>
        <w:rPr>
          <w:sz w:val="24"/>
        </w:rPr>
      </w:pPr>
    </w:p>
    <w:p w14:paraId="4E9EB614" w14:textId="77777777" w:rsidR="00191B7B" w:rsidRPr="00D55B12" w:rsidRDefault="00191B7B" w:rsidP="00191B7B">
      <w:pPr>
        <w:snapToGrid w:val="0"/>
        <w:spacing w:line="360" w:lineRule="auto"/>
        <w:ind w:firstLine="480"/>
        <w:rPr>
          <w:sz w:val="24"/>
        </w:rPr>
      </w:pPr>
      <w:r w:rsidRPr="00D55B12">
        <w:rPr>
          <w:sz w:val="24"/>
        </w:rPr>
        <w:t xml:space="preserve">    int M;</w:t>
      </w:r>
    </w:p>
    <w:p w14:paraId="39BBFBC0" w14:textId="77777777" w:rsidR="00191B7B" w:rsidRPr="00D55B12" w:rsidRDefault="00191B7B" w:rsidP="00191B7B">
      <w:pPr>
        <w:snapToGrid w:val="0"/>
        <w:spacing w:line="360" w:lineRule="auto"/>
        <w:ind w:firstLine="480"/>
        <w:rPr>
          <w:sz w:val="24"/>
        </w:rPr>
      </w:pPr>
      <w:r w:rsidRPr="00D55B12">
        <w:rPr>
          <w:sz w:val="24"/>
        </w:rPr>
        <w:t xml:space="preserve">    char num[16], sub[20];</w:t>
      </w:r>
    </w:p>
    <w:p w14:paraId="7BB5D075" w14:textId="77777777" w:rsidR="00191B7B" w:rsidRPr="00D55B12" w:rsidRDefault="00191B7B" w:rsidP="00191B7B">
      <w:pPr>
        <w:snapToGrid w:val="0"/>
        <w:spacing w:line="360" w:lineRule="auto"/>
        <w:ind w:firstLine="480"/>
        <w:rPr>
          <w:sz w:val="24"/>
        </w:rPr>
      </w:pPr>
      <w:r w:rsidRPr="00D55B12">
        <w:rPr>
          <w:sz w:val="24"/>
        </w:rPr>
        <w:t xml:space="preserve">    float score;</w:t>
      </w:r>
    </w:p>
    <w:p w14:paraId="090B254C"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scanf</w:t>
      </w:r>
      <w:proofErr w:type="spellEnd"/>
      <w:r w:rsidRPr="00D55B12">
        <w:rPr>
          <w:sz w:val="24"/>
        </w:rPr>
        <w:t>("%d", &amp;M);</w:t>
      </w:r>
    </w:p>
    <w:p w14:paraId="0BA293C7" w14:textId="77777777" w:rsidR="00191B7B" w:rsidRPr="00D55B12" w:rsidRDefault="00191B7B" w:rsidP="00191B7B">
      <w:pPr>
        <w:snapToGrid w:val="0"/>
        <w:spacing w:line="360" w:lineRule="auto"/>
        <w:ind w:firstLine="480"/>
        <w:rPr>
          <w:sz w:val="24"/>
        </w:rPr>
      </w:pPr>
      <w:r w:rsidRPr="00D55B12">
        <w:rPr>
          <w:sz w:val="24"/>
        </w:rPr>
        <w:t xml:space="preserve">    for (int </w:t>
      </w:r>
      <w:proofErr w:type="spellStart"/>
      <w:r w:rsidRPr="00D55B12">
        <w:rPr>
          <w:sz w:val="24"/>
        </w:rPr>
        <w:t>i</w:t>
      </w:r>
      <w:proofErr w:type="spellEnd"/>
      <w:r w:rsidRPr="00D55B12">
        <w:rPr>
          <w:sz w:val="24"/>
        </w:rPr>
        <w:t xml:space="preserve"> = 0; </w:t>
      </w:r>
      <w:proofErr w:type="spellStart"/>
      <w:r w:rsidRPr="00D55B12">
        <w:rPr>
          <w:sz w:val="24"/>
        </w:rPr>
        <w:t>i</w:t>
      </w:r>
      <w:proofErr w:type="spellEnd"/>
      <w:r w:rsidRPr="00D55B12">
        <w:rPr>
          <w:sz w:val="24"/>
        </w:rPr>
        <w:t xml:space="preserve"> &lt; M; </w:t>
      </w:r>
      <w:proofErr w:type="spellStart"/>
      <w:r w:rsidRPr="00D55B12">
        <w:rPr>
          <w:sz w:val="24"/>
        </w:rPr>
        <w:t>i</w:t>
      </w:r>
      <w:proofErr w:type="spellEnd"/>
      <w:r w:rsidRPr="00D55B12">
        <w:rPr>
          <w:sz w:val="24"/>
        </w:rPr>
        <w:t>++)</w:t>
      </w:r>
    </w:p>
    <w:p w14:paraId="770BF17C" w14:textId="77777777" w:rsidR="00191B7B" w:rsidRPr="00D55B12" w:rsidRDefault="00191B7B" w:rsidP="00191B7B">
      <w:pPr>
        <w:snapToGrid w:val="0"/>
        <w:spacing w:line="360" w:lineRule="auto"/>
        <w:ind w:firstLine="480"/>
        <w:rPr>
          <w:sz w:val="24"/>
        </w:rPr>
      </w:pPr>
      <w:r w:rsidRPr="00D55B12">
        <w:rPr>
          <w:sz w:val="24"/>
        </w:rPr>
        <w:t xml:space="preserve">    {</w:t>
      </w:r>
    </w:p>
    <w:p w14:paraId="203C2B18"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scanf</w:t>
      </w:r>
      <w:proofErr w:type="spellEnd"/>
      <w:r w:rsidRPr="00D55B12">
        <w:rPr>
          <w:sz w:val="24"/>
        </w:rPr>
        <w:t>("%s %s %f", (char *)num, (char *)sub, &amp;score);</w:t>
      </w:r>
    </w:p>
    <w:p w14:paraId="3F4DF3BD" w14:textId="77777777" w:rsidR="00191B7B" w:rsidRPr="00D55B12" w:rsidRDefault="00191B7B" w:rsidP="00191B7B">
      <w:pPr>
        <w:snapToGrid w:val="0"/>
        <w:spacing w:line="360" w:lineRule="auto"/>
        <w:ind w:firstLine="480"/>
        <w:rPr>
          <w:sz w:val="24"/>
        </w:rPr>
      </w:pPr>
      <w:r w:rsidRPr="00D55B12">
        <w:rPr>
          <w:sz w:val="24"/>
        </w:rPr>
        <w:t xml:space="preserve">        for (temp = head-&gt;next; </w:t>
      </w:r>
      <w:proofErr w:type="spellStart"/>
      <w:r w:rsidRPr="00D55B12">
        <w:rPr>
          <w:sz w:val="24"/>
        </w:rPr>
        <w:t>strcmp</w:t>
      </w:r>
      <w:proofErr w:type="spellEnd"/>
      <w:r w:rsidRPr="00D55B12">
        <w:rPr>
          <w:sz w:val="24"/>
        </w:rPr>
        <w:t>(num, temp-&gt;num) != 0; temp = temp-&gt;next)</w:t>
      </w:r>
    </w:p>
    <w:p w14:paraId="2C8C6018" w14:textId="77777777" w:rsidR="00191B7B" w:rsidRPr="00D55B12" w:rsidRDefault="00191B7B" w:rsidP="00191B7B">
      <w:pPr>
        <w:snapToGrid w:val="0"/>
        <w:spacing w:line="360" w:lineRule="auto"/>
        <w:ind w:firstLine="480"/>
        <w:rPr>
          <w:sz w:val="24"/>
        </w:rPr>
      </w:pPr>
      <w:r w:rsidRPr="00D55B12">
        <w:rPr>
          <w:sz w:val="24"/>
        </w:rPr>
        <w:t xml:space="preserve">            ;</w:t>
      </w:r>
    </w:p>
    <w:p w14:paraId="204F48AB" w14:textId="77777777" w:rsidR="00191B7B" w:rsidRPr="00D55B12" w:rsidRDefault="00191B7B" w:rsidP="00191B7B">
      <w:pPr>
        <w:snapToGrid w:val="0"/>
        <w:spacing w:line="360" w:lineRule="auto"/>
        <w:ind w:firstLine="480"/>
        <w:rPr>
          <w:sz w:val="24"/>
        </w:rPr>
      </w:pPr>
      <w:r w:rsidRPr="00D55B12">
        <w:rPr>
          <w:sz w:val="24"/>
        </w:rPr>
        <w:lastRenderedPageBreak/>
        <w:t xml:space="preserve">        switch (sub[0])</w:t>
      </w:r>
    </w:p>
    <w:p w14:paraId="1CA39AB2" w14:textId="77777777" w:rsidR="00191B7B" w:rsidRPr="00D55B12" w:rsidRDefault="00191B7B" w:rsidP="00191B7B">
      <w:pPr>
        <w:snapToGrid w:val="0"/>
        <w:spacing w:line="360" w:lineRule="auto"/>
        <w:ind w:firstLine="480"/>
        <w:rPr>
          <w:sz w:val="24"/>
        </w:rPr>
      </w:pPr>
      <w:r w:rsidRPr="00D55B12">
        <w:rPr>
          <w:sz w:val="24"/>
        </w:rPr>
        <w:t xml:space="preserve">        {</w:t>
      </w:r>
    </w:p>
    <w:p w14:paraId="4B725895" w14:textId="77777777" w:rsidR="00191B7B" w:rsidRPr="00D55B12" w:rsidRDefault="00191B7B" w:rsidP="00191B7B">
      <w:pPr>
        <w:snapToGrid w:val="0"/>
        <w:spacing w:line="360" w:lineRule="auto"/>
        <w:ind w:firstLine="480"/>
        <w:rPr>
          <w:sz w:val="24"/>
        </w:rPr>
      </w:pPr>
      <w:r w:rsidRPr="00D55B12">
        <w:rPr>
          <w:sz w:val="24"/>
        </w:rPr>
        <w:t xml:space="preserve">        case 'E':</w:t>
      </w:r>
    </w:p>
    <w:p w14:paraId="7CBD35A0" w14:textId="77777777" w:rsidR="00191B7B" w:rsidRPr="00D55B12" w:rsidRDefault="00191B7B" w:rsidP="00191B7B">
      <w:pPr>
        <w:snapToGrid w:val="0"/>
        <w:spacing w:line="360" w:lineRule="auto"/>
        <w:ind w:firstLine="480"/>
        <w:rPr>
          <w:sz w:val="24"/>
        </w:rPr>
      </w:pPr>
      <w:r w:rsidRPr="00D55B12">
        <w:rPr>
          <w:sz w:val="24"/>
        </w:rPr>
        <w:t xml:space="preserve">            temp-&gt;E = score;</w:t>
      </w:r>
    </w:p>
    <w:p w14:paraId="01BF31BE" w14:textId="77777777" w:rsidR="00191B7B" w:rsidRPr="00D55B12" w:rsidRDefault="00191B7B" w:rsidP="00191B7B">
      <w:pPr>
        <w:snapToGrid w:val="0"/>
        <w:spacing w:line="360" w:lineRule="auto"/>
        <w:ind w:firstLine="480"/>
        <w:rPr>
          <w:sz w:val="24"/>
        </w:rPr>
      </w:pPr>
      <w:r w:rsidRPr="00D55B12">
        <w:rPr>
          <w:sz w:val="24"/>
        </w:rPr>
        <w:t xml:space="preserve">            break;</w:t>
      </w:r>
    </w:p>
    <w:p w14:paraId="1EE3E7D2" w14:textId="77777777" w:rsidR="00191B7B" w:rsidRPr="00D55B12" w:rsidRDefault="00191B7B" w:rsidP="00191B7B">
      <w:pPr>
        <w:snapToGrid w:val="0"/>
        <w:spacing w:line="360" w:lineRule="auto"/>
        <w:ind w:firstLine="480"/>
        <w:rPr>
          <w:sz w:val="24"/>
        </w:rPr>
      </w:pPr>
      <w:r w:rsidRPr="00D55B12">
        <w:rPr>
          <w:sz w:val="24"/>
        </w:rPr>
        <w:t xml:space="preserve">        case 'M':</w:t>
      </w:r>
    </w:p>
    <w:p w14:paraId="284113B2" w14:textId="77777777" w:rsidR="00191B7B" w:rsidRPr="00D55B12" w:rsidRDefault="00191B7B" w:rsidP="00191B7B">
      <w:pPr>
        <w:snapToGrid w:val="0"/>
        <w:spacing w:line="360" w:lineRule="auto"/>
        <w:ind w:firstLine="480"/>
        <w:rPr>
          <w:sz w:val="24"/>
        </w:rPr>
      </w:pPr>
      <w:r w:rsidRPr="00D55B12">
        <w:rPr>
          <w:sz w:val="24"/>
        </w:rPr>
        <w:t xml:space="preserve">            temp-&gt;M = score;</w:t>
      </w:r>
    </w:p>
    <w:p w14:paraId="639D6B2E" w14:textId="77777777" w:rsidR="00191B7B" w:rsidRPr="00D55B12" w:rsidRDefault="00191B7B" w:rsidP="00191B7B">
      <w:pPr>
        <w:snapToGrid w:val="0"/>
        <w:spacing w:line="360" w:lineRule="auto"/>
        <w:ind w:firstLine="480"/>
        <w:rPr>
          <w:sz w:val="24"/>
        </w:rPr>
      </w:pPr>
      <w:r w:rsidRPr="00D55B12">
        <w:rPr>
          <w:sz w:val="24"/>
        </w:rPr>
        <w:t xml:space="preserve">            break;</w:t>
      </w:r>
    </w:p>
    <w:p w14:paraId="2925A38C" w14:textId="77777777" w:rsidR="00191B7B" w:rsidRPr="00D55B12" w:rsidRDefault="00191B7B" w:rsidP="00191B7B">
      <w:pPr>
        <w:snapToGrid w:val="0"/>
        <w:spacing w:line="360" w:lineRule="auto"/>
        <w:ind w:firstLine="480"/>
        <w:rPr>
          <w:sz w:val="24"/>
        </w:rPr>
      </w:pPr>
      <w:r w:rsidRPr="00D55B12">
        <w:rPr>
          <w:sz w:val="24"/>
        </w:rPr>
        <w:t xml:space="preserve">        case 'P':</w:t>
      </w:r>
    </w:p>
    <w:p w14:paraId="23FFF18D" w14:textId="77777777" w:rsidR="00191B7B" w:rsidRPr="00D55B12" w:rsidRDefault="00191B7B" w:rsidP="00191B7B">
      <w:pPr>
        <w:snapToGrid w:val="0"/>
        <w:spacing w:line="360" w:lineRule="auto"/>
        <w:ind w:firstLine="480"/>
        <w:rPr>
          <w:sz w:val="24"/>
        </w:rPr>
      </w:pPr>
      <w:r w:rsidRPr="00D55B12">
        <w:rPr>
          <w:sz w:val="24"/>
        </w:rPr>
        <w:t xml:space="preserve">            temp-&gt;P = score;</w:t>
      </w:r>
    </w:p>
    <w:p w14:paraId="2CE270D6" w14:textId="77777777" w:rsidR="00191B7B" w:rsidRPr="00D55B12" w:rsidRDefault="00191B7B" w:rsidP="00191B7B">
      <w:pPr>
        <w:snapToGrid w:val="0"/>
        <w:spacing w:line="360" w:lineRule="auto"/>
        <w:ind w:firstLine="480"/>
        <w:rPr>
          <w:sz w:val="24"/>
        </w:rPr>
      </w:pPr>
      <w:r w:rsidRPr="00D55B12">
        <w:rPr>
          <w:sz w:val="24"/>
        </w:rPr>
        <w:t xml:space="preserve">            break;</w:t>
      </w:r>
    </w:p>
    <w:p w14:paraId="060F8794" w14:textId="77777777" w:rsidR="00191B7B" w:rsidRPr="00D55B12" w:rsidRDefault="00191B7B" w:rsidP="00191B7B">
      <w:pPr>
        <w:snapToGrid w:val="0"/>
        <w:spacing w:line="360" w:lineRule="auto"/>
        <w:ind w:firstLine="480"/>
        <w:rPr>
          <w:sz w:val="24"/>
        </w:rPr>
      </w:pPr>
      <w:r w:rsidRPr="00D55B12">
        <w:rPr>
          <w:sz w:val="24"/>
        </w:rPr>
        <w:t xml:space="preserve">        case 'C':</w:t>
      </w:r>
    </w:p>
    <w:p w14:paraId="1CD0F755" w14:textId="77777777" w:rsidR="00191B7B" w:rsidRPr="00D55B12" w:rsidRDefault="00191B7B" w:rsidP="00191B7B">
      <w:pPr>
        <w:snapToGrid w:val="0"/>
        <w:spacing w:line="360" w:lineRule="auto"/>
        <w:ind w:firstLine="480"/>
        <w:rPr>
          <w:sz w:val="24"/>
        </w:rPr>
      </w:pPr>
      <w:r w:rsidRPr="00D55B12">
        <w:rPr>
          <w:sz w:val="24"/>
        </w:rPr>
        <w:t xml:space="preserve">            temp-&gt;C = score;</w:t>
      </w:r>
    </w:p>
    <w:p w14:paraId="17AD450F" w14:textId="77777777" w:rsidR="00191B7B" w:rsidRPr="00D55B12" w:rsidRDefault="00191B7B" w:rsidP="00191B7B">
      <w:pPr>
        <w:snapToGrid w:val="0"/>
        <w:spacing w:line="360" w:lineRule="auto"/>
        <w:ind w:firstLine="480"/>
        <w:rPr>
          <w:sz w:val="24"/>
        </w:rPr>
      </w:pPr>
      <w:r w:rsidRPr="00D55B12">
        <w:rPr>
          <w:sz w:val="24"/>
        </w:rPr>
        <w:t xml:space="preserve">            break;</w:t>
      </w:r>
    </w:p>
    <w:p w14:paraId="6D3F075F" w14:textId="77777777" w:rsidR="00191B7B" w:rsidRPr="00D55B12" w:rsidRDefault="00191B7B" w:rsidP="00191B7B">
      <w:pPr>
        <w:snapToGrid w:val="0"/>
        <w:spacing w:line="360" w:lineRule="auto"/>
        <w:ind w:firstLine="480"/>
        <w:rPr>
          <w:sz w:val="24"/>
        </w:rPr>
      </w:pPr>
      <w:r w:rsidRPr="00D55B12">
        <w:rPr>
          <w:sz w:val="24"/>
        </w:rPr>
        <w:t xml:space="preserve">        }</w:t>
      </w:r>
    </w:p>
    <w:p w14:paraId="260AA6D3" w14:textId="77777777" w:rsidR="00191B7B" w:rsidRPr="00D55B12" w:rsidRDefault="00191B7B" w:rsidP="00191B7B">
      <w:pPr>
        <w:snapToGrid w:val="0"/>
        <w:spacing w:line="360" w:lineRule="auto"/>
        <w:ind w:firstLine="480"/>
        <w:rPr>
          <w:sz w:val="24"/>
        </w:rPr>
      </w:pPr>
      <w:r w:rsidRPr="00D55B12">
        <w:rPr>
          <w:sz w:val="24"/>
        </w:rPr>
        <w:t xml:space="preserve">    }</w:t>
      </w:r>
    </w:p>
    <w:p w14:paraId="01AEA1EE"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printf</w:t>
      </w:r>
      <w:proofErr w:type="spellEnd"/>
      <w:r w:rsidRPr="00D55B12">
        <w:rPr>
          <w:sz w:val="24"/>
        </w:rPr>
        <w:t>("\</w:t>
      </w:r>
      <w:proofErr w:type="spellStart"/>
      <w:r w:rsidRPr="00D55B12">
        <w:rPr>
          <w:sz w:val="24"/>
        </w:rPr>
        <w:t>nAlter</w:t>
      </w:r>
      <w:proofErr w:type="spellEnd"/>
      <w:r w:rsidRPr="00D55B12">
        <w:rPr>
          <w:sz w:val="24"/>
        </w:rPr>
        <w:t>:\</w:t>
      </w:r>
      <w:proofErr w:type="spellStart"/>
      <w:r w:rsidRPr="00D55B12">
        <w:rPr>
          <w:sz w:val="24"/>
        </w:rPr>
        <w:t>nID</w:t>
      </w:r>
      <w:proofErr w:type="spellEnd"/>
      <w:r w:rsidRPr="00D55B12">
        <w:rPr>
          <w:sz w:val="24"/>
        </w:rPr>
        <w:t xml:space="preserve">             Name                English   Math      Physics   C         \n");</w:t>
      </w:r>
    </w:p>
    <w:p w14:paraId="2386E08F" w14:textId="77777777" w:rsidR="00191B7B" w:rsidRPr="00D55B12" w:rsidRDefault="00191B7B" w:rsidP="00191B7B">
      <w:pPr>
        <w:snapToGrid w:val="0"/>
        <w:spacing w:line="360" w:lineRule="auto"/>
        <w:ind w:firstLine="480"/>
        <w:rPr>
          <w:sz w:val="24"/>
        </w:rPr>
      </w:pPr>
      <w:r w:rsidRPr="00D55B12">
        <w:rPr>
          <w:sz w:val="24"/>
        </w:rPr>
        <w:t xml:space="preserve">    temp = head;</w:t>
      </w:r>
    </w:p>
    <w:p w14:paraId="0861912A" w14:textId="77777777" w:rsidR="00191B7B" w:rsidRPr="00D55B12" w:rsidRDefault="00191B7B" w:rsidP="00191B7B">
      <w:pPr>
        <w:snapToGrid w:val="0"/>
        <w:spacing w:line="360" w:lineRule="auto"/>
        <w:ind w:firstLine="480"/>
        <w:rPr>
          <w:sz w:val="24"/>
        </w:rPr>
      </w:pPr>
      <w:r w:rsidRPr="00D55B12">
        <w:rPr>
          <w:sz w:val="24"/>
        </w:rPr>
        <w:t xml:space="preserve">    for (int </w:t>
      </w:r>
      <w:proofErr w:type="spellStart"/>
      <w:r w:rsidRPr="00D55B12">
        <w:rPr>
          <w:sz w:val="24"/>
        </w:rPr>
        <w:t>i</w:t>
      </w:r>
      <w:proofErr w:type="spellEnd"/>
      <w:r w:rsidRPr="00D55B12">
        <w:rPr>
          <w:sz w:val="24"/>
        </w:rPr>
        <w:t xml:space="preserve"> = 0; </w:t>
      </w:r>
      <w:proofErr w:type="spellStart"/>
      <w:r w:rsidRPr="00D55B12">
        <w:rPr>
          <w:sz w:val="24"/>
        </w:rPr>
        <w:t>i</w:t>
      </w:r>
      <w:proofErr w:type="spellEnd"/>
      <w:r w:rsidRPr="00D55B12">
        <w:rPr>
          <w:sz w:val="24"/>
        </w:rPr>
        <w:t xml:space="preserve"> &lt; N; </w:t>
      </w:r>
      <w:proofErr w:type="spellStart"/>
      <w:r w:rsidRPr="00D55B12">
        <w:rPr>
          <w:sz w:val="24"/>
        </w:rPr>
        <w:t>i</w:t>
      </w:r>
      <w:proofErr w:type="spellEnd"/>
      <w:r w:rsidRPr="00D55B12">
        <w:rPr>
          <w:sz w:val="24"/>
        </w:rPr>
        <w:t>++)</w:t>
      </w:r>
    </w:p>
    <w:p w14:paraId="220AC01E" w14:textId="77777777" w:rsidR="00191B7B" w:rsidRPr="00D55B12" w:rsidRDefault="00191B7B" w:rsidP="00191B7B">
      <w:pPr>
        <w:snapToGrid w:val="0"/>
        <w:spacing w:line="360" w:lineRule="auto"/>
        <w:ind w:firstLine="480"/>
        <w:rPr>
          <w:sz w:val="24"/>
        </w:rPr>
      </w:pPr>
      <w:r w:rsidRPr="00D55B12">
        <w:rPr>
          <w:sz w:val="24"/>
        </w:rPr>
        <w:t xml:space="preserve">    {</w:t>
      </w:r>
    </w:p>
    <w:p w14:paraId="1178F9CC" w14:textId="77777777" w:rsidR="00191B7B" w:rsidRPr="00D55B12" w:rsidRDefault="00191B7B" w:rsidP="00191B7B">
      <w:pPr>
        <w:snapToGrid w:val="0"/>
        <w:spacing w:line="360" w:lineRule="auto"/>
        <w:ind w:firstLine="480"/>
        <w:rPr>
          <w:sz w:val="24"/>
        </w:rPr>
      </w:pPr>
      <w:r w:rsidRPr="00D55B12">
        <w:rPr>
          <w:sz w:val="24"/>
        </w:rPr>
        <w:t xml:space="preserve">        temp = temp-&gt;next;</w:t>
      </w:r>
    </w:p>
    <w:p w14:paraId="6913B1BE"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printf</w:t>
      </w:r>
      <w:proofErr w:type="spellEnd"/>
      <w:r w:rsidRPr="00D55B12">
        <w:rPr>
          <w:sz w:val="24"/>
        </w:rPr>
        <w:t>("%-15s%-20s%-10.2f%-10.2f%-10.2f%-10.2f\n", temp-&gt;num, temp-&gt;name, temp-&gt;E, temp-&gt;M, temp-&gt;P, temp-&gt;C);</w:t>
      </w:r>
    </w:p>
    <w:p w14:paraId="3396AD6D" w14:textId="77777777" w:rsidR="00191B7B" w:rsidRPr="00D55B12" w:rsidRDefault="00191B7B" w:rsidP="00191B7B">
      <w:pPr>
        <w:snapToGrid w:val="0"/>
        <w:spacing w:line="360" w:lineRule="auto"/>
        <w:ind w:firstLine="480"/>
        <w:rPr>
          <w:sz w:val="24"/>
        </w:rPr>
      </w:pPr>
      <w:r w:rsidRPr="00D55B12">
        <w:rPr>
          <w:sz w:val="24"/>
        </w:rPr>
        <w:t xml:space="preserve">    }</w:t>
      </w:r>
    </w:p>
    <w:p w14:paraId="3687FB8D" w14:textId="77777777" w:rsidR="00191B7B" w:rsidRPr="00D55B12" w:rsidRDefault="00191B7B" w:rsidP="00191B7B">
      <w:pPr>
        <w:snapToGrid w:val="0"/>
        <w:spacing w:line="360" w:lineRule="auto"/>
        <w:ind w:firstLine="480"/>
        <w:rPr>
          <w:sz w:val="24"/>
        </w:rPr>
      </w:pPr>
    </w:p>
    <w:p w14:paraId="19CA189B"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printf</w:t>
      </w:r>
      <w:proofErr w:type="spellEnd"/>
      <w:r w:rsidRPr="00D55B12">
        <w:rPr>
          <w:sz w:val="24"/>
        </w:rPr>
        <w:t>("\</w:t>
      </w:r>
      <w:proofErr w:type="spellStart"/>
      <w:r w:rsidRPr="00D55B12">
        <w:rPr>
          <w:sz w:val="24"/>
        </w:rPr>
        <w:t>nSumAndAvg</w:t>
      </w:r>
      <w:proofErr w:type="spellEnd"/>
      <w:r w:rsidRPr="00D55B12">
        <w:rPr>
          <w:sz w:val="24"/>
        </w:rPr>
        <w:t>:\</w:t>
      </w:r>
      <w:proofErr w:type="spellStart"/>
      <w:r w:rsidRPr="00D55B12">
        <w:rPr>
          <w:sz w:val="24"/>
        </w:rPr>
        <w:t>nID</w:t>
      </w:r>
      <w:proofErr w:type="spellEnd"/>
      <w:r w:rsidRPr="00D55B12">
        <w:rPr>
          <w:sz w:val="24"/>
        </w:rPr>
        <w:t xml:space="preserve">             Name                SUM       AVG       \n");</w:t>
      </w:r>
    </w:p>
    <w:p w14:paraId="791EB79D" w14:textId="77777777" w:rsidR="00191B7B" w:rsidRPr="00D55B12" w:rsidRDefault="00191B7B" w:rsidP="00191B7B">
      <w:pPr>
        <w:snapToGrid w:val="0"/>
        <w:spacing w:line="360" w:lineRule="auto"/>
        <w:ind w:firstLine="480"/>
        <w:rPr>
          <w:sz w:val="24"/>
        </w:rPr>
      </w:pPr>
      <w:r w:rsidRPr="00D55B12">
        <w:rPr>
          <w:sz w:val="24"/>
        </w:rPr>
        <w:t xml:space="preserve">    temp = head;</w:t>
      </w:r>
    </w:p>
    <w:p w14:paraId="2A7702EA" w14:textId="77777777" w:rsidR="00191B7B" w:rsidRPr="00D55B12" w:rsidRDefault="00191B7B" w:rsidP="00191B7B">
      <w:pPr>
        <w:snapToGrid w:val="0"/>
        <w:spacing w:line="360" w:lineRule="auto"/>
        <w:ind w:firstLine="480"/>
        <w:rPr>
          <w:sz w:val="24"/>
        </w:rPr>
      </w:pPr>
      <w:r w:rsidRPr="00D55B12">
        <w:rPr>
          <w:sz w:val="24"/>
        </w:rPr>
        <w:t xml:space="preserve">    float sum;</w:t>
      </w:r>
    </w:p>
    <w:p w14:paraId="32B78EAB" w14:textId="77777777" w:rsidR="00191B7B" w:rsidRPr="00D55B12" w:rsidRDefault="00191B7B" w:rsidP="00191B7B">
      <w:pPr>
        <w:snapToGrid w:val="0"/>
        <w:spacing w:line="360" w:lineRule="auto"/>
        <w:ind w:firstLine="480"/>
        <w:rPr>
          <w:sz w:val="24"/>
        </w:rPr>
      </w:pPr>
      <w:r w:rsidRPr="00D55B12">
        <w:rPr>
          <w:sz w:val="24"/>
        </w:rPr>
        <w:t xml:space="preserve">    for (int </w:t>
      </w:r>
      <w:proofErr w:type="spellStart"/>
      <w:r w:rsidRPr="00D55B12">
        <w:rPr>
          <w:sz w:val="24"/>
        </w:rPr>
        <w:t>i</w:t>
      </w:r>
      <w:proofErr w:type="spellEnd"/>
      <w:r w:rsidRPr="00D55B12">
        <w:rPr>
          <w:sz w:val="24"/>
        </w:rPr>
        <w:t xml:space="preserve"> = 0; </w:t>
      </w:r>
      <w:proofErr w:type="spellStart"/>
      <w:r w:rsidRPr="00D55B12">
        <w:rPr>
          <w:sz w:val="24"/>
        </w:rPr>
        <w:t>i</w:t>
      </w:r>
      <w:proofErr w:type="spellEnd"/>
      <w:r w:rsidRPr="00D55B12">
        <w:rPr>
          <w:sz w:val="24"/>
        </w:rPr>
        <w:t xml:space="preserve"> &lt; N; </w:t>
      </w:r>
      <w:proofErr w:type="spellStart"/>
      <w:r w:rsidRPr="00D55B12">
        <w:rPr>
          <w:sz w:val="24"/>
        </w:rPr>
        <w:t>i</w:t>
      </w:r>
      <w:proofErr w:type="spellEnd"/>
      <w:r w:rsidRPr="00D55B12">
        <w:rPr>
          <w:sz w:val="24"/>
        </w:rPr>
        <w:t>++)</w:t>
      </w:r>
    </w:p>
    <w:p w14:paraId="46E910C9" w14:textId="77777777" w:rsidR="00191B7B" w:rsidRPr="00D55B12" w:rsidRDefault="00191B7B" w:rsidP="00191B7B">
      <w:pPr>
        <w:snapToGrid w:val="0"/>
        <w:spacing w:line="360" w:lineRule="auto"/>
        <w:ind w:firstLine="480"/>
        <w:rPr>
          <w:sz w:val="24"/>
        </w:rPr>
      </w:pPr>
      <w:r w:rsidRPr="00D55B12">
        <w:rPr>
          <w:sz w:val="24"/>
        </w:rPr>
        <w:t xml:space="preserve">    {</w:t>
      </w:r>
    </w:p>
    <w:p w14:paraId="7635C09D" w14:textId="77777777" w:rsidR="00191B7B" w:rsidRPr="00D55B12" w:rsidRDefault="00191B7B" w:rsidP="00191B7B">
      <w:pPr>
        <w:snapToGrid w:val="0"/>
        <w:spacing w:line="360" w:lineRule="auto"/>
        <w:ind w:firstLine="480"/>
        <w:rPr>
          <w:sz w:val="24"/>
        </w:rPr>
      </w:pPr>
      <w:r w:rsidRPr="00D55B12">
        <w:rPr>
          <w:sz w:val="24"/>
        </w:rPr>
        <w:t xml:space="preserve">        temp = temp-&gt;next;</w:t>
      </w:r>
    </w:p>
    <w:p w14:paraId="072B3FD3" w14:textId="77777777" w:rsidR="00191B7B" w:rsidRPr="00D55B12" w:rsidRDefault="00191B7B" w:rsidP="00191B7B">
      <w:pPr>
        <w:snapToGrid w:val="0"/>
        <w:spacing w:line="360" w:lineRule="auto"/>
        <w:ind w:firstLine="480"/>
        <w:rPr>
          <w:sz w:val="24"/>
        </w:rPr>
      </w:pPr>
      <w:r w:rsidRPr="00D55B12">
        <w:rPr>
          <w:sz w:val="24"/>
        </w:rPr>
        <w:t xml:space="preserve">        sum = (temp-&gt;E + temp-&gt;M + temp-&gt;P + temp-&gt;C);</w:t>
      </w:r>
    </w:p>
    <w:p w14:paraId="213C2DA3" w14:textId="77777777" w:rsidR="00191B7B" w:rsidRPr="00D55B12" w:rsidRDefault="00191B7B" w:rsidP="00191B7B">
      <w:pPr>
        <w:snapToGrid w:val="0"/>
        <w:spacing w:line="360" w:lineRule="auto"/>
        <w:ind w:firstLine="480"/>
        <w:rPr>
          <w:sz w:val="24"/>
        </w:rPr>
      </w:pPr>
      <w:r w:rsidRPr="00D55B12">
        <w:rPr>
          <w:sz w:val="24"/>
        </w:rPr>
        <w:lastRenderedPageBreak/>
        <w:t xml:space="preserve">        </w:t>
      </w:r>
      <w:proofErr w:type="spellStart"/>
      <w:r w:rsidRPr="00D55B12">
        <w:rPr>
          <w:sz w:val="24"/>
        </w:rPr>
        <w:t>printf</w:t>
      </w:r>
      <w:proofErr w:type="spellEnd"/>
      <w:r w:rsidRPr="00D55B12">
        <w:rPr>
          <w:sz w:val="24"/>
        </w:rPr>
        <w:t>("%-15s%-20s%-10.2f%-10.2f\n", temp-&gt;num, temp-&gt;name, sum, sum / 4.0);</w:t>
      </w:r>
    </w:p>
    <w:p w14:paraId="1CAF9198" w14:textId="77777777" w:rsidR="00191B7B" w:rsidRPr="00D55B12" w:rsidRDefault="00191B7B" w:rsidP="00191B7B">
      <w:pPr>
        <w:snapToGrid w:val="0"/>
        <w:spacing w:line="360" w:lineRule="auto"/>
        <w:ind w:firstLine="480"/>
        <w:rPr>
          <w:sz w:val="24"/>
        </w:rPr>
      </w:pPr>
      <w:r w:rsidRPr="00D55B12">
        <w:rPr>
          <w:sz w:val="24"/>
        </w:rPr>
        <w:t xml:space="preserve">    }</w:t>
      </w:r>
    </w:p>
    <w:p w14:paraId="167143B8" w14:textId="77777777" w:rsidR="00191B7B" w:rsidRPr="00D55B12" w:rsidRDefault="00191B7B" w:rsidP="00191B7B">
      <w:pPr>
        <w:snapToGrid w:val="0"/>
        <w:spacing w:line="360" w:lineRule="auto"/>
        <w:ind w:firstLine="480"/>
        <w:rPr>
          <w:sz w:val="24"/>
        </w:rPr>
      </w:pPr>
    </w:p>
    <w:p w14:paraId="123FB8F9" w14:textId="77777777" w:rsidR="00191B7B" w:rsidRPr="00D55B12" w:rsidRDefault="00191B7B" w:rsidP="00191B7B">
      <w:pPr>
        <w:snapToGrid w:val="0"/>
        <w:spacing w:line="360" w:lineRule="auto"/>
        <w:ind w:firstLine="480"/>
        <w:rPr>
          <w:sz w:val="24"/>
        </w:rPr>
      </w:pPr>
      <w:r w:rsidRPr="00D55B12">
        <w:rPr>
          <w:sz w:val="24"/>
        </w:rPr>
        <w:t xml:space="preserve">    temp = head;</w:t>
      </w:r>
    </w:p>
    <w:p w14:paraId="31A7D4BE" w14:textId="77777777" w:rsidR="00191B7B" w:rsidRPr="00D55B12" w:rsidRDefault="00191B7B" w:rsidP="00191B7B">
      <w:pPr>
        <w:snapToGrid w:val="0"/>
        <w:spacing w:line="360" w:lineRule="auto"/>
        <w:ind w:firstLine="480"/>
        <w:rPr>
          <w:sz w:val="24"/>
        </w:rPr>
      </w:pPr>
      <w:r w:rsidRPr="00D55B12">
        <w:rPr>
          <w:sz w:val="24"/>
        </w:rPr>
        <w:t xml:space="preserve">    Stu *p[N];</w:t>
      </w:r>
    </w:p>
    <w:p w14:paraId="0E993DEA" w14:textId="77777777" w:rsidR="00191B7B" w:rsidRPr="00D55B12" w:rsidRDefault="00191B7B" w:rsidP="00191B7B">
      <w:pPr>
        <w:snapToGrid w:val="0"/>
        <w:spacing w:line="360" w:lineRule="auto"/>
        <w:ind w:firstLine="480"/>
        <w:rPr>
          <w:sz w:val="24"/>
        </w:rPr>
      </w:pPr>
      <w:r w:rsidRPr="00D55B12">
        <w:rPr>
          <w:sz w:val="24"/>
        </w:rPr>
        <w:t xml:space="preserve">    for (int </w:t>
      </w:r>
      <w:proofErr w:type="spellStart"/>
      <w:r w:rsidRPr="00D55B12">
        <w:rPr>
          <w:sz w:val="24"/>
        </w:rPr>
        <w:t>i</w:t>
      </w:r>
      <w:proofErr w:type="spellEnd"/>
      <w:r w:rsidRPr="00D55B12">
        <w:rPr>
          <w:sz w:val="24"/>
        </w:rPr>
        <w:t xml:space="preserve"> = 0; </w:t>
      </w:r>
      <w:proofErr w:type="spellStart"/>
      <w:r w:rsidRPr="00D55B12">
        <w:rPr>
          <w:sz w:val="24"/>
        </w:rPr>
        <w:t>i</w:t>
      </w:r>
      <w:proofErr w:type="spellEnd"/>
      <w:r w:rsidRPr="00D55B12">
        <w:rPr>
          <w:sz w:val="24"/>
        </w:rPr>
        <w:t xml:space="preserve"> &lt; N; </w:t>
      </w:r>
      <w:proofErr w:type="spellStart"/>
      <w:r w:rsidRPr="00D55B12">
        <w:rPr>
          <w:sz w:val="24"/>
        </w:rPr>
        <w:t>i</w:t>
      </w:r>
      <w:proofErr w:type="spellEnd"/>
      <w:r w:rsidRPr="00D55B12">
        <w:rPr>
          <w:sz w:val="24"/>
        </w:rPr>
        <w:t>++)</w:t>
      </w:r>
    </w:p>
    <w:p w14:paraId="27E8F906" w14:textId="77777777" w:rsidR="00191B7B" w:rsidRPr="00D55B12" w:rsidRDefault="00191B7B" w:rsidP="00191B7B">
      <w:pPr>
        <w:snapToGrid w:val="0"/>
        <w:spacing w:line="360" w:lineRule="auto"/>
        <w:ind w:firstLine="480"/>
        <w:rPr>
          <w:sz w:val="24"/>
        </w:rPr>
      </w:pPr>
      <w:r w:rsidRPr="00D55B12">
        <w:rPr>
          <w:sz w:val="24"/>
        </w:rPr>
        <w:t xml:space="preserve">        temp = head-&gt;next, p[</w:t>
      </w:r>
      <w:proofErr w:type="spellStart"/>
      <w:r w:rsidRPr="00D55B12">
        <w:rPr>
          <w:sz w:val="24"/>
        </w:rPr>
        <w:t>i</w:t>
      </w:r>
      <w:proofErr w:type="spellEnd"/>
      <w:r w:rsidRPr="00D55B12">
        <w:rPr>
          <w:sz w:val="24"/>
        </w:rPr>
        <w:t>] = temp;</w:t>
      </w:r>
    </w:p>
    <w:p w14:paraId="2FA62BCE" w14:textId="77777777" w:rsidR="00191B7B" w:rsidRPr="00D55B12" w:rsidRDefault="00191B7B" w:rsidP="00191B7B">
      <w:pPr>
        <w:snapToGrid w:val="0"/>
        <w:spacing w:line="360" w:lineRule="auto"/>
        <w:ind w:firstLine="480"/>
        <w:rPr>
          <w:sz w:val="24"/>
        </w:rPr>
      </w:pPr>
    </w:p>
    <w:p w14:paraId="14EB4266" w14:textId="77777777" w:rsidR="00191B7B" w:rsidRPr="00D55B12" w:rsidRDefault="00191B7B" w:rsidP="00191B7B">
      <w:pPr>
        <w:snapToGrid w:val="0"/>
        <w:spacing w:line="360" w:lineRule="auto"/>
        <w:ind w:firstLine="480"/>
        <w:rPr>
          <w:sz w:val="24"/>
        </w:rPr>
      </w:pPr>
      <w:r w:rsidRPr="00D55B12">
        <w:rPr>
          <w:sz w:val="24"/>
        </w:rPr>
        <w:t xml:space="preserve">    int tt1, tt2;</w:t>
      </w:r>
    </w:p>
    <w:p w14:paraId="205EFE40" w14:textId="77777777" w:rsidR="00191B7B" w:rsidRPr="00D55B12" w:rsidRDefault="00191B7B" w:rsidP="00191B7B">
      <w:pPr>
        <w:snapToGrid w:val="0"/>
        <w:spacing w:line="360" w:lineRule="auto"/>
        <w:ind w:firstLine="480"/>
        <w:rPr>
          <w:sz w:val="24"/>
        </w:rPr>
      </w:pPr>
      <w:r w:rsidRPr="00D55B12">
        <w:rPr>
          <w:sz w:val="24"/>
        </w:rPr>
        <w:t xml:space="preserve">    for (tt1 = 0; tt1 &lt; N - 1; tt1++)</w:t>
      </w:r>
    </w:p>
    <w:p w14:paraId="774CA3C1" w14:textId="77777777" w:rsidR="00191B7B" w:rsidRPr="00D55B12" w:rsidRDefault="00191B7B" w:rsidP="00191B7B">
      <w:pPr>
        <w:snapToGrid w:val="0"/>
        <w:spacing w:line="360" w:lineRule="auto"/>
        <w:ind w:firstLine="480"/>
        <w:rPr>
          <w:sz w:val="24"/>
        </w:rPr>
      </w:pPr>
      <w:r w:rsidRPr="00D55B12">
        <w:rPr>
          <w:sz w:val="24"/>
        </w:rPr>
        <w:t xml:space="preserve">        for (tt2 = tt1 + 1; tt2 &lt; N; tt2++)</w:t>
      </w:r>
    </w:p>
    <w:p w14:paraId="52332065" w14:textId="77777777" w:rsidR="00191B7B" w:rsidRPr="00D55B12" w:rsidRDefault="00191B7B" w:rsidP="00191B7B">
      <w:pPr>
        <w:snapToGrid w:val="0"/>
        <w:spacing w:line="360" w:lineRule="auto"/>
        <w:ind w:firstLine="480"/>
        <w:rPr>
          <w:sz w:val="24"/>
        </w:rPr>
      </w:pPr>
      <w:r w:rsidRPr="00D55B12">
        <w:rPr>
          <w:sz w:val="24"/>
        </w:rPr>
        <w:t xml:space="preserve">            if (((p[tt1])-&gt;E + (p[tt1])-&gt;M + (p[tt1])-&gt;P + (p[tt1])-&gt;C) &gt; ((p[tt2])-&gt;E + (p[tt2])-&gt;M + (p[tt2])-&gt;P + (p[tt2])-&gt;C))</w:t>
      </w:r>
    </w:p>
    <w:p w14:paraId="0E6E9125" w14:textId="77777777" w:rsidR="00191B7B" w:rsidRPr="00D55B12" w:rsidRDefault="00191B7B" w:rsidP="00191B7B">
      <w:pPr>
        <w:snapToGrid w:val="0"/>
        <w:spacing w:line="360" w:lineRule="auto"/>
        <w:ind w:firstLine="480"/>
        <w:rPr>
          <w:sz w:val="24"/>
        </w:rPr>
      </w:pPr>
      <w:r w:rsidRPr="00D55B12">
        <w:rPr>
          <w:sz w:val="24"/>
        </w:rPr>
        <w:t xml:space="preserve">                temp = p[tt1];</w:t>
      </w:r>
    </w:p>
    <w:p w14:paraId="42C2F2BC" w14:textId="77777777" w:rsidR="00191B7B" w:rsidRPr="00D55B12" w:rsidRDefault="00191B7B" w:rsidP="00191B7B">
      <w:pPr>
        <w:snapToGrid w:val="0"/>
        <w:spacing w:line="360" w:lineRule="auto"/>
        <w:ind w:firstLine="480"/>
        <w:rPr>
          <w:sz w:val="24"/>
        </w:rPr>
      </w:pPr>
      <w:r w:rsidRPr="00D55B12">
        <w:rPr>
          <w:sz w:val="24"/>
        </w:rPr>
        <w:t xml:space="preserve">    p[tt1] = p[tt2], p[tt2] = temp;</w:t>
      </w:r>
    </w:p>
    <w:p w14:paraId="4BE6FC46"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printf</w:t>
      </w:r>
      <w:proofErr w:type="spellEnd"/>
      <w:r w:rsidRPr="00D55B12">
        <w:rPr>
          <w:sz w:val="24"/>
        </w:rPr>
        <w:t>("\</w:t>
      </w:r>
      <w:proofErr w:type="spellStart"/>
      <w:r w:rsidRPr="00D55B12">
        <w:rPr>
          <w:sz w:val="24"/>
        </w:rPr>
        <w:t>nSort</w:t>
      </w:r>
      <w:proofErr w:type="spellEnd"/>
      <w:r w:rsidRPr="00D55B12">
        <w:rPr>
          <w:sz w:val="24"/>
        </w:rPr>
        <w:t>:\</w:t>
      </w:r>
      <w:proofErr w:type="spellStart"/>
      <w:r w:rsidRPr="00D55B12">
        <w:rPr>
          <w:sz w:val="24"/>
        </w:rPr>
        <w:t>nID</w:t>
      </w:r>
      <w:proofErr w:type="spellEnd"/>
      <w:r w:rsidRPr="00D55B12">
        <w:rPr>
          <w:sz w:val="24"/>
        </w:rPr>
        <w:t xml:space="preserve">             Name                AVG       \n");</w:t>
      </w:r>
    </w:p>
    <w:p w14:paraId="7768EB6F" w14:textId="77777777" w:rsidR="00191B7B" w:rsidRPr="00D55B12" w:rsidRDefault="00191B7B" w:rsidP="00191B7B">
      <w:pPr>
        <w:snapToGrid w:val="0"/>
        <w:spacing w:line="360" w:lineRule="auto"/>
        <w:ind w:firstLine="480"/>
        <w:rPr>
          <w:sz w:val="24"/>
        </w:rPr>
      </w:pPr>
      <w:r w:rsidRPr="00D55B12">
        <w:rPr>
          <w:sz w:val="24"/>
        </w:rPr>
        <w:t xml:space="preserve">    temp = head;</w:t>
      </w:r>
    </w:p>
    <w:p w14:paraId="0F1CF1A5" w14:textId="77777777" w:rsidR="00191B7B" w:rsidRPr="00D55B12" w:rsidRDefault="00191B7B" w:rsidP="00191B7B">
      <w:pPr>
        <w:snapToGrid w:val="0"/>
        <w:spacing w:line="360" w:lineRule="auto"/>
        <w:ind w:firstLine="480"/>
        <w:rPr>
          <w:sz w:val="24"/>
        </w:rPr>
      </w:pPr>
      <w:r w:rsidRPr="00D55B12">
        <w:rPr>
          <w:sz w:val="24"/>
        </w:rPr>
        <w:t xml:space="preserve">    for (int </w:t>
      </w:r>
      <w:proofErr w:type="spellStart"/>
      <w:r w:rsidRPr="00D55B12">
        <w:rPr>
          <w:sz w:val="24"/>
        </w:rPr>
        <w:t>i</w:t>
      </w:r>
      <w:proofErr w:type="spellEnd"/>
      <w:r w:rsidRPr="00D55B12">
        <w:rPr>
          <w:sz w:val="24"/>
        </w:rPr>
        <w:t xml:space="preserve"> = 0; </w:t>
      </w:r>
      <w:proofErr w:type="spellStart"/>
      <w:r w:rsidRPr="00D55B12">
        <w:rPr>
          <w:sz w:val="24"/>
        </w:rPr>
        <w:t>i</w:t>
      </w:r>
      <w:proofErr w:type="spellEnd"/>
      <w:r w:rsidRPr="00D55B12">
        <w:rPr>
          <w:sz w:val="24"/>
        </w:rPr>
        <w:t xml:space="preserve"> &lt; N; </w:t>
      </w:r>
      <w:proofErr w:type="spellStart"/>
      <w:r w:rsidRPr="00D55B12">
        <w:rPr>
          <w:sz w:val="24"/>
        </w:rPr>
        <w:t>i</w:t>
      </w:r>
      <w:proofErr w:type="spellEnd"/>
      <w:r w:rsidRPr="00D55B12">
        <w:rPr>
          <w:sz w:val="24"/>
        </w:rPr>
        <w:t>++)</w:t>
      </w:r>
    </w:p>
    <w:p w14:paraId="646F0534" w14:textId="77777777" w:rsidR="00191B7B" w:rsidRPr="00D55B12" w:rsidRDefault="00191B7B" w:rsidP="00191B7B">
      <w:pPr>
        <w:snapToGrid w:val="0"/>
        <w:spacing w:line="360" w:lineRule="auto"/>
        <w:ind w:firstLine="480"/>
        <w:rPr>
          <w:sz w:val="24"/>
        </w:rPr>
      </w:pPr>
      <w:r w:rsidRPr="00D55B12">
        <w:rPr>
          <w:sz w:val="24"/>
        </w:rPr>
        <w:t xml:space="preserve">    {</w:t>
      </w:r>
    </w:p>
    <w:p w14:paraId="122799EC" w14:textId="77777777" w:rsidR="00191B7B" w:rsidRPr="00D55B12" w:rsidRDefault="00191B7B" w:rsidP="00191B7B">
      <w:pPr>
        <w:snapToGrid w:val="0"/>
        <w:spacing w:line="360" w:lineRule="auto"/>
        <w:ind w:firstLine="480"/>
        <w:rPr>
          <w:sz w:val="24"/>
        </w:rPr>
      </w:pPr>
      <w:r w:rsidRPr="00D55B12">
        <w:rPr>
          <w:sz w:val="24"/>
        </w:rPr>
        <w:t xml:space="preserve">        temp = temp-&gt;next;</w:t>
      </w:r>
    </w:p>
    <w:p w14:paraId="1448BA25" w14:textId="77777777" w:rsidR="00191B7B" w:rsidRPr="00D55B12" w:rsidRDefault="00191B7B" w:rsidP="00191B7B">
      <w:pPr>
        <w:snapToGrid w:val="0"/>
        <w:spacing w:line="360" w:lineRule="auto"/>
        <w:ind w:firstLine="480"/>
        <w:rPr>
          <w:sz w:val="24"/>
        </w:rPr>
      </w:pPr>
      <w:r w:rsidRPr="00D55B12">
        <w:rPr>
          <w:sz w:val="24"/>
        </w:rPr>
        <w:t xml:space="preserve">        sum = (temp-&gt;E + temp-&gt;M + temp-&gt;P + temp-&gt;C);</w:t>
      </w:r>
    </w:p>
    <w:p w14:paraId="4519D4E3"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printf</w:t>
      </w:r>
      <w:proofErr w:type="spellEnd"/>
      <w:r w:rsidRPr="00D55B12">
        <w:rPr>
          <w:sz w:val="24"/>
        </w:rPr>
        <w:t>("%-15s%-20s%-10.2f\n", temp-&gt;num, temp-&gt;name, sum / 4.0);</w:t>
      </w:r>
    </w:p>
    <w:p w14:paraId="0B08F231" w14:textId="77777777" w:rsidR="00191B7B" w:rsidRPr="00D55B12" w:rsidRDefault="00191B7B" w:rsidP="00191B7B">
      <w:pPr>
        <w:snapToGrid w:val="0"/>
        <w:spacing w:line="360" w:lineRule="auto"/>
        <w:ind w:firstLine="480"/>
        <w:rPr>
          <w:sz w:val="24"/>
        </w:rPr>
      </w:pPr>
      <w:r w:rsidRPr="00D55B12">
        <w:rPr>
          <w:sz w:val="24"/>
        </w:rPr>
        <w:t xml:space="preserve">    }</w:t>
      </w:r>
    </w:p>
    <w:p w14:paraId="71400097" w14:textId="77777777" w:rsidR="00191B7B" w:rsidRPr="00D55B12" w:rsidRDefault="00191B7B" w:rsidP="00191B7B">
      <w:pPr>
        <w:snapToGrid w:val="0"/>
        <w:spacing w:line="360" w:lineRule="auto"/>
        <w:ind w:firstLine="480"/>
        <w:rPr>
          <w:sz w:val="24"/>
        </w:rPr>
      </w:pPr>
      <w:r w:rsidRPr="00D55B12">
        <w:rPr>
          <w:sz w:val="24"/>
        </w:rPr>
        <w:t xml:space="preserve">    </w:t>
      </w:r>
      <w:proofErr w:type="spellStart"/>
      <w:r w:rsidRPr="00D55B12">
        <w:rPr>
          <w:sz w:val="24"/>
        </w:rPr>
        <w:t>putchar</w:t>
      </w:r>
      <w:proofErr w:type="spellEnd"/>
      <w:r w:rsidRPr="00D55B12">
        <w:rPr>
          <w:sz w:val="24"/>
        </w:rPr>
        <w:t>('\n');</w:t>
      </w:r>
    </w:p>
    <w:p w14:paraId="3F6382F0" w14:textId="77777777" w:rsidR="00191B7B" w:rsidRPr="00D55B12" w:rsidRDefault="00191B7B" w:rsidP="00191B7B">
      <w:pPr>
        <w:snapToGrid w:val="0"/>
        <w:spacing w:line="360" w:lineRule="auto"/>
        <w:ind w:firstLine="480"/>
        <w:rPr>
          <w:sz w:val="24"/>
        </w:rPr>
      </w:pPr>
      <w:r w:rsidRPr="00D55B12">
        <w:rPr>
          <w:sz w:val="24"/>
        </w:rPr>
        <w:t xml:space="preserve">    return 0;</w:t>
      </w:r>
    </w:p>
    <w:p w14:paraId="67A3022F" w14:textId="77777777" w:rsidR="00191B7B" w:rsidRDefault="00191B7B" w:rsidP="00191B7B">
      <w:pPr>
        <w:snapToGrid w:val="0"/>
        <w:spacing w:line="360" w:lineRule="auto"/>
        <w:ind w:firstLine="480"/>
        <w:rPr>
          <w:sz w:val="24"/>
        </w:rPr>
      </w:pPr>
      <w:r w:rsidRPr="00D55B12">
        <w:rPr>
          <w:sz w:val="24"/>
        </w:rPr>
        <w:t>}</w:t>
      </w:r>
    </w:p>
    <w:p w14:paraId="7397AC79" w14:textId="77777777" w:rsidR="00191B7B" w:rsidRDefault="00191B7B" w:rsidP="00191B7B">
      <w:pPr>
        <w:snapToGrid w:val="0"/>
        <w:spacing w:line="360" w:lineRule="auto"/>
        <w:ind w:firstLine="480"/>
      </w:pPr>
      <w:r>
        <w:rPr>
          <w:sz w:val="24"/>
        </w:rPr>
        <w:t>3</w:t>
      </w:r>
      <w:r>
        <w:rPr>
          <w:rFonts w:ascii="宋体" w:hAnsi="宋体" w:hint="eastAsia"/>
          <w:sz w:val="24"/>
        </w:rPr>
        <w:t>）测试</w:t>
      </w:r>
    </w:p>
    <w:p w14:paraId="1CC09146" w14:textId="77777777" w:rsidR="00191B7B" w:rsidRDefault="00191B7B" w:rsidP="00191B7B">
      <w:pPr>
        <w:snapToGrid w:val="0"/>
        <w:spacing w:line="360" w:lineRule="auto"/>
        <w:ind w:firstLine="480"/>
        <w:jc w:val="center"/>
      </w:pPr>
      <w:r w:rsidRPr="00216255">
        <w:rPr>
          <w:noProof/>
          <w:sz w:val="24"/>
        </w:rPr>
        <w:lastRenderedPageBreak/>
        <w:drawing>
          <wp:inline distT="0" distB="0" distL="0" distR="0" wp14:anchorId="6AEA9133" wp14:editId="43D13FAC">
            <wp:extent cx="2682472" cy="3795089"/>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82472" cy="3795089"/>
                    </a:xfrm>
                    <a:prstGeom prst="rect">
                      <a:avLst/>
                    </a:prstGeom>
                  </pic:spPr>
                </pic:pic>
              </a:graphicData>
            </a:graphic>
          </wp:inline>
        </w:drawing>
      </w:r>
    </w:p>
    <w:p w14:paraId="2291F2E3" w14:textId="77777777" w:rsidR="00191B7B" w:rsidRPr="00AF40DC" w:rsidRDefault="00191B7B" w:rsidP="00191B7B">
      <w:pPr>
        <w:snapToGrid w:val="0"/>
        <w:jc w:val="center"/>
        <w:rPr>
          <w:rFonts w:ascii="黑体" w:eastAsia="黑体" w:hAnsi="黑体"/>
          <w:sz w:val="24"/>
        </w:rPr>
      </w:pPr>
      <w:r>
        <w:rPr>
          <w:rFonts w:ascii="黑体" w:eastAsia="黑体" w:hAnsi="黑体" w:hint="eastAsia"/>
          <w:sz w:val="24"/>
        </w:rPr>
        <w:t>图</w:t>
      </w:r>
      <w:r>
        <w:rPr>
          <w:rFonts w:hint="eastAsia"/>
          <w:sz w:val="24"/>
        </w:rPr>
        <w:t>7</w:t>
      </w:r>
      <w:r>
        <w:rPr>
          <w:sz w:val="24"/>
        </w:rPr>
        <w:t>-</w:t>
      </w:r>
      <w:r>
        <w:rPr>
          <w:rFonts w:hint="eastAsia"/>
          <w:sz w:val="24"/>
        </w:rPr>
        <w:t>9</w:t>
      </w:r>
      <w:r>
        <w:rPr>
          <w:sz w:val="24"/>
        </w:rPr>
        <w:t xml:space="preserve"> </w:t>
      </w:r>
      <w:r>
        <w:rPr>
          <w:rFonts w:eastAsia="黑体" w:hint="eastAsia"/>
          <w:sz w:val="24"/>
        </w:rPr>
        <w:t>选做题</w:t>
      </w:r>
      <w:r>
        <w:rPr>
          <w:rFonts w:hint="eastAsia"/>
          <w:sz w:val="24"/>
        </w:rPr>
        <w:t>2</w:t>
      </w:r>
      <w:r>
        <w:rPr>
          <w:rFonts w:ascii="黑体" w:eastAsia="黑体" w:hAnsi="黑体" w:hint="eastAsia"/>
          <w:sz w:val="24"/>
        </w:rPr>
        <w:t>的运行结果图</w:t>
      </w:r>
    </w:p>
    <w:p w14:paraId="541FBABE" w14:textId="77777777" w:rsidR="00191B7B" w:rsidRPr="00FD36A6" w:rsidRDefault="00191B7B" w:rsidP="00191B7B">
      <w:pPr>
        <w:snapToGrid w:val="0"/>
        <w:spacing w:line="360" w:lineRule="auto"/>
        <w:rPr>
          <w:rFonts w:ascii="宋体" w:hAnsi="宋体"/>
          <w:bCs/>
          <w:sz w:val="24"/>
        </w:rPr>
      </w:pPr>
      <w:r w:rsidRPr="0075220A">
        <w:rPr>
          <w:rFonts w:ascii="宋体" w:hAnsi="宋体" w:hint="eastAsia"/>
          <w:sz w:val="24"/>
        </w:rPr>
        <w:t>（3）</w:t>
      </w:r>
      <w:r w:rsidRPr="0075220A">
        <w:rPr>
          <w:rFonts w:ascii="宋体" w:hAnsi="宋体" w:hint="eastAsia"/>
          <w:b/>
          <w:sz w:val="24"/>
        </w:rPr>
        <w:t xml:space="preserve"> </w:t>
      </w:r>
      <w:r w:rsidRPr="0053692F">
        <w:rPr>
          <w:rFonts w:ascii="Arial" w:hAnsi="Arial" w:cs="Arial" w:hint="eastAsia"/>
          <w:bCs/>
          <w:color w:val="000000"/>
          <w:sz w:val="24"/>
        </w:rPr>
        <w:t>采用双向链表重做编程设计题第（</w:t>
      </w:r>
      <w:r w:rsidRPr="0053692F">
        <w:rPr>
          <w:rFonts w:ascii="Arial" w:hAnsi="Arial" w:cs="Arial" w:hint="eastAsia"/>
          <w:bCs/>
          <w:color w:val="000000"/>
          <w:sz w:val="24"/>
        </w:rPr>
        <w:t>2</w:t>
      </w:r>
      <w:r w:rsidRPr="0053692F">
        <w:rPr>
          <w:rFonts w:ascii="Arial" w:hAnsi="Arial" w:cs="Arial" w:hint="eastAsia"/>
          <w:bCs/>
          <w:color w:val="000000"/>
          <w:sz w:val="24"/>
        </w:rPr>
        <w:t>）题。</w:t>
      </w:r>
    </w:p>
    <w:p w14:paraId="604BE16A" w14:textId="77777777" w:rsidR="00191B7B" w:rsidRDefault="00191B7B" w:rsidP="00191B7B">
      <w:pPr>
        <w:snapToGrid w:val="0"/>
        <w:spacing w:line="360" w:lineRule="auto"/>
      </w:pPr>
      <w:r>
        <w:rPr>
          <w:rFonts w:ascii="宋体" w:hAnsi="宋体" w:hint="eastAsia"/>
          <w:b/>
          <w:bCs/>
          <w:sz w:val="24"/>
        </w:rPr>
        <w:t>解答：</w:t>
      </w:r>
      <w:r>
        <w:rPr>
          <w:sz w:val="24"/>
        </w:rPr>
        <w:t> </w:t>
      </w:r>
    </w:p>
    <w:p w14:paraId="5A1389E8" w14:textId="77777777" w:rsidR="00191B7B" w:rsidRDefault="00191B7B" w:rsidP="00191B7B">
      <w:pPr>
        <w:snapToGrid w:val="0"/>
        <w:spacing w:line="360" w:lineRule="auto"/>
        <w:ind w:firstLine="480"/>
      </w:pPr>
      <w:r>
        <w:rPr>
          <w:rFonts w:hint="eastAsia"/>
          <w:sz w:val="24"/>
        </w:rPr>
        <w:t>1</w:t>
      </w:r>
      <w:r>
        <w:rPr>
          <w:rFonts w:ascii="宋体" w:hAnsi="宋体" w:hint="eastAsia"/>
          <w:sz w:val="24"/>
        </w:rPr>
        <w:t>）源程序清单</w:t>
      </w:r>
    </w:p>
    <w:p w14:paraId="3A9E606C" w14:textId="77777777" w:rsidR="00191B7B" w:rsidRPr="00867EFC" w:rsidRDefault="00191B7B" w:rsidP="00191B7B">
      <w:pPr>
        <w:snapToGrid w:val="0"/>
        <w:spacing w:line="360" w:lineRule="auto"/>
        <w:ind w:firstLine="480"/>
        <w:rPr>
          <w:sz w:val="24"/>
        </w:rPr>
      </w:pPr>
      <w:r w:rsidRPr="00867EFC">
        <w:rPr>
          <w:sz w:val="24"/>
        </w:rPr>
        <w:t>#include &lt;</w:t>
      </w:r>
      <w:proofErr w:type="spellStart"/>
      <w:r w:rsidRPr="00867EFC">
        <w:rPr>
          <w:sz w:val="24"/>
        </w:rPr>
        <w:t>stdio.h</w:t>
      </w:r>
      <w:proofErr w:type="spellEnd"/>
      <w:r w:rsidRPr="00867EFC">
        <w:rPr>
          <w:sz w:val="24"/>
        </w:rPr>
        <w:t>&gt;</w:t>
      </w:r>
    </w:p>
    <w:p w14:paraId="68E5F296" w14:textId="77777777" w:rsidR="00191B7B" w:rsidRPr="00867EFC" w:rsidRDefault="00191B7B" w:rsidP="00191B7B">
      <w:pPr>
        <w:snapToGrid w:val="0"/>
        <w:spacing w:line="360" w:lineRule="auto"/>
        <w:ind w:firstLine="480"/>
        <w:rPr>
          <w:sz w:val="24"/>
        </w:rPr>
      </w:pPr>
      <w:r w:rsidRPr="00867EFC">
        <w:rPr>
          <w:sz w:val="24"/>
        </w:rPr>
        <w:t>#include &lt;</w:t>
      </w:r>
      <w:proofErr w:type="spellStart"/>
      <w:r w:rsidRPr="00867EFC">
        <w:rPr>
          <w:sz w:val="24"/>
        </w:rPr>
        <w:t>stdlib.h</w:t>
      </w:r>
      <w:proofErr w:type="spellEnd"/>
      <w:r w:rsidRPr="00867EFC">
        <w:rPr>
          <w:sz w:val="24"/>
        </w:rPr>
        <w:t>&gt;</w:t>
      </w:r>
    </w:p>
    <w:p w14:paraId="58985F26" w14:textId="77777777" w:rsidR="00191B7B" w:rsidRPr="00867EFC" w:rsidRDefault="00191B7B" w:rsidP="00191B7B">
      <w:pPr>
        <w:snapToGrid w:val="0"/>
        <w:spacing w:line="360" w:lineRule="auto"/>
        <w:ind w:firstLine="480"/>
        <w:rPr>
          <w:sz w:val="24"/>
        </w:rPr>
      </w:pPr>
      <w:r w:rsidRPr="00867EFC">
        <w:rPr>
          <w:sz w:val="24"/>
        </w:rPr>
        <w:t>#include &lt;</w:t>
      </w:r>
      <w:proofErr w:type="spellStart"/>
      <w:r w:rsidRPr="00867EFC">
        <w:rPr>
          <w:sz w:val="24"/>
        </w:rPr>
        <w:t>string.h</w:t>
      </w:r>
      <w:proofErr w:type="spellEnd"/>
      <w:r w:rsidRPr="00867EFC">
        <w:rPr>
          <w:sz w:val="24"/>
        </w:rPr>
        <w:t>&gt;</w:t>
      </w:r>
    </w:p>
    <w:p w14:paraId="68871BE7" w14:textId="77777777" w:rsidR="00191B7B" w:rsidRPr="00867EFC" w:rsidRDefault="00191B7B" w:rsidP="00191B7B">
      <w:pPr>
        <w:snapToGrid w:val="0"/>
        <w:spacing w:line="360" w:lineRule="auto"/>
        <w:ind w:firstLine="480"/>
        <w:rPr>
          <w:sz w:val="24"/>
        </w:rPr>
      </w:pPr>
    </w:p>
    <w:p w14:paraId="22466ABA" w14:textId="77777777" w:rsidR="00191B7B" w:rsidRPr="00867EFC" w:rsidRDefault="00191B7B" w:rsidP="00191B7B">
      <w:pPr>
        <w:snapToGrid w:val="0"/>
        <w:spacing w:line="360" w:lineRule="auto"/>
        <w:ind w:firstLine="480"/>
        <w:rPr>
          <w:sz w:val="24"/>
        </w:rPr>
      </w:pPr>
      <w:r w:rsidRPr="00867EFC">
        <w:rPr>
          <w:sz w:val="24"/>
        </w:rPr>
        <w:t>struct scores</w:t>
      </w:r>
    </w:p>
    <w:p w14:paraId="02791413" w14:textId="77777777" w:rsidR="00191B7B" w:rsidRPr="00867EFC" w:rsidRDefault="00191B7B" w:rsidP="00191B7B">
      <w:pPr>
        <w:snapToGrid w:val="0"/>
        <w:spacing w:line="360" w:lineRule="auto"/>
        <w:ind w:firstLine="480"/>
        <w:rPr>
          <w:sz w:val="24"/>
        </w:rPr>
      </w:pPr>
      <w:r w:rsidRPr="00867EFC">
        <w:rPr>
          <w:sz w:val="24"/>
        </w:rPr>
        <w:t>{</w:t>
      </w:r>
    </w:p>
    <w:p w14:paraId="7A03E0B6" w14:textId="77777777" w:rsidR="00191B7B" w:rsidRPr="00867EFC" w:rsidRDefault="00191B7B" w:rsidP="00191B7B">
      <w:pPr>
        <w:snapToGrid w:val="0"/>
        <w:spacing w:line="360" w:lineRule="auto"/>
        <w:ind w:firstLine="480"/>
        <w:rPr>
          <w:sz w:val="24"/>
        </w:rPr>
      </w:pPr>
      <w:r w:rsidRPr="00867EFC">
        <w:rPr>
          <w:sz w:val="24"/>
        </w:rPr>
        <w:t xml:space="preserve">    char </w:t>
      </w:r>
      <w:proofErr w:type="spellStart"/>
      <w:r w:rsidRPr="00867EFC">
        <w:rPr>
          <w:sz w:val="24"/>
        </w:rPr>
        <w:t>card_num</w:t>
      </w:r>
      <w:proofErr w:type="spellEnd"/>
      <w:r w:rsidRPr="00867EFC">
        <w:rPr>
          <w:sz w:val="24"/>
        </w:rPr>
        <w:t>[20];</w:t>
      </w:r>
    </w:p>
    <w:p w14:paraId="01D08EB9" w14:textId="77777777" w:rsidR="00191B7B" w:rsidRPr="00867EFC" w:rsidRDefault="00191B7B" w:rsidP="00191B7B">
      <w:pPr>
        <w:snapToGrid w:val="0"/>
        <w:spacing w:line="360" w:lineRule="auto"/>
        <w:ind w:firstLine="480"/>
        <w:rPr>
          <w:sz w:val="24"/>
        </w:rPr>
      </w:pPr>
      <w:r w:rsidRPr="00867EFC">
        <w:rPr>
          <w:sz w:val="24"/>
        </w:rPr>
        <w:t xml:space="preserve">    char name[10];</w:t>
      </w:r>
    </w:p>
    <w:p w14:paraId="39000947" w14:textId="77777777" w:rsidR="00191B7B" w:rsidRPr="00867EFC" w:rsidRDefault="00191B7B" w:rsidP="00191B7B">
      <w:pPr>
        <w:snapToGrid w:val="0"/>
        <w:spacing w:line="360" w:lineRule="auto"/>
        <w:ind w:firstLine="480"/>
        <w:rPr>
          <w:sz w:val="24"/>
        </w:rPr>
      </w:pPr>
      <w:r w:rsidRPr="00867EFC">
        <w:rPr>
          <w:sz w:val="24"/>
        </w:rPr>
        <w:t xml:space="preserve">    int math;</w:t>
      </w:r>
    </w:p>
    <w:p w14:paraId="5170B9DE" w14:textId="77777777" w:rsidR="00191B7B" w:rsidRPr="00867EFC" w:rsidRDefault="00191B7B" w:rsidP="00191B7B">
      <w:pPr>
        <w:snapToGrid w:val="0"/>
        <w:spacing w:line="360" w:lineRule="auto"/>
        <w:ind w:firstLine="480"/>
        <w:rPr>
          <w:sz w:val="24"/>
        </w:rPr>
      </w:pPr>
      <w:r w:rsidRPr="00867EFC">
        <w:rPr>
          <w:sz w:val="24"/>
        </w:rPr>
        <w:t xml:space="preserve">    int </w:t>
      </w:r>
      <w:proofErr w:type="spellStart"/>
      <w:r w:rsidRPr="00867EFC">
        <w:rPr>
          <w:sz w:val="24"/>
        </w:rPr>
        <w:t>english</w:t>
      </w:r>
      <w:proofErr w:type="spellEnd"/>
      <w:r w:rsidRPr="00867EFC">
        <w:rPr>
          <w:sz w:val="24"/>
        </w:rPr>
        <w:t>;</w:t>
      </w:r>
    </w:p>
    <w:p w14:paraId="6C9758A8" w14:textId="77777777" w:rsidR="00191B7B" w:rsidRPr="00867EFC" w:rsidRDefault="00191B7B" w:rsidP="00191B7B">
      <w:pPr>
        <w:snapToGrid w:val="0"/>
        <w:spacing w:line="360" w:lineRule="auto"/>
        <w:ind w:firstLine="480"/>
        <w:rPr>
          <w:sz w:val="24"/>
        </w:rPr>
      </w:pPr>
      <w:r w:rsidRPr="00867EFC">
        <w:rPr>
          <w:sz w:val="24"/>
        </w:rPr>
        <w:t xml:space="preserve">    int physics;</w:t>
      </w:r>
    </w:p>
    <w:p w14:paraId="05310B2A" w14:textId="77777777" w:rsidR="00191B7B" w:rsidRPr="00867EFC" w:rsidRDefault="00191B7B" w:rsidP="00191B7B">
      <w:pPr>
        <w:snapToGrid w:val="0"/>
        <w:spacing w:line="360" w:lineRule="auto"/>
        <w:ind w:firstLine="480"/>
        <w:rPr>
          <w:sz w:val="24"/>
        </w:rPr>
      </w:pPr>
      <w:r w:rsidRPr="00867EFC">
        <w:rPr>
          <w:sz w:val="24"/>
        </w:rPr>
        <w:t xml:space="preserve">    int </w:t>
      </w:r>
      <w:proofErr w:type="spellStart"/>
      <w:r w:rsidRPr="00867EFC">
        <w:rPr>
          <w:sz w:val="24"/>
        </w:rPr>
        <w:t>c_lan</w:t>
      </w:r>
      <w:proofErr w:type="spellEnd"/>
      <w:r w:rsidRPr="00867EFC">
        <w:rPr>
          <w:sz w:val="24"/>
        </w:rPr>
        <w:t>;</w:t>
      </w:r>
    </w:p>
    <w:p w14:paraId="4585ED8D" w14:textId="77777777" w:rsidR="00191B7B" w:rsidRPr="00867EFC" w:rsidRDefault="00191B7B" w:rsidP="00191B7B">
      <w:pPr>
        <w:snapToGrid w:val="0"/>
        <w:spacing w:line="360" w:lineRule="auto"/>
        <w:ind w:firstLine="480"/>
        <w:rPr>
          <w:sz w:val="24"/>
        </w:rPr>
      </w:pPr>
      <w:r w:rsidRPr="00867EFC">
        <w:rPr>
          <w:sz w:val="24"/>
        </w:rPr>
        <w:t xml:space="preserve">    struct scores *next;</w:t>
      </w:r>
    </w:p>
    <w:p w14:paraId="3DF702E7" w14:textId="77777777" w:rsidR="00191B7B" w:rsidRPr="00867EFC" w:rsidRDefault="00191B7B" w:rsidP="00191B7B">
      <w:pPr>
        <w:snapToGrid w:val="0"/>
        <w:spacing w:line="360" w:lineRule="auto"/>
        <w:ind w:firstLine="480"/>
        <w:rPr>
          <w:sz w:val="24"/>
        </w:rPr>
      </w:pPr>
      <w:r w:rsidRPr="00867EFC">
        <w:rPr>
          <w:sz w:val="24"/>
        </w:rPr>
        <w:t xml:space="preserve">    struct scores *prior;</w:t>
      </w:r>
    </w:p>
    <w:p w14:paraId="4837391A" w14:textId="77777777" w:rsidR="00191B7B" w:rsidRPr="00867EFC" w:rsidRDefault="00191B7B" w:rsidP="00191B7B">
      <w:pPr>
        <w:snapToGrid w:val="0"/>
        <w:spacing w:line="360" w:lineRule="auto"/>
        <w:ind w:firstLine="480"/>
        <w:rPr>
          <w:sz w:val="24"/>
        </w:rPr>
      </w:pPr>
      <w:r w:rsidRPr="00867EFC">
        <w:rPr>
          <w:sz w:val="24"/>
        </w:rPr>
        <w:t>};</w:t>
      </w:r>
    </w:p>
    <w:p w14:paraId="0996647A" w14:textId="77777777" w:rsidR="00191B7B" w:rsidRPr="00867EFC" w:rsidRDefault="00191B7B" w:rsidP="00191B7B">
      <w:pPr>
        <w:snapToGrid w:val="0"/>
        <w:spacing w:line="360" w:lineRule="auto"/>
        <w:ind w:firstLine="480"/>
        <w:rPr>
          <w:sz w:val="24"/>
        </w:rPr>
      </w:pPr>
    </w:p>
    <w:p w14:paraId="6999617A" w14:textId="77777777" w:rsidR="00191B7B" w:rsidRPr="00867EFC" w:rsidRDefault="00191B7B" w:rsidP="00191B7B">
      <w:pPr>
        <w:snapToGrid w:val="0"/>
        <w:spacing w:line="360" w:lineRule="auto"/>
        <w:ind w:firstLine="480"/>
        <w:rPr>
          <w:sz w:val="24"/>
        </w:rPr>
      </w:pPr>
      <w:r w:rsidRPr="00867EFC">
        <w:rPr>
          <w:sz w:val="24"/>
        </w:rPr>
        <w:t xml:space="preserve">void </w:t>
      </w:r>
      <w:proofErr w:type="spellStart"/>
      <w:r w:rsidRPr="00867EFC">
        <w:rPr>
          <w:sz w:val="24"/>
        </w:rPr>
        <w:t>newstudent</w:t>
      </w:r>
      <w:proofErr w:type="spellEnd"/>
      <w:r w:rsidRPr="00867EFC">
        <w:rPr>
          <w:sz w:val="24"/>
        </w:rPr>
        <w:t>(struct scores **head);</w:t>
      </w:r>
    </w:p>
    <w:p w14:paraId="3C3D7843" w14:textId="77777777" w:rsidR="00191B7B" w:rsidRPr="00867EFC" w:rsidRDefault="00191B7B" w:rsidP="00191B7B">
      <w:pPr>
        <w:snapToGrid w:val="0"/>
        <w:spacing w:line="360" w:lineRule="auto"/>
        <w:ind w:firstLine="480"/>
        <w:rPr>
          <w:sz w:val="24"/>
        </w:rPr>
      </w:pPr>
      <w:r w:rsidRPr="00867EFC">
        <w:rPr>
          <w:sz w:val="24"/>
        </w:rPr>
        <w:t xml:space="preserve">void </w:t>
      </w:r>
      <w:proofErr w:type="spellStart"/>
      <w:r w:rsidRPr="00867EFC">
        <w:rPr>
          <w:sz w:val="24"/>
        </w:rPr>
        <w:t>print_info</w:t>
      </w:r>
      <w:proofErr w:type="spellEnd"/>
      <w:r w:rsidRPr="00867EFC">
        <w:rPr>
          <w:sz w:val="24"/>
        </w:rPr>
        <w:t>(struct scores *head);</w:t>
      </w:r>
    </w:p>
    <w:p w14:paraId="1D3B6E3F" w14:textId="77777777" w:rsidR="00191B7B" w:rsidRPr="00867EFC" w:rsidRDefault="00191B7B" w:rsidP="00191B7B">
      <w:pPr>
        <w:snapToGrid w:val="0"/>
        <w:spacing w:line="360" w:lineRule="auto"/>
        <w:ind w:firstLine="480"/>
        <w:rPr>
          <w:sz w:val="24"/>
        </w:rPr>
      </w:pPr>
      <w:r w:rsidRPr="00867EFC">
        <w:rPr>
          <w:sz w:val="24"/>
        </w:rPr>
        <w:t xml:space="preserve">void </w:t>
      </w:r>
      <w:proofErr w:type="spellStart"/>
      <w:r w:rsidRPr="00867EFC">
        <w:rPr>
          <w:sz w:val="24"/>
        </w:rPr>
        <w:t>print_average</w:t>
      </w:r>
      <w:proofErr w:type="spellEnd"/>
      <w:r w:rsidRPr="00867EFC">
        <w:rPr>
          <w:sz w:val="24"/>
        </w:rPr>
        <w:t>(struct scores *head);</w:t>
      </w:r>
    </w:p>
    <w:p w14:paraId="0C011A71" w14:textId="77777777" w:rsidR="00191B7B" w:rsidRPr="00867EFC" w:rsidRDefault="00191B7B" w:rsidP="00191B7B">
      <w:pPr>
        <w:snapToGrid w:val="0"/>
        <w:spacing w:line="360" w:lineRule="auto"/>
        <w:ind w:firstLine="480"/>
        <w:rPr>
          <w:sz w:val="24"/>
        </w:rPr>
      </w:pPr>
      <w:r w:rsidRPr="00867EFC">
        <w:rPr>
          <w:sz w:val="24"/>
        </w:rPr>
        <w:t xml:space="preserve">void </w:t>
      </w:r>
      <w:proofErr w:type="spellStart"/>
      <w:r w:rsidRPr="00867EFC">
        <w:rPr>
          <w:sz w:val="24"/>
        </w:rPr>
        <w:t>change_info</w:t>
      </w:r>
      <w:proofErr w:type="spellEnd"/>
      <w:r w:rsidRPr="00867EFC">
        <w:rPr>
          <w:sz w:val="24"/>
        </w:rPr>
        <w:t>(struct scores *head);</w:t>
      </w:r>
    </w:p>
    <w:p w14:paraId="21601354" w14:textId="77777777" w:rsidR="00191B7B" w:rsidRPr="00867EFC" w:rsidRDefault="00191B7B" w:rsidP="00191B7B">
      <w:pPr>
        <w:snapToGrid w:val="0"/>
        <w:spacing w:line="360" w:lineRule="auto"/>
        <w:ind w:firstLine="480"/>
        <w:rPr>
          <w:sz w:val="24"/>
        </w:rPr>
      </w:pPr>
      <w:r w:rsidRPr="00867EFC">
        <w:rPr>
          <w:sz w:val="24"/>
        </w:rPr>
        <w:t>struct scores *</w:t>
      </w:r>
      <w:proofErr w:type="spellStart"/>
      <w:r w:rsidRPr="00867EFC">
        <w:rPr>
          <w:sz w:val="24"/>
        </w:rPr>
        <w:t>find_student</w:t>
      </w:r>
      <w:proofErr w:type="spellEnd"/>
      <w:r w:rsidRPr="00867EFC">
        <w:rPr>
          <w:sz w:val="24"/>
        </w:rPr>
        <w:t>(struct scores *head, char *target);</w:t>
      </w:r>
    </w:p>
    <w:p w14:paraId="7DD252C8" w14:textId="77777777" w:rsidR="00191B7B" w:rsidRPr="00867EFC" w:rsidRDefault="00191B7B" w:rsidP="00191B7B">
      <w:pPr>
        <w:snapToGrid w:val="0"/>
        <w:spacing w:line="360" w:lineRule="auto"/>
        <w:ind w:firstLine="480"/>
        <w:rPr>
          <w:sz w:val="24"/>
        </w:rPr>
      </w:pPr>
      <w:r w:rsidRPr="00867EFC">
        <w:rPr>
          <w:sz w:val="24"/>
        </w:rPr>
        <w:t xml:space="preserve">void </w:t>
      </w:r>
      <w:proofErr w:type="spellStart"/>
      <w:r w:rsidRPr="00867EFC">
        <w:rPr>
          <w:sz w:val="24"/>
        </w:rPr>
        <w:t>print_all</w:t>
      </w:r>
      <w:proofErr w:type="spellEnd"/>
      <w:r w:rsidRPr="00867EFC">
        <w:rPr>
          <w:sz w:val="24"/>
        </w:rPr>
        <w:t>(struct scores *head);</w:t>
      </w:r>
    </w:p>
    <w:p w14:paraId="08BEB79F" w14:textId="77777777" w:rsidR="00191B7B" w:rsidRPr="00867EFC" w:rsidRDefault="00191B7B" w:rsidP="00191B7B">
      <w:pPr>
        <w:snapToGrid w:val="0"/>
        <w:spacing w:line="360" w:lineRule="auto"/>
        <w:ind w:firstLine="480"/>
        <w:rPr>
          <w:sz w:val="24"/>
        </w:rPr>
      </w:pPr>
    </w:p>
    <w:p w14:paraId="17971712" w14:textId="77777777" w:rsidR="00191B7B" w:rsidRPr="00867EFC" w:rsidRDefault="00191B7B" w:rsidP="00191B7B">
      <w:pPr>
        <w:snapToGrid w:val="0"/>
        <w:spacing w:line="360" w:lineRule="auto"/>
        <w:ind w:firstLine="480"/>
        <w:rPr>
          <w:sz w:val="24"/>
        </w:rPr>
      </w:pPr>
      <w:r w:rsidRPr="00867EFC">
        <w:rPr>
          <w:sz w:val="24"/>
        </w:rPr>
        <w:t>int main(void)</w:t>
      </w:r>
    </w:p>
    <w:p w14:paraId="1A5CCBE2" w14:textId="77777777" w:rsidR="00191B7B" w:rsidRPr="00867EFC" w:rsidRDefault="00191B7B" w:rsidP="00191B7B">
      <w:pPr>
        <w:snapToGrid w:val="0"/>
        <w:spacing w:line="360" w:lineRule="auto"/>
        <w:ind w:firstLine="480"/>
        <w:rPr>
          <w:sz w:val="24"/>
        </w:rPr>
      </w:pPr>
      <w:r w:rsidRPr="00867EFC">
        <w:rPr>
          <w:sz w:val="24"/>
        </w:rPr>
        <w:t>{</w:t>
      </w:r>
    </w:p>
    <w:p w14:paraId="7506555F" w14:textId="77777777" w:rsidR="00191B7B" w:rsidRPr="00867EFC" w:rsidRDefault="00191B7B" w:rsidP="00191B7B">
      <w:pPr>
        <w:snapToGrid w:val="0"/>
        <w:spacing w:line="360" w:lineRule="auto"/>
        <w:ind w:firstLine="480"/>
        <w:rPr>
          <w:sz w:val="24"/>
        </w:rPr>
      </w:pPr>
      <w:r w:rsidRPr="00867EFC">
        <w:rPr>
          <w:sz w:val="24"/>
        </w:rPr>
        <w:t xml:space="preserve">    int choice;</w:t>
      </w:r>
    </w:p>
    <w:p w14:paraId="0F06072A" w14:textId="77777777" w:rsidR="00191B7B" w:rsidRPr="00867EFC" w:rsidRDefault="00191B7B" w:rsidP="00191B7B">
      <w:pPr>
        <w:snapToGrid w:val="0"/>
        <w:spacing w:line="360" w:lineRule="auto"/>
        <w:ind w:firstLine="480"/>
        <w:rPr>
          <w:sz w:val="24"/>
        </w:rPr>
      </w:pPr>
      <w:r w:rsidRPr="00867EFC">
        <w:rPr>
          <w:sz w:val="24"/>
        </w:rPr>
        <w:t xml:space="preserve">    int flag;</w:t>
      </w:r>
    </w:p>
    <w:p w14:paraId="754D8E3A" w14:textId="77777777" w:rsidR="00191B7B" w:rsidRPr="00867EFC" w:rsidRDefault="00191B7B" w:rsidP="00191B7B">
      <w:pPr>
        <w:snapToGrid w:val="0"/>
        <w:spacing w:line="360" w:lineRule="auto"/>
        <w:ind w:firstLine="480"/>
        <w:rPr>
          <w:sz w:val="24"/>
        </w:rPr>
      </w:pPr>
      <w:r w:rsidRPr="00867EFC">
        <w:rPr>
          <w:sz w:val="24"/>
        </w:rPr>
        <w:t xml:space="preserve">    struct scores *head = NULL, **tail = &amp;head;</w:t>
      </w:r>
    </w:p>
    <w:p w14:paraId="3B563B36" w14:textId="77777777" w:rsidR="00191B7B" w:rsidRPr="00867EFC" w:rsidRDefault="00191B7B" w:rsidP="00191B7B">
      <w:pPr>
        <w:snapToGrid w:val="0"/>
        <w:spacing w:line="360" w:lineRule="auto"/>
        <w:ind w:firstLine="480"/>
        <w:rPr>
          <w:sz w:val="24"/>
        </w:rPr>
      </w:pPr>
      <w:r w:rsidRPr="00867EFC">
        <w:rPr>
          <w:sz w:val="24"/>
        </w:rPr>
        <w:t xml:space="preserve">    do</w:t>
      </w:r>
    </w:p>
    <w:p w14:paraId="762A4F12" w14:textId="77777777" w:rsidR="00191B7B" w:rsidRPr="00867EFC" w:rsidRDefault="00191B7B" w:rsidP="00191B7B">
      <w:pPr>
        <w:snapToGrid w:val="0"/>
        <w:spacing w:line="360" w:lineRule="auto"/>
        <w:ind w:firstLine="480"/>
        <w:rPr>
          <w:sz w:val="24"/>
        </w:rPr>
      </w:pPr>
      <w:r w:rsidRPr="00867EFC">
        <w:rPr>
          <w:sz w:val="24"/>
        </w:rPr>
        <w:t xml:space="preserve">    {</w:t>
      </w:r>
    </w:p>
    <w:p w14:paraId="5028582E" w14:textId="77777777" w:rsidR="00191B7B" w:rsidRPr="00867EFC" w:rsidRDefault="00191B7B" w:rsidP="00191B7B">
      <w:pPr>
        <w:snapToGrid w:val="0"/>
        <w:spacing w:line="360" w:lineRule="auto"/>
        <w:ind w:firstLine="480"/>
        <w:rPr>
          <w:sz w:val="24"/>
        </w:rPr>
      </w:pPr>
      <w:r w:rsidRPr="00867EFC">
        <w:rPr>
          <w:sz w:val="24"/>
        </w:rPr>
        <w:t xml:space="preserve">        flag = 0;</w:t>
      </w:r>
    </w:p>
    <w:p w14:paraId="36CBB341"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("Please choose:\n");</w:t>
      </w:r>
    </w:p>
    <w:p w14:paraId="3FA89696"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("1. add student\n");</w:t>
      </w:r>
    </w:p>
    <w:p w14:paraId="41A5C764"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("2. print information\n");</w:t>
      </w:r>
    </w:p>
    <w:p w14:paraId="0FDF2B70"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("3. print average scores\n");</w:t>
      </w:r>
    </w:p>
    <w:p w14:paraId="7F920E92"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("4. change information\n");</w:t>
      </w:r>
    </w:p>
    <w:p w14:paraId="214601A9"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("5. print information and average scores\n");</w:t>
      </w:r>
    </w:p>
    <w:p w14:paraId="15BA655F"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("6. quit\n");</w:t>
      </w:r>
    </w:p>
    <w:p w14:paraId="2ACFB119"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("%d", &amp;choice);</w:t>
      </w:r>
    </w:p>
    <w:p w14:paraId="7CC9DFC6" w14:textId="77777777" w:rsidR="00191B7B" w:rsidRPr="00867EFC" w:rsidRDefault="00191B7B" w:rsidP="00191B7B">
      <w:pPr>
        <w:snapToGrid w:val="0"/>
        <w:spacing w:line="360" w:lineRule="auto"/>
        <w:ind w:firstLine="480"/>
        <w:rPr>
          <w:sz w:val="24"/>
        </w:rPr>
      </w:pPr>
      <w:r w:rsidRPr="00867EFC">
        <w:rPr>
          <w:sz w:val="24"/>
        </w:rPr>
        <w:t xml:space="preserve">        switch (choice)</w:t>
      </w:r>
    </w:p>
    <w:p w14:paraId="679AAB02" w14:textId="77777777" w:rsidR="00191B7B" w:rsidRPr="00867EFC" w:rsidRDefault="00191B7B" w:rsidP="00191B7B">
      <w:pPr>
        <w:snapToGrid w:val="0"/>
        <w:spacing w:line="360" w:lineRule="auto"/>
        <w:ind w:firstLine="480"/>
        <w:rPr>
          <w:sz w:val="24"/>
        </w:rPr>
      </w:pPr>
      <w:r w:rsidRPr="00867EFC">
        <w:rPr>
          <w:sz w:val="24"/>
        </w:rPr>
        <w:t xml:space="preserve">        {</w:t>
      </w:r>
    </w:p>
    <w:p w14:paraId="339F6423" w14:textId="77777777" w:rsidR="00191B7B" w:rsidRPr="00867EFC" w:rsidRDefault="00191B7B" w:rsidP="00191B7B">
      <w:pPr>
        <w:snapToGrid w:val="0"/>
        <w:spacing w:line="360" w:lineRule="auto"/>
        <w:ind w:firstLine="480"/>
        <w:rPr>
          <w:sz w:val="24"/>
        </w:rPr>
      </w:pPr>
      <w:r w:rsidRPr="00867EFC">
        <w:rPr>
          <w:sz w:val="24"/>
        </w:rPr>
        <w:t xml:space="preserve">        case 1:</w:t>
      </w:r>
    </w:p>
    <w:p w14:paraId="04D16896"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newstudent</w:t>
      </w:r>
      <w:proofErr w:type="spellEnd"/>
      <w:r w:rsidRPr="00867EFC">
        <w:rPr>
          <w:sz w:val="24"/>
        </w:rPr>
        <w:t>(tail);</w:t>
      </w:r>
    </w:p>
    <w:p w14:paraId="70A5FC1C" w14:textId="77777777" w:rsidR="00191B7B" w:rsidRPr="00867EFC" w:rsidRDefault="00191B7B" w:rsidP="00191B7B">
      <w:pPr>
        <w:snapToGrid w:val="0"/>
        <w:spacing w:line="360" w:lineRule="auto"/>
        <w:ind w:firstLine="480"/>
        <w:rPr>
          <w:sz w:val="24"/>
        </w:rPr>
      </w:pPr>
      <w:r w:rsidRPr="00867EFC">
        <w:rPr>
          <w:sz w:val="24"/>
        </w:rPr>
        <w:t xml:space="preserve">            flag = 1;</w:t>
      </w:r>
    </w:p>
    <w:p w14:paraId="2AC5B22A" w14:textId="77777777" w:rsidR="00191B7B" w:rsidRPr="00867EFC" w:rsidRDefault="00191B7B" w:rsidP="00191B7B">
      <w:pPr>
        <w:snapToGrid w:val="0"/>
        <w:spacing w:line="360" w:lineRule="auto"/>
        <w:ind w:firstLine="480"/>
        <w:rPr>
          <w:sz w:val="24"/>
        </w:rPr>
      </w:pPr>
      <w:r w:rsidRPr="00867EFC">
        <w:rPr>
          <w:sz w:val="24"/>
        </w:rPr>
        <w:t xml:space="preserve">            break;</w:t>
      </w:r>
    </w:p>
    <w:p w14:paraId="7D50AFA0" w14:textId="77777777" w:rsidR="00191B7B" w:rsidRPr="00867EFC" w:rsidRDefault="00191B7B" w:rsidP="00191B7B">
      <w:pPr>
        <w:snapToGrid w:val="0"/>
        <w:spacing w:line="360" w:lineRule="auto"/>
        <w:ind w:firstLine="480"/>
        <w:rPr>
          <w:sz w:val="24"/>
        </w:rPr>
      </w:pPr>
      <w:r w:rsidRPr="00867EFC">
        <w:rPr>
          <w:sz w:val="24"/>
        </w:rPr>
        <w:t xml:space="preserve">        case 2:</w:t>
      </w:r>
    </w:p>
    <w:p w14:paraId="1B6E7A13"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print_info</w:t>
      </w:r>
      <w:proofErr w:type="spellEnd"/>
      <w:r w:rsidRPr="00867EFC">
        <w:rPr>
          <w:sz w:val="24"/>
        </w:rPr>
        <w:t>(head);</w:t>
      </w:r>
    </w:p>
    <w:p w14:paraId="784DE292" w14:textId="77777777" w:rsidR="00191B7B" w:rsidRPr="00867EFC" w:rsidRDefault="00191B7B" w:rsidP="00191B7B">
      <w:pPr>
        <w:snapToGrid w:val="0"/>
        <w:spacing w:line="360" w:lineRule="auto"/>
        <w:ind w:firstLine="480"/>
        <w:rPr>
          <w:sz w:val="24"/>
        </w:rPr>
      </w:pPr>
      <w:r w:rsidRPr="00867EFC">
        <w:rPr>
          <w:sz w:val="24"/>
        </w:rPr>
        <w:t xml:space="preserve">            break;</w:t>
      </w:r>
    </w:p>
    <w:p w14:paraId="5EF9F9AB" w14:textId="77777777" w:rsidR="00191B7B" w:rsidRPr="00867EFC" w:rsidRDefault="00191B7B" w:rsidP="00191B7B">
      <w:pPr>
        <w:snapToGrid w:val="0"/>
        <w:spacing w:line="360" w:lineRule="auto"/>
        <w:ind w:firstLine="480"/>
        <w:rPr>
          <w:sz w:val="24"/>
        </w:rPr>
      </w:pPr>
      <w:r w:rsidRPr="00867EFC">
        <w:rPr>
          <w:sz w:val="24"/>
        </w:rPr>
        <w:t xml:space="preserve">        case 3:</w:t>
      </w:r>
    </w:p>
    <w:p w14:paraId="36EBEE10" w14:textId="77777777" w:rsidR="00191B7B" w:rsidRPr="00867EFC" w:rsidRDefault="00191B7B" w:rsidP="00191B7B">
      <w:pPr>
        <w:snapToGrid w:val="0"/>
        <w:spacing w:line="360" w:lineRule="auto"/>
        <w:ind w:firstLine="480"/>
        <w:rPr>
          <w:sz w:val="24"/>
        </w:rPr>
      </w:pPr>
      <w:r w:rsidRPr="00867EFC">
        <w:rPr>
          <w:sz w:val="24"/>
        </w:rPr>
        <w:lastRenderedPageBreak/>
        <w:t xml:space="preserve">            </w:t>
      </w:r>
      <w:proofErr w:type="spellStart"/>
      <w:r w:rsidRPr="00867EFC">
        <w:rPr>
          <w:sz w:val="24"/>
        </w:rPr>
        <w:t>print_average</w:t>
      </w:r>
      <w:proofErr w:type="spellEnd"/>
      <w:r w:rsidRPr="00867EFC">
        <w:rPr>
          <w:sz w:val="24"/>
        </w:rPr>
        <w:t>(head);</w:t>
      </w:r>
    </w:p>
    <w:p w14:paraId="1418A698" w14:textId="77777777" w:rsidR="00191B7B" w:rsidRPr="00867EFC" w:rsidRDefault="00191B7B" w:rsidP="00191B7B">
      <w:pPr>
        <w:snapToGrid w:val="0"/>
        <w:spacing w:line="360" w:lineRule="auto"/>
        <w:ind w:firstLine="480"/>
        <w:rPr>
          <w:sz w:val="24"/>
        </w:rPr>
      </w:pPr>
      <w:r w:rsidRPr="00867EFC">
        <w:rPr>
          <w:sz w:val="24"/>
        </w:rPr>
        <w:t xml:space="preserve">            break;</w:t>
      </w:r>
    </w:p>
    <w:p w14:paraId="10BBD356" w14:textId="77777777" w:rsidR="00191B7B" w:rsidRPr="00867EFC" w:rsidRDefault="00191B7B" w:rsidP="00191B7B">
      <w:pPr>
        <w:snapToGrid w:val="0"/>
        <w:spacing w:line="360" w:lineRule="auto"/>
        <w:ind w:firstLine="480"/>
        <w:rPr>
          <w:sz w:val="24"/>
        </w:rPr>
      </w:pPr>
      <w:r w:rsidRPr="00867EFC">
        <w:rPr>
          <w:sz w:val="24"/>
        </w:rPr>
        <w:t xml:space="preserve">        case 4:</w:t>
      </w:r>
    </w:p>
    <w:p w14:paraId="10A753FA"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change_info</w:t>
      </w:r>
      <w:proofErr w:type="spellEnd"/>
      <w:r w:rsidRPr="00867EFC">
        <w:rPr>
          <w:sz w:val="24"/>
        </w:rPr>
        <w:t>(head);</w:t>
      </w:r>
    </w:p>
    <w:p w14:paraId="7E4D471A" w14:textId="77777777" w:rsidR="00191B7B" w:rsidRPr="00867EFC" w:rsidRDefault="00191B7B" w:rsidP="00191B7B">
      <w:pPr>
        <w:snapToGrid w:val="0"/>
        <w:spacing w:line="360" w:lineRule="auto"/>
        <w:ind w:firstLine="480"/>
        <w:rPr>
          <w:sz w:val="24"/>
        </w:rPr>
      </w:pPr>
      <w:r w:rsidRPr="00867EFC">
        <w:rPr>
          <w:sz w:val="24"/>
        </w:rPr>
        <w:t xml:space="preserve">            break;</w:t>
      </w:r>
    </w:p>
    <w:p w14:paraId="75ADB3DE" w14:textId="77777777" w:rsidR="00191B7B" w:rsidRPr="00867EFC" w:rsidRDefault="00191B7B" w:rsidP="00191B7B">
      <w:pPr>
        <w:snapToGrid w:val="0"/>
        <w:spacing w:line="360" w:lineRule="auto"/>
        <w:ind w:firstLine="480"/>
        <w:rPr>
          <w:sz w:val="24"/>
        </w:rPr>
      </w:pPr>
      <w:r w:rsidRPr="00867EFC">
        <w:rPr>
          <w:sz w:val="24"/>
        </w:rPr>
        <w:t xml:space="preserve">        case 5:</w:t>
      </w:r>
    </w:p>
    <w:p w14:paraId="23DA3C91"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print_all</w:t>
      </w:r>
      <w:proofErr w:type="spellEnd"/>
      <w:r w:rsidRPr="00867EFC">
        <w:rPr>
          <w:sz w:val="24"/>
        </w:rPr>
        <w:t>(head);</w:t>
      </w:r>
    </w:p>
    <w:p w14:paraId="06525654" w14:textId="77777777" w:rsidR="00191B7B" w:rsidRPr="00867EFC" w:rsidRDefault="00191B7B" w:rsidP="00191B7B">
      <w:pPr>
        <w:snapToGrid w:val="0"/>
        <w:spacing w:line="360" w:lineRule="auto"/>
        <w:ind w:firstLine="480"/>
        <w:rPr>
          <w:sz w:val="24"/>
        </w:rPr>
      </w:pPr>
      <w:r w:rsidRPr="00867EFC">
        <w:rPr>
          <w:sz w:val="24"/>
        </w:rPr>
        <w:t xml:space="preserve">            break;</w:t>
      </w:r>
    </w:p>
    <w:p w14:paraId="1FC68B37" w14:textId="77777777" w:rsidR="00191B7B" w:rsidRPr="00867EFC" w:rsidRDefault="00191B7B" w:rsidP="00191B7B">
      <w:pPr>
        <w:snapToGrid w:val="0"/>
        <w:spacing w:line="360" w:lineRule="auto"/>
        <w:ind w:firstLine="480"/>
        <w:rPr>
          <w:sz w:val="24"/>
        </w:rPr>
      </w:pPr>
      <w:r w:rsidRPr="00867EFC">
        <w:rPr>
          <w:sz w:val="24"/>
        </w:rPr>
        <w:t xml:space="preserve">        default:</w:t>
      </w:r>
    </w:p>
    <w:p w14:paraId="1ED78763" w14:textId="77777777" w:rsidR="00191B7B" w:rsidRPr="00867EFC" w:rsidRDefault="00191B7B" w:rsidP="00191B7B">
      <w:pPr>
        <w:snapToGrid w:val="0"/>
        <w:spacing w:line="360" w:lineRule="auto"/>
        <w:ind w:firstLine="480"/>
        <w:rPr>
          <w:sz w:val="24"/>
        </w:rPr>
      </w:pPr>
      <w:r w:rsidRPr="00867EFC">
        <w:rPr>
          <w:sz w:val="24"/>
        </w:rPr>
        <w:t xml:space="preserve">            return 0;</w:t>
      </w:r>
    </w:p>
    <w:p w14:paraId="4D71A29A" w14:textId="77777777" w:rsidR="00191B7B" w:rsidRPr="00867EFC" w:rsidRDefault="00191B7B" w:rsidP="00191B7B">
      <w:pPr>
        <w:snapToGrid w:val="0"/>
        <w:spacing w:line="360" w:lineRule="auto"/>
        <w:ind w:firstLine="480"/>
        <w:rPr>
          <w:sz w:val="24"/>
        </w:rPr>
      </w:pPr>
      <w:r w:rsidRPr="00867EFC">
        <w:rPr>
          <w:sz w:val="24"/>
        </w:rPr>
        <w:t xml:space="preserve">        }</w:t>
      </w:r>
    </w:p>
    <w:p w14:paraId="1B77CC48" w14:textId="77777777" w:rsidR="00191B7B" w:rsidRPr="00867EFC" w:rsidRDefault="00191B7B" w:rsidP="00191B7B">
      <w:pPr>
        <w:snapToGrid w:val="0"/>
        <w:spacing w:line="360" w:lineRule="auto"/>
        <w:ind w:firstLine="480"/>
        <w:rPr>
          <w:sz w:val="24"/>
        </w:rPr>
      </w:pPr>
      <w:r w:rsidRPr="00867EFC">
        <w:rPr>
          <w:sz w:val="24"/>
        </w:rPr>
        <w:t xml:space="preserve">        if (head-&gt;next == NULL)</w:t>
      </w:r>
    </w:p>
    <w:p w14:paraId="5DE4B3EE" w14:textId="77777777" w:rsidR="00191B7B" w:rsidRPr="00867EFC" w:rsidRDefault="00191B7B" w:rsidP="00191B7B">
      <w:pPr>
        <w:snapToGrid w:val="0"/>
        <w:spacing w:line="360" w:lineRule="auto"/>
        <w:ind w:firstLine="480"/>
        <w:rPr>
          <w:sz w:val="24"/>
        </w:rPr>
      </w:pPr>
      <w:r w:rsidRPr="00867EFC">
        <w:rPr>
          <w:sz w:val="24"/>
        </w:rPr>
        <w:t xml:space="preserve">            tail = &amp;head;</w:t>
      </w:r>
    </w:p>
    <w:p w14:paraId="29D7A022" w14:textId="77777777" w:rsidR="00191B7B" w:rsidRPr="00867EFC" w:rsidRDefault="00191B7B" w:rsidP="00191B7B">
      <w:pPr>
        <w:snapToGrid w:val="0"/>
        <w:spacing w:line="360" w:lineRule="auto"/>
        <w:ind w:firstLine="480"/>
        <w:rPr>
          <w:sz w:val="24"/>
        </w:rPr>
      </w:pPr>
      <w:r w:rsidRPr="00867EFC">
        <w:rPr>
          <w:sz w:val="24"/>
        </w:rPr>
        <w:t xml:space="preserve">        if (head-&gt;next != NULL &amp;&amp; flag)</w:t>
      </w:r>
    </w:p>
    <w:p w14:paraId="5026F6B1" w14:textId="77777777" w:rsidR="00191B7B" w:rsidRPr="00867EFC" w:rsidRDefault="00191B7B" w:rsidP="00191B7B">
      <w:pPr>
        <w:snapToGrid w:val="0"/>
        <w:spacing w:line="360" w:lineRule="auto"/>
        <w:ind w:firstLine="480"/>
        <w:rPr>
          <w:sz w:val="24"/>
        </w:rPr>
      </w:pPr>
      <w:r w:rsidRPr="00867EFC">
        <w:rPr>
          <w:sz w:val="24"/>
        </w:rPr>
        <w:t xml:space="preserve">            tail = &amp;(head-&gt;next);</w:t>
      </w:r>
    </w:p>
    <w:p w14:paraId="01D2C2F0" w14:textId="77777777" w:rsidR="00191B7B" w:rsidRPr="00867EFC" w:rsidRDefault="00191B7B" w:rsidP="00191B7B">
      <w:pPr>
        <w:snapToGrid w:val="0"/>
        <w:spacing w:line="360" w:lineRule="auto"/>
        <w:ind w:firstLine="480"/>
        <w:rPr>
          <w:sz w:val="24"/>
        </w:rPr>
      </w:pPr>
      <w:r w:rsidRPr="00867EFC">
        <w:rPr>
          <w:sz w:val="24"/>
        </w:rPr>
        <w:t xml:space="preserve">    } while (choice != 6);</w:t>
      </w:r>
    </w:p>
    <w:p w14:paraId="0D8D347A" w14:textId="77777777" w:rsidR="00191B7B" w:rsidRPr="00867EFC" w:rsidRDefault="00191B7B" w:rsidP="00191B7B">
      <w:pPr>
        <w:snapToGrid w:val="0"/>
        <w:spacing w:line="360" w:lineRule="auto"/>
        <w:ind w:firstLine="480"/>
        <w:rPr>
          <w:sz w:val="24"/>
        </w:rPr>
      </w:pPr>
      <w:r w:rsidRPr="00867EFC">
        <w:rPr>
          <w:sz w:val="24"/>
        </w:rPr>
        <w:t xml:space="preserve">    return 0;</w:t>
      </w:r>
    </w:p>
    <w:p w14:paraId="7D22E424" w14:textId="77777777" w:rsidR="00191B7B" w:rsidRPr="00867EFC" w:rsidRDefault="00191B7B" w:rsidP="00191B7B">
      <w:pPr>
        <w:snapToGrid w:val="0"/>
        <w:spacing w:line="360" w:lineRule="auto"/>
        <w:ind w:firstLine="480"/>
        <w:rPr>
          <w:sz w:val="24"/>
        </w:rPr>
      </w:pPr>
      <w:r w:rsidRPr="00867EFC">
        <w:rPr>
          <w:sz w:val="24"/>
        </w:rPr>
        <w:t>}</w:t>
      </w:r>
    </w:p>
    <w:p w14:paraId="3E973649" w14:textId="77777777" w:rsidR="00191B7B" w:rsidRPr="00867EFC" w:rsidRDefault="00191B7B" w:rsidP="00191B7B">
      <w:pPr>
        <w:snapToGrid w:val="0"/>
        <w:spacing w:line="360" w:lineRule="auto"/>
        <w:ind w:firstLine="480"/>
        <w:rPr>
          <w:sz w:val="24"/>
        </w:rPr>
      </w:pPr>
    </w:p>
    <w:p w14:paraId="4A0A5613" w14:textId="77777777" w:rsidR="00191B7B" w:rsidRPr="00867EFC" w:rsidRDefault="00191B7B" w:rsidP="00191B7B">
      <w:pPr>
        <w:snapToGrid w:val="0"/>
        <w:spacing w:line="360" w:lineRule="auto"/>
        <w:ind w:firstLine="480"/>
        <w:rPr>
          <w:sz w:val="24"/>
        </w:rPr>
      </w:pPr>
      <w:r w:rsidRPr="00867EFC">
        <w:rPr>
          <w:sz w:val="24"/>
        </w:rPr>
        <w:t xml:space="preserve">void </w:t>
      </w:r>
      <w:proofErr w:type="spellStart"/>
      <w:r w:rsidRPr="00867EFC">
        <w:rPr>
          <w:sz w:val="24"/>
        </w:rPr>
        <w:t>newstudent</w:t>
      </w:r>
      <w:proofErr w:type="spellEnd"/>
      <w:r w:rsidRPr="00867EFC">
        <w:rPr>
          <w:sz w:val="24"/>
        </w:rPr>
        <w:t>(struct scores **head)</w:t>
      </w:r>
    </w:p>
    <w:p w14:paraId="099502A7" w14:textId="77777777" w:rsidR="00191B7B" w:rsidRPr="00867EFC" w:rsidRDefault="00191B7B" w:rsidP="00191B7B">
      <w:pPr>
        <w:snapToGrid w:val="0"/>
        <w:spacing w:line="360" w:lineRule="auto"/>
        <w:ind w:firstLine="480"/>
        <w:rPr>
          <w:sz w:val="24"/>
        </w:rPr>
      </w:pPr>
      <w:r w:rsidRPr="00867EFC">
        <w:rPr>
          <w:sz w:val="24"/>
        </w:rPr>
        <w:t>{</w:t>
      </w:r>
    </w:p>
    <w:p w14:paraId="34937BCA" w14:textId="77777777" w:rsidR="00191B7B" w:rsidRPr="00867EFC" w:rsidRDefault="00191B7B" w:rsidP="00191B7B">
      <w:pPr>
        <w:snapToGrid w:val="0"/>
        <w:spacing w:line="360" w:lineRule="auto"/>
        <w:ind w:firstLine="480"/>
        <w:rPr>
          <w:sz w:val="24"/>
        </w:rPr>
      </w:pPr>
      <w:r w:rsidRPr="00867EFC">
        <w:rPr>
          <w:sz w:val="24"/>
        </w:rPr>
        <w:t xml:space="preserve">    struct scores *p = (struct scores *)malloc(</w:t>
      </w:r>
      <w:proofErr w:type="spellStart"/>
      <w:r w:rsidRPr="00867EFC">
        <w:rPr>
          <w:sz w:val="24"/>
        </w:rPr>
        <w:t>sizeof</w:t>
      </w:r>
      <w:proofErr w:type="spellEnd"/>
      <w:r w:rsidRPr="00867EFC">
        <w:rPr>
          <w:sz w:val="24"/>
        </w:rPr>
        <w:t>(struct scores));</w:t>
      </w:r>
    </w:p>
    <w:p w14:paraId="1900B3ED"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("Please enter the card number of student:\n");</w:t>
      </w:r>
    </w:p>
    <w:p w14:paraId="4B033FC6"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("%s", p-&gt;</w:t>
      </w:r>
      <w:proofErr w:type="spellStart"/>
      <w:r w:rsidRPr="00867EFC">
        <w:rPr>
          <w:sz w:val="24"/>
        </w:rPr>
        <w:t>card_num</w:t>
      </w:r>
      <w:proofErr w:type="spellEnd"/>
      <w:r w:rsidRPr="00867EFC">
        <w:rPr>
          <w:sz w:val="24"/>
        </w:rPr>
        <w:t>);</w:t>
      </w:r>
    </w:p>
    <w:p w14:paraId="56B25D01"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("Please enter the student's name:\n");</w:t>
      </w:r>
    </w:p>
    <w:p w14:paraId="13A6D38C"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("%s", p-&gt;name);</w:t>
      </w:r>
    </w:p>
    <w:p w14:paraId="020E4FB8"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("Please enter the score of math:\n");</w:t>
      </w:r>
    </w:p>
    <w:p w14:paraId="7A14FF9C"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("%d", &amp;p-&gt;math);</w:t>
      </w:r>
    </w:p>
    <w:p w14:paraId="129F059A"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("Please enter the score of English:\n");</w:t>
      </w:r>
    </w:p>
    <w:p w14:paraId="79A6AE26"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("%d", &amp;p-&gt;</w:t>
      </w:r>
      <w:proofErr w:type="spellStart"/>
      <w:r w:rsidRPr="00867EFC">
        <w:rPr>
          <w:sz w:val="24"/>
        </w:rPr>
        <w:t>english</w:t>
      </w:r>
      <w:proofErr w:type="spellEnd"/>
      <w:r w:rsidRPr="00867EFC">
        <w:rPr>
          <w:sz w:val="24"/>
        </w:rPr>
        <w:t>);</w:t>
      </w:r>
    </w:p>
    <w:p w14:paraId="0A73D368"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("Please enter the score of physics:\n");</w:t>
      </w:r>
    </w:p>
    <w:p w14:paraId="1881E9F7"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("%d", &amp;p-&gt;physics);</w:t>
      </w:r>
    </w:p>
    <w:p w14:paraId="4AF97083"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 xml:space="preserve">("Please enter the score of </w:t>
      </w:r>
      <w:proofErr w:type="spellStart"/>
      <w:r w:rsidRPr="00867EFC">
        <w:rPr>
          <w:sz w:val="24"/>
        </w:rPr>
        <w:t>c_language</w:t>
      </w:r>
      <w:proofErr w:type="spellEnd"/>
      <w:r w:rsidRPr="00867EFC">
        <w:rPr>
          <w:sz w:val="24"/>
        </w:rPr>
        <w:t>:\n");</w:t>
      </w:r>
    </w:p>
    <w:p w14:paraId="5E5E2BE0"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("%d", &amp;p-&gt;</w:t>
      </w:r>
      <w:proofErr w:type="spellStart"/>
      <w:r w:rsidRPr="00867EFC">
        <w:rPr>
          <w:sz w:val="24"/>
        </w:rPr>
        <w:t>c_lan</w:t>
      </w:r>
      <w:proofErr w:type="spellEnd"/>
      <w:r w:rsidRPr="00867EFC">
        <w:rPr>
          <w:sz w:val="24"/>
        </w:rPr>
        <w:t>);</w:t>
      </w:r>
    </w:p>
    <w:p w14:paraId="5DC62BDB" w14:textId="77777777" w:rsidR="00191B7B" w:rsidRPr="00867EFC" w:rsidRDefault="00191B7B" w:rsidP="00191B7B">
      <w:pPr>
        <w:snapToGrid w:val="0"/>
        <w:spacing w:line="360" w:lineRule="auto"/>
        <w:ind w:firstLine="480"/>
        <w:rPr>
          <w:sz w:val="24"/>
        </w:rPr>
      </w:pPr>
      <w:r w:rsidRPr="00867EFC">
        <w:rPr>
          <w:sz w:val="24"/>
        </w:rPr>
        <w:lastRenderedPageBreak/>
        <w:t xml:space="preserve">    if (*head == NULL)</w:t>
      </w:r>
    </w:p>
    <w:p w14:paraId="168D5796" w14:textId="77777777" w:rsidR="00191B7B" w:rsidRPr="00867EFC" w:rsidRDefault="00191B7B" w:rsidP="00191B7B">
      <w:pPr>
        <w:snapToGrid w:val="0"/>
        <w:spacing w:line="360" w:lineRule="auto"/>
        <w:ind w:firstLine="480"/>
        <w:rPr>
          <w:sz w:val="24"/>
        </w:rPr>
      </w:pPr>
      <w:r w:rsidRPr="00867EFC">
        <w:rPr>
          <w:sz w:val="24"/>
        </w:rPr>
        <w:t xml:space="preserve">    {</w:t>
      </w:r>
    </w:p>
    <w:p w14:paraId="4765E5F7" w14:textId="77777777" w:rsidR="00191B7B" w:rsidRPr="00867EFC" w:rsidRDefault="00191B7B" w:rsidP="00191B7B">
      <w:pPr>
        <w:snapToGrid w:val="0"/>
        <w:spacing w:line="360" w:lineRule="auto"/>
        <w:ind w:firstLine="480"/>
        <w:rPr>
          <w:sz w:val="24"/>
        </w:rPr>
      </w:pPr>
      <w:r w:rsidRPr="00867EFC">
        <w:rPr>
          <w:sz w:val="24"/>
        </w:rPr>
        <w:t xml:space="preserve">        *head = p;</w:t>
      </w:r>
    </w:p>
    <w:p w14:paraId="2B3411B8" w14:textId="77777777" w:rsidR="00191B7B" w:rsidRPr="00867EFC" w:rsidRDefault="00191B7B" w:rsidP="00191B7B">
      <w:pPr>
        <w:snapToGrid w:val="0"/>
        <w:spacing w:line="360" w:lineRule="auto"/>
        <w:ind w:firstLine="480"/>
        <w:rPr>
          <w:sz w:val="24"/>
        </w:rPr>
      </w:pPr>
      <w:r w:rsidRPr="00867EFC">
        <w:rPr>
          <w:sz w:val="24"/>
        </w:rPr>
        <w:t xml:space="preserve">        p-&gt;next = NULL;</w:t>
      </w:r>
    </w:p>
    <w:p w14:paraId="07988348" w14:textId="77777777" w:rsidR="00191B7B" w:rsidRPr="00867EFC" w:rsidRDefault="00191B7B" w:rsidP="00191B7B">
      <w:pPr>
        <w:snapToGrid w:val="0"/>
        <w:spacing w:line="360" w:lineRule="auto"/>
        <w:ind w:firstLine="480"/>
        <w:rPr>
          <w:sz w:val="24"/>
        </w:rPr>
      </w:pPr>
      <w:r w:rsidRPr="00867EFC">
        <w:rPr>
          <w:sz w:val="24"/>
        </w:rPr>
        <w:t xml:space="preserve">        p-&gt;prior = NULL;</w:t>
      </w:r>
    </w:p>
    <w:p w14:paraId="00F126EB" w14:textId="77777777" w:rsidR="00191B7B" w:rsidRPr="00867EFC" w:rsidRDefault="00191B7B" w:rsidP="00191B7B">
      <w:pPr>
        <w:snapToGrid w:val="0"/>
        <w:spacing w:line="360" w:lineRule="auto"/>
        <w:ind w:firstLine="480"/>
        <w:rPr>
          <w:sz w:val="24"/>
        </w:rPr>
      </w:pPr>
      <w:r w:rsidRPr="00867EFC">
        <w:rPr>
          <w:sz w:val="24"/>
        </w:rPr>
        <w:t xml:space="preserve">    }</w:t>
      </w:r>
    </w:p>
    <w:p w14:paraId="3E6EBCF8" w14:textId="77777777" w:rsidR="00191B7B" w:rsidRPr="00867EFC" w:rsidRDefault="00191B7B" w:rsidP="00191B7B">
      <w:pPr>
        <w:snapToGrid w:val="0"/>
        <w:spacing w:line="360" w:lineRule="auto"/>
        <w:ind w:firstLine="480"/>
        <w:rPr>
          <w:sz w:val="24"/>
        </w:rPr>
      </w:pPr>
      <w:r w:rsidRPr="00867EFC">
        <w:rPr>
          <w:sz w:val="24"/>
        </w:rPr>
        <w:t xml:space="preserve">    else</w:t>
      </w:r>
    </w:p>
    <w:p w14:paraId="39544765" w14:textId="77777777" w:rsidR="00191B7B" w:rsidRPr="00867EFC" w:rsidRDefault="00191B7B" w:rsidP="00191B7B">
      <w:pPr>
        <w:snapToGrid w:val="0"/>
        <w:spacing w:line="360" w:lineRule="auto"/>
        <w:ind w:firstLine="480"/>
        <w:rPr>
          <w:sz w:val="24"/>
        </w:rPr>
      </w:pPr>
      <w:r w:rsidRPr="00867EFC">
        <w:rPr>
          <w:sz w:val="24"/>
        </w:rPr>
        <w:t xml:space="preserve">    {</w:t>
      </w:r>
    </w:p>
    <w:p w14:paraId="7143AFB3" w14:textId="77777777" w:rsidR="00191B7B" w:rsidRPr="00867EFC" w:rsidRDefault="00191B7B" w:rsidP="00191B7B">
      <w:pPr>
        <w:snapToGrid w:val="0"/>
        <w:spacing w:line="360" w:lineRule="auto"/>
        <w:ind w:firstLine="480"/>
        <w:rPr>
          <w:sz w:val="24"/>
        </w:rPr>
      </w:pPr>
      <w:r w:rsidRPr="00867EFC">
        <w:rPr>
          <w:sz w:val="24"/>
        </w:rPr>
        <w:t xml:space="preserve">        (*head)-&gt;next = p;</w:t>
      </w:r>
    </w:p>
    <w:p w14:paraId="4CB86734" w14:textId="77777777" w:rsidR="00191B7B" w:rsidRPr="00867EFC" w:rsidRDefault="00191B7B" w:rsidP="00191B7B">
      <w:pPr>
        <w:snapToGrid w:val="0"/>
        <w:spacing w:line="360" w:lineRule="auto"/>
        <w:ind w:firstLine="480"/>
        <w:rPr>
          <w:sz w:val="24"/>
        </w:rPr>
      </w:pPr>
      <w:r w:rsidRPr="00867EFC">
        <w:rPr>
          <w:sz w:val="24"/>
        </w:rPr>
        <w:t xml:space="preserve">        p-&gt;next = NULL;</w:t>
      </w:r>
    </w:p>
    <w:p w14:paraId="595C156C" w14:textId="77777777" w:rsidR="00191B7B" w:rsidRPr="00867EFC" w:rsidRDefault="00191B7B" w:rsidP="00191B7B">
      <w:pPr>
        <w:snapToGrid w:val="0"/>
        <w:spacing w:line="360" w:lineRule="auto"/>
        <w:ind w:firstLine="480"/>
        <w:rPr>
          <w:sz w:val="24"/>
        </w:rPr>
      </w:pPr>
      <w:r w:rsidRPr="00867EFC">
        <w:rPr>
          <w:sz w:val="24"/>
        </w:rPr>
        <w:t xml:space="preserve">        p-&gt;prior = (*head);</w:t>
      </w:r>
    </w:p>
    <w:p w14:paraId="3CAEC0C7" w14:textId="77777777" w:rsidR="00191B7B" w:rsidRPr="00867EFC" w:rsidRDefault="00191B7B" w:rsidP="00191B7B">
      <w:pPr>
        <w:snapToGrid w:val="0"/>
        <w:spacing w:line="360" w:lineRule="auto"/>
        <w:ind w:firstLine="480"/>
        <w:rPr>
          <w:sz w:val="24"/>
        </w:rPr>
      </w:pPr>
      <w:r w:rsidRPr="00867EFC">
        <w:rPr>
          <w:sz w:val="24"/>
        </w:rPr>
        <w:t xml:space="preserve">    }</w:t>
      </w:r>
    </w:p>
    <w:p w14:paraId="17266564" w14:textId="77777777" w:rsidR="00191B7B" w:rsidRPr="00867EFC" w:rsidRDefault="00191B7B" w:rsidP="00191B7B">
      <w:pPr>
        <w:snapToGrid w:val="0"/>
        <w:spacing w:line="360" w:lineRule="auto"/>
        <w:ind w:firstLine="480"/>
        <w:rPr>
          <w:sz w:val="24"/>
        </w:rPr>
      </w:pPr>
      <w:r w:rsidRPr="00867EFC">
        <w:rPr>
          <w:sz w:val="24"/>
        </w:rPr>
        <w:t>}</w:t>
      </w:r>
    </w:p>
    <w:p w14:paraId="370C71AA" w14:textId="77777777" w:rsidR="00191B7B" w:rsidRPr="00867EFC" w:rsidRDefault="00191B7B" w:rsidP="00191B7B">
      <w:pPr>
        <w:snapToGrid w:val="0"/>
        <w:spacing w:line="360" w:lineRule="auto"/>
        <w:ind w:firstLine="480"/>
        <w:rPr>
          <w:sz w:val="24"/>
        </w:rPr>
      </w:pPr>
      <w:r w:rsidRPr="00867EFC">
        <w:rPr>
          <w:sz w:val="24"/>
        </w:rPr>
        <w:t xml:space="preserve">void </w:t>
      </w:r>
      <w:proofErr w:type="spellStart"/>
      <w:r w:rsidRPr="00867EFC">
        <w:rPr>
          <w:sz w:val="24"/>
        </w:rPr>
        <w:t>print_info</w:t>
      </w:r>
      <w:proofErr w:type="spellEnd"/>
      <w:r w:rsidRPr="00867EFC">
        <w:rPr>
          <w:sz w:val="24"/>
        </w:rPr>
        <w:t>(struct scores *head)</w:t>
      </w:r>
    </w:p>
    <w:p w14:paraId="73715368" w14:textId="77777777" w:rsidR="00191B7B" w:rsidRPr="00867EFC" w:rsidRDefault="00191B7B" w:rsidP="00191B7B">
      <w:pPr>
        <w:snapToGrid w:val="0"/>
        <w:spacing w:line="360" w:lineRule="auto"/>
        <w:ind w:firstLine="480"/>
        <w:rPr>
          <w:sz w:val="24"/>
        </w:rPr>
      </w:pPr>
      <w:r w:rsidRPr="00867EFC">
        <w:rPr>
          <w:sz w:val="24"/>
        </w:rPr>
        <w:t>{</w:t>
      </w:r>
    </w:p>
    <w:p w14:paraId="5D99B604" w14:textId="77777777" w:rsidR="00191B7B" w:rsidRPr="00867EFC" w:rsidRDefault="00191B7B" w:rsidP="00191B7B">
      <w:pPr>
        <w:snapToGrid w:val="0"/>
        <w:spacing w:line="360" w:lineRule="auto"/>
        <w:ind w:firstLine="480"/>
        <w:rPr>
          <w:sz w:val="24"/>
        </w:rPr>
      </w:pPr>
      <w:r w:rsidRPr="00867EFC">
        <w:rPr>
          <w:sz w:val="24"/>
        </w:rPr>
        <w:t xml:space="preserve">    while (head)</w:t>
      </w:r>
    </w:p>
    <w:p w14:paraId="6CE88D65" w14:textId="77777777" w:rsidR="00191B7B" w:rsidRPr="00867EFC" w:rsidRDefault="00191B7B" w:rsidP="00191B7B">
      <w:pPr>
        <w:snapToGrid w:val="0"/>
        <w:spacing w:line="360" w:lineRule="auto"/>
        <w:ind w:firstLine="480"/>
        <w:rPr>
          <w:sz w:val="24"/>
        </w:rPr>
      </w:pPr>
      <w:r w:rsidRPr="00867EFC">
        <w:rPr>
          <w:sz w:val="24"/>
        </w:rPr>
        <w:t xml:space="preserve">    {</w:t>
      </w:r>
    </w:p>
    <w:p w14:paraId="308542A5"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w:t>
      </w:r>
      <w:proofErr w:type="spellStart"/>
      <w:r w:rsidRPr="00867EFC">
        <w:rPr>
          <w:sz w:val="24"/>
        </w:rPr>
        <w:t>card_num</w:t>
      </w:r>
      <w:proofErr w:type="spellEnd"/>
      <w:r w:rsidRPr="00867EFC">
        <w:rPr>
          <w:sz w:val="24"/>
        </w:rPr>
        <w:t>: %s\n", head-&gt;</w:t>
      </w:r>
      <w:proofErr w:type="spellStart"/>
      <w:r w:rsidRPr="00867EFC">
        <w:rPr>
          <w:sz w:val="24"/>
        </w:rPr>
        <w:t>card_num</w:t>
      </w:r>
      <w:proofErr w:type="spellEnd"/>
      <w:r w:rsidRPr="00867EFC">
        <w:rPr>
          <w:sz w:val="24"/>
        </w:rPr>
        <w:t>);</w:t>
      </w:r>
    </w:p>
    <w:p w14:paraId="035A7D9A"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("name: %s\n", head-&gt;name);</w:t>
      </w:r>
    </w:p>
    <w:p w14:paraId="41911F43"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("math: %d\n", head-&gt;math);</w:t>
      </w:r>
    </w:p>
    <w:p w14:paraId="77692E85"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("English: %d\n", head-&gt;</w:t>
      </w:r>
      <w:proofErr w:type="spellStart"/>
      <w:r w:rsidRPr="00867EFC">
        <w:rPr>
          <w:sz w:val="24"/>
        </w:rPr>
        <w:t>english</w:t>
      </w:r>
      <w:proofErr w:type="spellEnd"/>
      <w:r w:rsidRPr="00867EFC">
        <w:rPr>
          <w:sz w:val="24"/>
        </w:rPr>
        <w:t>);</w:t>
      </w:r>
    </w:p>
    <w:p w14:paraId="192A94B6"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("Physics: %d\n", head-&gt;physics);</w:t>
      </w:r>
    </w:p>
    <w:p w14:paraId="1197CF47"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("c language: %d\n\n", head-&gt;</w:t>
      </w:r>
      <w:proofErr w:type="spellStart"/>
      <w:r w:rsidRPr="00867EFC">
        <w:rPr>
          <w:sz w:val="24"/>
        </w:rPr>
        <w:t>c_lan</w:t>
      </w:r>
      <w:proofErr w:type="spellEnd"/>
      <w:r w:rsidRPr="00867EFC">
        <w:rPr>
          <w:sz w:val="24"/>
        </w:rPr>
        <w:t>);</w:t>
      </w:r>
    </w:p>
    <w:p w14:paraId="07F7A360" w14:textId="77777777" w:rsidR="00191B7B" w:rsidRPr="00867EFC" w:rsidRDefault="00191B7B" w:rsidP="00191B7B">
      <w:pPr>
        <w:snapToGrid w:val="0"/>
        <w:spacing w:line="360" w:lineRule="auto"/>
        <w:ind w:firstLine="480"/>
        <w:rPr>
          <w:sz w:val="24"/>
        </w:rPr>
      </w:pPr>
      <w:r w:rsidRPr="00867EFC">
        <w:rPr>
          <w:sz w:val="24"/>
        </w:rPr>
        <w:t xml:space="preserve">        head = head-&gt;next;</w:t>
      </w:r>
    </w:p>
    <w:p w14:paraId="42433F6A" w14:textId="77777777" w:rsidR="00191B7B" w:rsidRPr="00867EFC" w:rsidRDefault="00191B7B" w:rsidP="00191B7B">
      <w:pPr>
        <w:snapToGrid w:val="0"/>
        <w:spacing w:line="360" w:lineRule="auto"/>
        <w:ind w:firstLine="480"/>
        <w:rPr>
          <w:sz w:val="24"/>
        </w:rPr>
      </w:pPr>
      <w:r w:rsidRPr="00867EFC">
        <w:rPr>
          <w:sz w:val="24"/>
        </w:rPr>
        <w:t xml:space="preserve">    }</w:t>
      </w:r>
    </w:p>
    <w:p w14:paraId="28E49F6C" w14:textId="77777777" w:rsidR="00191B7B" w:rsidRPr="00867EFC" w:rsidRDefault="00191B7B" w:rsidP="00191B7B">
      <w:pPr>
        <w:snapToGrid w:val="0"/>
        <w:spacing w:line="360" w:lineRule="auto"/>
        <w:ind w:firstLine="480"/>
        <w:rPr>
          <w:sz w:val="24"/>
        </w:rPr>
      </w:pPr>
      <w:r w:rsidRPr="00867EFC">
        <w:rPr>
          <w:sz w:val="24"/>
        </w:rPr>
        <w:t>}</w:t>
      </w:r>
    </w:p>
    <w:p w14:paraId="65C4CADF" w14:textId="77777777" w:rsidR="00191B7B" w:rsidRPr="00867EFC" w:rsidRDefault="00191B7B" w:rsidP="00191B7B">
      <w:pPr>
        <w:snapToGrid w:val="0"/>
        <w:spacing w:line="360" w:lineRule="auto"/>
        <w:ind w:firstLine="480"/>
        <w:rPr>
          <w:sz w:val="24"/>
        </w:rPr>
      </w:pPr>
      <w:r w:rsidRPr="00867EFC">
        <w:rPr>
          <w:sz w:val="24"/>
        </w:rPr>
        <w:t xml:space="preserve">void </w:t>
      </w:r>
      <w:proofErr w:type="spellStart"/>
      <w:r w:rsidRPr="00867EFC">
        <w:rPr>
          <w:sz w:val="24"/>
        </w:rPr>
        <w:t>print_average</w:t>
      </w:r>
      <w:proofErr w:type="spellEnd"/>
      <w:r w:rsidRPr="00867EFC">
        <w:rPr>
          <w:sz w:val="24"/>
        </w:rPr>
        <w:t>(struct scores *head)</w:t>
      </w:r>
    </w:p>
    <w:p w14:paraId="49A7C8A5" w14:textId="77777777" w:rsidR="00191B7B" w:rsidRPr="00867EFC" w:rsidRDefault="00191B7B" w:rsidP="00191B7B">
      <w:pPr>
        <w:snapToGrid w:val="0"/>
        <w:spacing w:line="360" w:lineRule="auto"/>
        <w:ind w:firstLine="480"/>
        <w:rPr>
          <w:sz w:val="24"/>
        </w:rPr>
      </w:pPr>
      <w:r w:rsidRPr="00867EFC">
        <w:rPr>
          <w:sz w:val="24"/>
        </w:rPr>
        <w:t>{</w:t>
      </w:r>
    </w:p>
    <w:p w14:paraId="44C9308B" w14:textId="77777777" w:rsidR="00191B7B" w:rsidRPr="00867EFC" w:rsidRDefault="00191B7B" w:rsidP="00191B7B">
      <w:pPr>
        <w:snapToGrid w:val="0"/>
        <w:spacing w:line="360" w:lineRule="auto"/>
        <w:ind w:firstLine="480"/>
        <w:rPr>
          <w:sz w:val="24"/>
        </w:rPr>
      </w:pPr>
      <w:r w:rsidRPr="00867EFC">
        <w:rPr>
          <w:sz w:val="24"/>
        </w:rPr>
        <w:t xml:space="preserve">    int sum = 0;</w:t>
      </w:r>
    </w:p>
    <w:p w14:paraId="75580CB9" w14:textId="77777777" w:rsidR="00191B7B" w:rsidRPr="00867EFC" w:rsidRDefault="00191B7B" w:rsidP="00191B7B">
      <w:pPr>
        <w:snapToGrid w:val="0"/>
        <w:spacing w:line="360" w:lineRule="auto"/>
        <w:ind w:firstLine="480"/>
        <w:rPr>
          <w:sz w:val="24"/>
        </w:rPr>
      </w:pPr>
      <w:r w:rsidRPr="00867EFC">
        <w:rPr>
          <w:sz w:val="24"/>
        </w:rPr>
        <w:t xml:space="preserve">    while (head)</w:t>
      </w:r>
    </w:p>
    <w:p w14:paraId="4DED194E" w14:textId="77777777" w:rsidR="00191B7B" w:rsidRPr="00867EFC" w:rsidRDefault="00191B7B" w:rsidP="00191B7B">
      <w:pPr>
        <w:snapToGrid w:val="0"/>
        <w:spacing w:line="360" w:lineRule="auto"/>
        <w:ind w:firstLine="480"/>
        <w:rPr>
          <w:sz w:val="24"/>
        </w:rPr>
      </w:pPr>
      <w:r w:rsidRPr="00867EFC">
        <w:rPr>
          <w:sz w:val="24"/>
        </w:rPr>
        <w:t xml:space="preserve">    {</w:t>
      </w:r>
    </w:p>
    <w:p w14:paraId="1BF0A82B" w14:textId="77777777" w:rsidR="00191B7B" w:rsidRPr="00867EFC" w:rsidRDefault="00191B7B" w:rsidP="00191B7B">
      <w:pPr>
        <w:snapToGrid w:val="0"/>
        <w:spacing w:line="360" w:lineRule="auto"/>
        <w:ind w:firstLine="480"/>
        <w:rPr>
          <w:sz w:val="24"/>
        </w:rPr>
      </w:pPr>
      <w:r w:rsidRPr="00867EFC">
        <w:rPr>
          <w:sz w:val="24"/>
        </w:rPr>
        <w:t xml:space="preserve">        sum += head-&gt;</w:t>
      </w:r>
      <w:proofErr w:type="spellStart"/>
      <w:r w:rsidRPr="00867EFC">
        <w:rPr>
          <w:sz w:val="24"/>
        </w:rPr>
        <w:t>english</w:t>
      </w:r>
      <w:proofErr w:type="spellEnd"/>
      <w:r w:rsidRPr="00867EFC">
        <w:rPr>
          <w:sz w:val="24"/>
        </w:rPr>
        <w:t>;</w:t>
      </w:r>
    </w:p>
    <w:p w14:paraId="7A70437F" w14:textId="77777777" w:rsidR="00191B7B" w:rsidRPr="00867EFC" w:rsidRDefault="00191B7B" w:rsidP="00191B7B">
      <w:pPr>
        <w:snapToGrid w:val="0"/>
        <w:spacing w:line="360" w:lineRule="auto"/>
        <w:ind w:firstLine="480"/>
        <w:rPr>
          <w:sz w:val="24"/>
        </w:rPr>
      </w:pPr>
      <w:r w:rsidRPr="00867EFC">
        <w:rPr>
          <w:sz w:val="24"/>
        </w:rPr>
        <w:t xml:space="preserve">        sum += head-&gt;math;</w:t>
      </w:r>
    </w:p>
    <w:p w14:paraId="3FDA6316" w14:textId="77777777" w:rsidR="00191B7B" w:rsidRPr="00867EFC" w:rsidRDefault="00191B7B" w:rsidP="00191B7B">
      <w:pPr>
        <w:snapToGrid w:val="0"/>
        <w:spacing w:line="360" w:lineRule="auto"/>
        <w:ind w:firstLine="480"/>
        <w:rPr>
          <w:sz w:val="24"/>
        </w:rPr>
      </w:pPr>
      <w:r w:rsidRPr="00867EFC">
        <w:rPr>
          <w:sz w:val="24"/>
        </w:rPr>
        <w:t xml:space="preserve">        sum += head-&gt;physics;</w:t>
      </w:r>
    </w:p>
    <w:p w14:paraId="381817E3" w14:textId="77777777" w:rsidR="00191B7B" w:rsidRPr="00867EFC" w:rsidRDefault="00191B7B" w:rsidP="00191B7B">
      <w:pPr>
        <w:snapToGrid w:val="0"/>
        <w:spacing w:line="360" w:lineRule="auto"/>
        <w:ind w:firstLine="480"/>
        <w:rPr>
          <w:sz w:val="24"/>
        </w:rPr>
      </w:pPr>
      <w:r w:rsidRPr="00867EFC">
        <w:rPr>
          <w:sz w:val="24"/>
        </w:rPr>
        <w:lastRenderedPageBreak/>
        <w:t xml:space="preserve">        sum += head-&gt;</w:t>
      </w:r>
      <w:proofErr w:type="spellStart"/>
      <w:r w:rsidRPr="00867EFC">
        <w:rPr>
          <w:sz w:val="24"/>
        </w:rPr>
        <w:t>c_lan</w:t>
      </w:r>
      <w:proofErr w:type="spellEnd"/>
      <w:r w:rsidRPr="00867EFC">
        <w:rPr>
          <w:sz w:val="24"/>
        </w:rPr>
        <w:t>;</w:t>
      </w:r>
    </w:p>
    <w:p w14:paraId="0F593197"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("The average score of %s is %.2f\n", head-&gt;name, sum / 4.0);</w:t>
      </w:r>
    </w:p>
    <w:p w14:paraId="6BD02453" w14:textId="77777777" w:rsidR="00191B7B" w:rsidRPr="00867EFC" w:rsidRDefault="00191B7B" w:rsidP="00191B7B">
      <w:pPr>
        <w:snapToGrid w:val="0"/>
        <w:spacing w:line="360" w:lineRule="auto"/>
        <w:ind w:firstLine="480"/>
        <w:rPr>
          <w:sz w:val="24"/>
        </w:rPr>
      </w:pPr>
      <w:r w:rsidRPr="00867EFC">
        <w:rPr>
          <w:sz w:val="24"/>
        </w:rPr>
        <w:t xml:space="preserve">        head = head-&gt;next;</w:t>
      </w:r>
    </w:p>
    <w:p w14:paraId="2B0E8661" w14:textId="77777777" w:rsidR="00191B7B" w:rsidRPr="00867EFC" w:rsidRDefault="00191B7B" w:rsidP="00191B7B">
      <w:pPr>
        <w:snapToGrid w:val="0"/>
        <w:spacing w:line="360" w:lineRule="auto"/>
        <w:ind w:firstLine="480"/>
        <w:rPr>
          <w:sz w:val="24"/>
        </w:rPr>
      </w:pPr>
      <w:r w:rsidRPr="00867EFC">
        <w:rPr>
          <w:sz w:val="24"/>
        </w:rPr>
        <w:t xml:space="preserve">    }</w:t>
      </w:r>
    </w:p>
    <w:p w14:paraId="67460563" w14:textId="77777777" w:rsidR="00191B7B" w:rsidRPr="00867EFC" w:rsidRDefault="00191B7B" w:rsidP="00191B7B">
      <w:pPr>
        <w:snapToGrid w:val="0"/>
        <w:spacing w:line="360" w:lineRule="auto"/>
        <w:ind w:firstLine="480"/>
        <w:rPr>
          <w:sz w:val="24"/>
        </w:rPr>
      </w:pPr>
      <w:r w:rsidRPr="00867EFC">
        <w:rPr>
          <w:sz w:val="24"/>
        </w:rPr>
        <w:t>}</w:t>
      </w:r>
    </w:p>
    <w:p w14:paraId="0449921E" w14:textId="77777777" w:rsidR="00191B7B" w:rsidRPr="00867EFC" w:rsidRDefault="00191B7B" w:rsidP="00191B7B">
      <w:pPr>
        <w:snapToGrid w:val="0"/>
        <w:spacing w:line="360" w:lineRule="auto"/>
        <w:ind w:firstLine="480"/>
        <w:rPr>
          <w:sz w:val="24"/>
        </w:rPr>
      </w:pPr>
      <w:r w:rsidRPr="00867EFC">
        <w:rPr>
          <w:sz w:val="24"/>
        </w:rPr>
        <w:t xml:space="preserve">void </w:t>
      </w:r>
      <w:proofErr w:type="spellStart"/>
      <w:r w:rsidRPr="00867EFC">
        <w:rPr>
          <w:sz w:val="24"/>
        </w:rPr>
        <w:t>change_info</w:t>
      </w:r>
      <w:proofErr w:type="spellEnd"/>
      <w:r w:rsidRPr="00867EFC">
        <w:rPr>
          <w:sz w:val="24"/>
        </w:rPr>
        <w:t>(struct scores *head)</w:t>
      </w:r>
    </w:p>
    <w:p w14:paraId="157732A3" w14:textId="77777777" w:rsidR="00191B7B" w:rsidRPr="00867EFC" w:rsidRDefault="00191B7B" w:rsidP="00191B7B">
      <w:pPr>
        <w:snapToGrid w:val="0"/>
        <w:spacing w:line="360" w:lineRule="auto"/>
        <w:ind w:firstLine="480"/>
        <w:rPr>
          <w:sz w:val="24"/>
        </w:rPr>
      </w:pPr>
      <w:r w:rsidRPr="00867EFC">
        <w:rPr>
          <w:sz w:val="24"/>
        </w:rPr>
        <w:t>{</w:t>
      </w:r>
    </w:p>
    <w:p w14:paraId="18DE515D" w14:textId="77777777" w:rsidR="00191B7B" w:rsidRPr="00867EFC" w:rsidRDefault="00191B7B" w:rsidP="00191B7B">
      <w:pPr>
        <w:snapToGrid w:val="0"/>
        <w:spacing w:line="360" w:lineRule="auto"/>
        <w:ind w:firstLine="480"/>
        <w:rPr>
          <w:sz w:val="24"/>
        </w:rPr>
      </w:pPr>
      <w:r w:rsidRPr="00867EFC">
        <w:rPr>
          <w:sz w:val="24"/>
        </w:rPr>
        <w:t xml:space="preserve">    char target[10];</w:t>
      </w:r>
    </w:p>
    <w:p w14:paraId="23E40E77" w14:textId="77777777" w:rsidR="00191B7B" w:rsidRPr="00867EFC" w:rsidRDefault="00191B7B" w:rsidP="00191B7B">
      <w:pPr>
        <w:snapToGrid w:val="0"/>
        <w:spacing w:line="360" w:lineRule="auto"/>
        <w:ind w:firstLine="480"/>
        <w:rPr>
          <w:sz w:val="24"/>
        </w:rPr>
      </w:pPr>
      <w:r w:rsidRPr="00867EFC">
        <w:rPr>
          <w:sz w:val="24"/>
        </w:rPr>
        <w:t xml:space="preserve">    int choice;</w:t>
      </w:r>
    </w:p>
    <w:p w14:paraId="7F0BAF1D" w14:textId="77777777" w:rsidR="00191B7B" w:rsidRPr="00867EFC" w:rsidRDefault="00191B7B" w:rsidP="00191B7B">
      <w:pPr>
        <w:snapToGrid w:val="0"/>
        <w:spacing w:line="360" w:lineRule="auto"/>
        <w:ind w:firstLine="480"/>
        <w:rPr>
          <w:sz w:val="24"/>
        </w:rPr>
      </w:pPr>
      <w:r w:rsidRPr="00867EFC">
        <w:rPr>
          <w:sz w:val="24"/>
        </w:rPr>
        <w:t xml:space="preserve">    int data;</w:t>
      </w:r>
    </w:p>
    <w:p w14:paraId="7E49DB1A"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("Please enter the name of the wanted student:\n");</w:t>
      </w:r>
    </w:p>
    <w:p w14:paraId="7267601D"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("%s", target);</w:t>
      </w:r>
    </w:p>
    <w:p w14:paraId="02DF397E" w14:textId="77777777" w:rsidR="00191B7B" w:rsidRPr="00867EFC" w:rsidRDefault="00191B7B" w:rsidP="00191B7B">
      <w:pPr>
        <w:snapToGrid w:val="0"/>
        <w:spacing w:line="360" w:lineRule="auto"/>
        <w:ind w:firstLine="480"/>
        <w:rPr>
          <w:sz w:val="24"/>
        </w:rPr>
      </w:pPr>
      <w:r w:rsidRPr="00867EFC">
        <w:rPr>
          <w:sz w:val="24"/>
        </w:rPr>
        <w:t xml:space="preserve">    struct scores *temp = </w:t>
      </w:r>
      <w:proofErr w:type="spellStart"/>
      <w:r w:rsidRPr="00867EFC">
        <w:rPr>
          <w:sz w:val="24"/>
        </w:rPr>
        <w:t>find_student</w:t>
      </w:r>
      <w:proofErr w:type="spellEnd"/>
      <w:r w:rsidRPr="00867EFC">
        <w:rPr>
          <w:sz w:val="24"/>
        </w:rPr>
        <w:t>(head, target);</w:t>
      </w:r>
    </w:p>
    <w:p w14:paraId="48AD3B1D" w14:textId="77777777" w:rsidR="00191B7B" w:rsidRPr="00867EFC" w:rsidRDefault="00191B7B" w:rsidP="00191B7B">
      <w:pPr>
        <w:snapToGrid w:val="0"/>
        <w:spacing w:line="360" w:lineRule="auto"/>
        <w:ind w:firstLine="480"/>
        <w:rPr>
          <w:sz w:val="24"/>
        </w:rPr>
      </w:pPr>
      <w:r w:rsidRPr="00867EFC">
        <w:rPr>
          <w:sz w:val="24"/>
        </w:rPr>
        <w:t xml:space="preserve">    if (temp)</w:t>
      </w:r>
    </w:p>
    <w:p w14:paraId="38C1A50C" w14:textId="77777777" w:rsidR="00191B7B" w:rsidRPr="00867EFC" w:rsidRDefault="00191B7B" w:rsidP="00191B7B">
      <w:pPr>
        <w:snapToGrid w:val="0"/>
        <w:spacing w:line="360" w:lineRule="auto"/>
        <w:ind w:firstLine="480"/>
        <w:rPr>
          <w:sz w:val="24"/>
        </w:rPr>
      </w:pPr>
      <w:r w:rsidRPr="00867EFC">
        <w:rPr>
          <w:sz w:val="24"/>
        </w:rPr>
        <w:t xml:space="preserve">    {</w:t>
      </w:r>
    </w:p>
    <w:p w14:paraId="77E5A236"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("Please choose the subject you want to change:\n");</w:t>
      </w:r>
    </w:p>
    <w:p w14:paraId="3F8CDE30"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("1. Math\n");</w:t>
      </w:r>
    </w:p>
    <w:p w14:paraId="1A34B8EC"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("2. Physics\n");</w:t>
      </w:r>
    </w:p>
    <w:p w14:paraId="73A6F545"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("3. English\n");</w:t>
      </w:r>
    </w:p>
    <w:p w14:paraId="671C5977"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("4. c language\n");</w:t>
      </w:r>
    </w:p>
    <w:p w14:paraId="45A11EBE"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("%d", &amp;choice);</w:t>
      </w:r>
    </w:p>
    <w:p w14:paraId="51254A2C" w14:textId="77777777" w:rsidR="00191B7B" w:rsidRPr="00867EFC" w:rsidRDefault="00191B7B" w:rsidP="00191B7B">
      <w:pPr>
        <w:snapToGrid w:val="0"/>
        <w:spacing w:line="360" w:lineRule="auto"/>
        <w:ind w:firstLine="480"/>
        <w:rPr>
          <w:sz w:val="24"/>
        </w:rPr>
      </w:pPr>
      <w:r w:rsidRPr="00867EFC">
        <w:rPr>
          <w:sz w:val="24"/>
        </w:rPr>
        <w:t xml:space="preserve">        switch (choice)</w:t>
      </w:r>
    </w:p>
    <w:p w14:paraId="1E9B4A16" w14:textId="77777777" w:rsidR="00191B7B" w:rsidRPr="00867EFC" w:rsidRDefault="00191B7B" w:rsidP="00191B7B">
      <w:pPr>
        <w:snapToGrid w:val="0"/>
        <w:spacing w:line="360" w:lineRule="auto"/>
        <w:ind w:firstLine="480"/>
        <w:rPr>
          <w:sz w:val="24"/>
        </w:rPr>
      </w:pPr>
      <w:r w:rsidRPr="00867EFC">
        <w:rPr>
          <w:sz w:val="24"/>
        </w:rPr>
        <w:t xml:space="preserve">        {</w:t>
      </w:r>
    </w:p>
    <w:p w14:paraId="4675E823" w14:textId="77777777" w:rsidR="00191B7B" w:rsidRPr="00867EFC" w:rsidRDefault="00191B7B" w:rsidP="00191B7B">
      <w:pPr>
        <w:snapToGrid w:val="0"/>
        <w:spacing w:line="360" w:lineRule="auto"/>
        <w:ind w:firstLine="480"/>
        <w:rPr>
          <w:sz w:val="24"/>
        </w:rPr>
      </w:pPr>
      <w:r w:rsidRPr="00867EFC">
        <w:rPr>
          <w:sz w:val="24"/>
        </w:rPr>
        <w:t xml:space="preserve">        case 1:</w:t>
      </w:r>
    </w:p>
    <w:p w14:paraId="34575EC2"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("Please enter the new score of math:\n");</w:t>
      </w:r>
    </w:p>
    <w:p w14:paraId="16DAFC5D"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("%d", &amp;data);</w:t>
      </w:r>
    </w:p>
    <w:p w14:paraId="6A1044FD" w14:textId="77777777" w:rsidR="00191B7B" w:rsidRPr="00867EFC" w:rsidRDefault="00191B7B" w:rsidP="00191B7B">
      <w:pPr>
        <w:snapToGrid w:val="0"/>
        <w:spacing w:line="360" w:lineRule="auto"/>
        <w:ind w:firstLine="480"/>
        <w:rPr>
          <w:sz w:val="24"/>
        </w:rPr>
      </w:pPr>
      <w:r w:rsidRPr="00867EFC">
        <w:rPr>
          <w:sz w:val="24"/>
        </w:rPr>
        <w:t xml:space="preserve">            temp-&gt;math = data;</w:t>
      </w:r>
    </w:p>
    <w:p w14:paraId="0D338983" w14:textId="77777777" w:rsidR="00191B7B" w:rsidRPr="00867EFC" w:rsidRDefault="00191B7B" w:rsidP="00191B7B">
      <w:pPr>
        <w:snapToGrid w:val="0"/>
        <w:spacing w:line="360" w:lineRule="auto"/>
        <w:ind w:firstLine="480"/>
        <w:rPr>
          <w:sz w:val="24"/>
        </w:rPr>
      </w:pPr>
      <w:r w:rsidRPr="00867EFC">
        <w:rPr>
          <w:sz w:val="24"/>
        </w:rPr>
        <w:t xml:space="preserve">            break;</w:t>
      </w:r>
    </w:p>
    <w:p w14:paraId="0D2F13C6" w14:textId="77777777" w:rsidR="00191B7B" w:rsidRPr="00867EFC" w:rsidRDefault="00191B7B" w:rsidP="00191B7B">
      <w:pPr>
        <w:snapToGrid w:val="0"/>
        <w:spacing w:line="360" w:lineRule="auto"/>
        <w:ind w:firstLine="480"/>
        <w:rPr>
          <w:sz w:val="24"/>
        </w:rPr>
      </w:pPr>
      <w:r w:rsidRPr="00867EFC">
        <w:rPr>
          <w:sz w:val="24"/>
        </w:rPr>
        <w:t xml:space="preserve">        case 2:</w:t>
      </w:r>
    </w:p>
    <w:p w14:paraId="62165AB6"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("Please enter the new score of physics:\n");</w:t>
      </w:r>
    </w:p>
    <w:p w14:paraId="0EA2D269"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("%d", &amp;data);</w:t>
      </w:r>
    </w:p>
    <w:p w14:paraId="176EB4E7" w14:textId="77777777" w:rsidR="00191B7B" w:rsidRPr="00867EFC" w:rsidRDefault="00191B7B" w:rsidP="00191B7B">
      <w:pPr>
        <w:snapToGrid w:val="0"/>
        <w:spacing w:line="360" w:lineRule="auto"/>
        <w:ind w:firstLine="480"/>
        <w:rPr>
          <w:sz w:val="24"/>
        </w:rPr>
      </w:pPr>
      <w:r w:rsidRPr="00867EFC">
        <w:rPr>
          <w:sz w:val="24"/>
        </w:rPr>
        <w:t xml:space="preserve">            temp-&gt;physics = data;</w:t>
      </w:r>
    </w:p>
    <w:p w14:paraId="0D1EC296" w14:textId="77777777" w:rsidR="00191B7B" w:rsidRPr="00867EFC" w:rsidRDefault="00191B7B" w:rsidP="00191B7B">
      <w:pPr>
        <w:snapToGrid w:val="0"/>
        <w:spacing w:line="360" w:lineRule="auto"/>
        <w:ind w:firstLine="480"/>
        <w:rPr>
          <w:sz w:val="24"/>
        </w:rPr>
      </w:pPr>
      <w:r w:rsidRPr="00867EFC">
        <w:rPr>
          <w:sz w:val="24"/>
        </w:rPr>
        <w:t xml:space="preserve">            break;</w:t>
      </w:r>
    </w:p>
    <w:p w14:paraId="701B9E99" w14:textId="77777777" w:rsidR="00191B7B" w:rsidRPr="00867EFC" w:rsidRDefault="00191B7B" w:rsidP="00191B7B">
      <w:pPr>
        <w:snapToGrid w:val="0"/>
        <w:spacing w:line="360" w:lineRule="auto"/>
        <w:ind w:firstLine="480"/>
        <w:rPr>
          <w:sz w:val="24"/>
        </w:rPr>
      </w:pPr>
      <w:r w:rsidRPr="00867EFC">
        <w:rPr>
          <w:sz w:val="24"/>
        </w:rPr>
        <w:t xml:space="preserve">        case 3:</w:t>
      </w:r>
    </w:p>
    <w:p w14:paraId="6EA056EE" w14:textId="77777777" w:rsidR="00191B7B" w:rsidRPr="00867EFC" w:rsidRDefault="00191B7B" w:rsidP="00191B7B">
      <w:pPr>
        <w:snapToGrid w:val="0"/>
        <w:spacing w:line="360" w:lineRule="auto"/>
        <w:ind w:firstLine="480"/>
        <w:rPr>
          <w:sz w:val="24"/>
        </w:rPr>
      </w:pPr>
      <w:r w:rsidRPr="00867EFC">
        <w:rPr>
          <w:sz w:val="24"/>
        </w:rPr>
        <w:lastRenderedPageBreak/>
        <w:t xml:space="preserve">            </w:t>
      </w:r>
      <w:proofErr w:type="spellStart"/>
      <w:r w:rsidRPr="00867EFC">
        <w:rPr>
          <w:sz w:val="24"/>
        </w:rPr>
        <w:t>printf</w:t>
      </w:r>
      <w:proofErr w:type="spellEnd"/>
      <w:r w:rsidRPr="00867EFC">
        <w:rPr>
          <w:sz w:val="24"/>
        </w:rPr>
        <w:t>("Please enter the new score of English:\n");</w:t>
      </w:r>
    </w:p>
    <w:p w14:paraId="1833D256"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("%d", &amp;data);</w:t>
      </w:r>
    </w:p>
    <w:p w14:paraId="1718FA0C" w14:textId="77777777" w:rsidR="00191B7B" w:rsidRPr="00867EFC" w:rsidRDefault="00191B7B" w:rsidP="00191B7B">
      <w:pPr>
        <w:snapToGrid w:val="0"/>
        <w:spacing w:line="360" w:lineRule="auto"/>
        <w:ind w:firstLine="480"/>
        <w:rPr>
          <w:sz w:val="24"/>
        </w:rPr>
      </w:pPr>
      <w:r w:rsidRPr="00867EFC">
        <w:rPr>
          <w:sz w:val="24"/>
        </w:rPr>
        <w:t xml:space="preserve">            temp-&gt;</w:t>
      </w:r>
      <w:proofErr w:type="spellStart"/>
      <w:r w:rsidRPr="00867EFC">
        <w:rPr>
          <w:sz w:val="24"/>
        </w:rPr>
        <w:t>english</w:t>
      </w:r>
      <w:proofErr w:type="spellEnd"/>
      <w:r w:rsidRPr="00867EFC">
        <w:rPr>
          <w:sz w:val="24"/>
        </w:rPr>
        <w:t xml:space="preserve"> = data;</w:t>
      </w:r>
    </w:p>
    <w:p w14:paraId="343D58CE" w14:textId="77777777" w:rsidR="00191B7B" w:rsidRPr="00867EFC" w:rsidRDefault="00191B7B" w:rsidP="00191B7B">
      <w:pPr>
        <w:snapToGrid w:val="0"/>
        <w:spacing w:line="360" w:lineRule="auto"/>
        <w:ind w:firstLine="480"/>
        <w:rPr>
          <w:sz w:val="24"/>
        </w:rPr>
      </w:pPr>
      <w:r w:rsidRPr="00867EFC">
        <w:rPr>
          <w:sz w:val="24"/>
        </w:rPr>
        <w:t xml:space="preserve">            break;</w:t>
      </w:r>
    </w:p>
    <w:p w14:paraId="3084A463" w14:textId="77777777" w:rsidR="00191B7B" w:rsidRPr="00867EFC" w:rsidRDefault="00191B7B" w:rsidP="00191B7B">
      <w:pPr>
        <w:snapToGrid w:val="0"/>
        <w:spacing w:line="360" w:lineRule="auto"/>
        <w:ind w:firstLine="480"/>
        <w:rPr>
          <w:sz w:val="24"/>
        </w:rPr>
      </w:pPr>
      <w:r w:rsidRPr="00867EFC">
        <w:rPr>
          <w:sz w:val="24"/>
        </w:rPr>
        <w:t xml:space="preserve">        case 4:</w:t>
      </w:r>
    </w:p>
    <w:p w14:paraId="6BA343BA"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("Please enter the new score of c language:\n");</w:t>
      </w:r>
    </w:p>
    <w:p w14:paraId="716A27A2"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scanf</w:t>
      </w:r>
      <w:proofErr w:type="spellEnd"/>
      <w:r w:rsidRPr="00867EFC">
        <w:rPr>
          <w:sz w:val="24"/>
        </w:rPr>
        <w:t>("%d", &amp;data);</w:t>
      </w:r>
    </w:p>
    <w:p w14:paraId="107F75CE" w14:textId="77777777" w:rsidR="00191B7B" w:rsidRPr="00867EFC" w:rsidRDefault="00191B7B" w:rsidP="00191B7B">
      <w:pPr>
        <w:snapToGrid w:val="0"/>
        <w:spacing w:line="360" w:lineRule="auto"/>
        <w:ind w:firstLine="480"/>
        <w:rPr>
          <w:sz w:val="24"/>
        </w:rPr>
      </w:pPr>
      <w:r w:rsidRPr="00867EFC">
        <w:rPr>
          <w:sz w:val="24"/>
        </w:rPr>
        <w:t xml:space="preserve">            temp-&gt;</w:t>
      </w:r>
      <w:proofErr w:type="spellStart"/>
      <w:r w:rsidRPr="00867EFC">
        <w:rPr>
          <w:sz w:val="24"/>
        </w:rPr>
        <w:t>c_lan</w:t>
      </w:r>
      <w:proofErr w:type="spellEnd"/>
      <w:r w:rsidRPr="00867EFC">
        <w:rPr>
          <w:sz w:val="24"/>
        </w:rPr>
        <w:t xml:space="preserve"> = data;</w:t>
      </w:r>
    </w:p>
    <w:p w14:paraId="04D70E5F" w14:textId="77777777" w:rsidR="00191B7B" w:rsidRPr="00867EFC" w:rsidRDefault="00191B7B" w:rsidP="00191B7B">
      <w:pPr>
        <w:snapToGrid w:val="0"/>
        <w:spacing w:line="360" w:lineRule="auto"/>
        <w:ind w:firstLine="480"/>
        <w:rPr>
          <w:sz w:val="24"/>
        </w:rPr>
      </w:pPr>
      <w:r w:rsidRPr="00867EFC">
        <w:rPr>
          <w:sz w:val="24"/>
        </w:rPr>
        <w:t xml:space="preserve">            break;</w:t>
      </w:r>
    </w:p>
    <w:p w14:paraId="494EFE45" w14:textId="77777777" w:rsidR="00191B7B" w:rsidRPr="00867EFC" w:rsidRDefault="00191B7B" w:rsidP="00191B7B">
      <w:pPr>
        <w:snapToGrid w:val="0"/>
        <w:spacing w:line="360" w:lineRule="auto"/>
        <w:ind w:firstLine="480"/>
        <w:rPr>
          <w:sz w:val="24"/>
        </w:rPr>
      </w:pPr>
      <w:r w:rsidRPr="00867EFC">
        <w:rPr>
          <w:sz w:val="24"/>
        </w:rPr>
        <w:t xml:space="preserve">        }</w:t>
      </w:r>
    </w:p>
    <w:p w14:paraId="767D79E6" w14:textId="77777777" w:rsidR="00191B7B" w:rsidRPr="00867EFC" w:rsidRDefault="00191B7B" w:rsidP="00191B7B">
      <w:pPr>
        <w:snapToGrid w:val="0"/>
        <w:spacing w:line="360" w:lineRule="auto"/>
        <w:ind w:firstLine="480"/>
        <w:rPr>
          <w:sz w:val="24"/>
        </w:rPr>
      </w:pPr>
      <w:r w:rsidRPr="00867EFC">
        <w:rPr>
          <w:sz w:val="24"/>
        </w:rPr>
        <w:t xml:space="preserve">    }</w:t>
      </w:r>
    </w:p>
    <w:p w14:paraId="46BA6EC8" w14:textId="77777777" w:rsidR="00191B7B" w:rsidRPr="00867EFC" w:rsidRDefault="00191B7B" w:rsidP="00191B7B">
      <w:pPr>
        <w:snapToGrid w:val="0"/>
        <w:spacing w:line="360" w:lineRule="auto"/>
        <w:ind w:firstLine="480"/>
        <w:rPr>
          <w:sz w:val="24"/>
        </w:rPr>
      </w:pPr>
      <w:r w:rsidRPr="00867EFC">
        <w:rPr>
          <w:sz w:val="24"/>
        </w:rPr>
        <w:t xml:space="preserve">    else</w:t>
      </w:r>
    </w:p>
    <w:p w14:paraId="7938BCCE"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("Student not found\n");</w:t>
      </w:r>
    </w:p>
    <w:p w14:paraId="10B015FD" w14:textId="77777777" w:rsidR="00191B7B" w:rsidRPr="00867EFC" w:rsidRDefault="00191B7B" w:rsidP="00191B7B">
      <w:pPr>
        <w:snapToGrid w:val="0"/>
        <w:spacing w:line="360" w:lineRule="auto"/>
        <w:ind w:firstLine="480"/>
        <w:rPr>
          <w:sz w:val="24"/>
        </w:rPr>
      </w:pPr>
      <w:r w:rsidRPr="00867EFC">
        <w:rPr>
          <w:sz w:val="24"/>
        </w:rPr>
        <w:t>}</w:t>
      </w:r>
    </w:p>
    <w:p w14:paraId="4E4834CB" w14:textId="77777777" w:rsidR="00191B7B" w:rsidRPr="00867EFC" w:rsidRDefault="00191B7B" w:rsidP="00191B7B">
      <w:pPr>
        <w:snapToGrid w:val="0"/>
        <w:spacing w:line="360" w:lineRule="auto"/>
        <w:ind w:firstLine="480"/>
        <w:rPr>
          <w:sz w:val="24"/>
        </w:rPr>
      </w:pPr>
      <w:r w:rsidRPr="00867EFC">
        <w:rPr>
          <w:sz w:val="24"/>
        </w:rPr>
        <w:t>struct scores *</w:t>
      </w:r>
      <w:proofErr w:type="spellStart"/>
      <w:r w:rsidRPr="00867EFC">
        <w:rPr>
          <w:sz w:val="24"/>
        </w:rPr>
        <w:t>find_student</w:t>
      </w:r>
      <w:proofErr w:type="spellEnd"/>
      <w:r w:rsidRPr="00867EFC">
        <w:rPr>
          <w:sz w:val="24"/>
        </w:rPr>
        <w:t>(struct scores *head, char *target)</w:t>
      </w:r>
    </w:p>
    <w:p w14:paraId="431E3E31" w14:textId="77777777" w:rsidR="00191B7B" w:rsidRPr="00867EFC" w:rsidRDefault="00191B7B" w:rsidP="00191B7B">
      <w:pPr>
        <w:snapToGrid w:val="0"/>
        <w:spacing w:line="360" w:lineRule="auto"/>
        <w:ind w:firstLine="480"/>
        <w:rPr>
          <w:sz w:val="24"/>
        </w:rPr>
      </w:pPr>
      <w:r w:rsidRPr="00867EFC">
        <w:rPr>
          <w:sz w:val="24"/>
        </w:rPr>
        <w:t>{</w:t>
      </w:r>
    </w:p>
    <w:p w14:paraId="7A44AD99" w14:textId="77777777" w:rsidR="00191B7B" w:rsidRPr="00867EFC" w:rsidRDefault="00191B7B" w:rsidP="00191B7B">
      <w:pPr>
        <w:snapToGrid w:val="0"/>
        <w:spacing w:line="360" w:lineRule="auto"/>
        <w:ind w:firstLine="480"/>
        <w:rPr>
          <w:sz w:val="24"/>
        </w:rPr>
      </w:pPr>
      <w:r w:rsidRPr="00867EFC">
        <w:rPr>
          <w:sz w:val="24"/>
        </w:rPr>
        <w:t xml:space="preserve">    while (head &amp;&amp; </w:t>
      </w:r>
      <w:proofErr w:type="spellStart"/>
      <w:r w:rsidRPr="00867EFC">
        <w:rPr>
          <w:sz w:val="24"/>
        </w:rPr>
        <w:t>strcmp</w:t>
      </w:r>
      <w:proofErr w:type="spellEnd"/>
      <w:r w:rsidRPr="00867EFC">
        <w:rPr>
          <w:sz w:val="24"/>
        </w:rPr>
        <w:t>(head-&gt;name, target))</w:t>
      </w:r>
    </w:p>
    <w:p w14:paraId="37C4B195" w14:textId="77777777" w:rsidR="00191B7B" w:rsidRPr="00867EFC" w:rsidRDefault="00191B7B" w:rsidP="00191B7B">
      <w:pPr>
        <w:snapToGrid w:val="0"/>
        <w:spacing w:line="360" w:lineRule="auto"/>
        <w:ind w:firstLine="480"/>
        <w:rPr>
          <w:sz w:val="24"/>
        </w:rPr>
      </w:pPr>
      <w:r w:rsidRPr="00867EFC">
        <w:rPr>
          <w:sz w:val="24"/>
        </w:rPr>
        <w:t xml:space="preserve">        head = head-&gt;next;</w:t>
      </w:r>
    </w:p>
    <w:p w14:paraId="0FDD634B" w14:textId="77777777" w:rsidR="00191B7B" w:rsidRPr="00867EFC" w:rsidRDefault="00191B7B" w:rsidP="00191B7B">
      <w:pPr>
        <w:snapToGrid w:val="0"/>
        <w:spacing w:line="360" w:lineRule="auto"/>
        <w:ind w:firstLine="480"/>
        <w:rPr>
          <w:sz w:val="24"/>
        </w:rPr>
      </w:pPr>
      <w:r w:rsidRPr="00867EFC">
        <w:rPr>
          <w:sz w:val="24"/>
        </w:rPr>
        <w:t xml:space="preserve">    return head;</w:t>
      </w:r>
    </w:p>
    <w:p w14:paraId="3B36F6A2" w14:textId="77777777" w:rsidR="00191B7B" w:rsidRPr="00867EFC" w:rsidRDefault="00191B7B" w:rsidP="00191B7B">
      <w:pPr>
        <w:snapToGrid w:val="0"/>
        <w:spacing w:line="360" w:lineRule="auto"/>
        <w:ind w:firstLine="480"/>
        <w:rPr>
          <w:sz w:val="24"/>
        </w:rPr>
      </w:pPr>
      <w:r w:rsidRPr="00867EFC">
        <w:rPr>
          <w:sz w:val="24"/>
        </w:rPr>
        <w:t>}</w:t>
      </w:r>
    </w:p>
    <w:p w14:paraId="46A07C25" w14:textId="77777777" w:rsidR="00191B7B" w:rsidRPr="00867EFC" w:rsidRDefault="00191B7B" w:rsidP="00191B7B">
      <w:pPr>
        <w:snapToGrid w:val="0"/>
        <w:spacing w:line="360" w:lineRule="auto"/>
        <w:ind w:firstLine="480"/>
        <w:rPr>
          <w:sz w:val="24"/>
        </w:rPr>
      </w:pPr>
      <w:r w:rsidRPr="00867EFC">
        <w:rPr>
          <w:sz w:val="24"/>
        </w:rPr>
        <w:t xml:space="preserve">void </w:t>
      </w:r>
      <w:proofErr w:type="spellStart"/>
      <w:r w:rsidRPr="00867EFC">
        <w:rPr>
          <w:sz w:val="24"/>
        </w:rPr>
        <w:t>print_all</w:t>
      </w:r>
      <w:proofErr w:type="spellEnd"/>
      <w:r w:rsidRPr="00867EFC">
        <w:rPr>
          <w:sz w:val="24"/>
        </w:rPr>
        <w:t>(struct scores *head)</w:t>
      </w:r>
    </w:p>
    <w:p w14:paraId="15C7625F" w14:textId="77777777" w:rsidR="00191B7B" w:rsidRPr="00867EFC" w:rsidRDefault="00191B7B" w:rsidP="00191B7B">
      <w:pPr>
        <w:snapToGrid w:val="0"/>
        <w:spacing w:line="360" w:lineRule="auto"/>
        <w:ind w:firstLine="480"/>
        <w:rPr>
          <w:sz w:val="24"/>
        </w:rPr>
      </w:pPr>
      <w:r w:rsidRPr="00867EFC">
        <w:rPr>
          <w:sz w:val="24"/>
        </w:rPr>
        <w:t>{</w:t>
      </w:r>
    </w:p>
    <w:p w14:paraId="1D15A291" w14:textId="77777777" w:rsidR="00191B7B" w:rsidRPr="00867EFC" w:rsidRDefault="00191B7B" w:rsidP="00191B7B">
      <w:pPr>
        <w:snapToGrid w:val="0"/>
        <w:spacing w:line="360" w:lineRule="auto"/>
        <w:ind w:firstLine="480"/>
        <w:rPr>
          <w:sz w:val="24"/>
        </w:rPr>
      </w:pPr>
      <w:r w:rsidRPr="00867EFC">
        <w:rPr>
          <w:sz w:val="24"/>
        </w:rPr>
        <w:t xml:space="preserve">    int sum = 0;</w:t>
      </w:r>
    </w:p>
    <w:p w14:paraId="620A5629" w14:textId="77777777" w:rsidR="00191B7B" w:rsidRPr="00867EFC" w:rsidRDefault="00191B7B" w:rsidP="00191B7B">
      <w:pPr>
        <w:snapToGrid w:val="0"/>
        <w:spacing w:line="360" w:lineRule="auto"/>
        <w:ind w:firstLine="480"/>
        <w:rPr>
          <w:sz w:val="24"/>
        </w:rPr>
      </w:pPr>
      <w:r w:rsidRPr="00867EFC">
        <w:rPr>
          <w:sz w:val="24"/>
        </w:rPr>
        <w:t xml:space="preserve">    while (head)</w:t>
      </w:r>
    </w:p>
    <w:p w14:paraId="419859A8" w14:textId="77777777" w:rsidR="00191B7B" w:rsidRPr="00867EFC" w:rsidRDefault="00191B7B" w:rsidP="00191B7B">
      <w:pPr>
        <w:snapToGrid w:val="0"/>
        <w:spacing w:line="360" w:lineRule="auto"/>
        <w:ind w:firstLine="480"/>
        <w:rPr>
          <w:sz w:val="24"/>
        </w:rPr>
      </w:pPr>
      <w:r w:rsidRPr="00867EFC">
        <w:rPr>
          <w:sz w:val="24"/>
        </w:rPr>
        <w:t xml:space="preserve">    {</w:t>
      </w:r>
    </w:p>
    <w:p w14:paraId="0CB4580D" w14:textId="77777777" w:rsidR="00191B7B" w:rsidRPr="00867EFC" w:rsidRDefault="00191B7B" w:rsidP="00191B7B">
      <w:pPr>
        <w:snapToGrid w:val="0"/>
        <w:spacing w:line="360" w:lineRule="auto"/>
        <w:ind w:firstLine="480"/>
        <w:rPr>
          <w:sz w:val="24"/>
        </w:rPr>
      </w:pPr>
      <w:r w:rsidRPr="00867EFC">
        <w:rPr>
          <w:sz w:val="24"/>
        </w:rPr>
        <w:t xml:space="preserve">        sum = 0;</w:t>
      </w:r>
    </w:p>
    <w:p w14:paraId="7DA2B247" w14:textId="77777777" w:rsidR="00191B7B" w:rsidRPr="00867EFC" w:rsidRDefault="00191B7B" w:rsidP="00191B7B">
      <w:pPr>
        <w:snapToGrid w:val="0"/>
        <w:spacing w:line="360" w:lineRule="auto"/>
        <w:ind w:firstLine="480"/>
        <w:rPr>
          <w:sz w:val="24"/>
        </w:rPr>
      </w:pPr>
      <w:r w:rsidRPr="00867EFC">
        <w:rPr>
          <w:sz w:val="24"/>
        </w:rPr>
        <w:t xml:space="preserve">        sum += head-&gt;</w:t>
      </w:r>
      <w:proofErr w:type="spellStart"/>
      <w:r w:rsidRPr="00867EFC">
        <w:rPr>
          <w:sz w:val="24"/>
        </w:rPr>
        <w:t>english</w:t>
      </w:r>
      <w:proofErr w:type="spellEnd"/>
      <w:r w:rsidRPr="00867EFC">
        <w:rPr>
          <w:sz w:val="24"/>
        </w:rPr>
        <w:t>;</w:t>
      </w:r>
    </w:p>
    <w:p w14:paraId="659E398A" w14:textId="77777777" w:rsidR="00191B7B" w:rsidRPr="00867EFC" w:rsidRDefault="00191B7B" w:rsidP="00191B7B">
      <w:pPr>
        <w:snapToGrid w:val="0"/>
        <w:spacing w:line="360" w:lineRule="auto"/>
        <w:ind w:firstLine="480"/>
        <w:rPr>
          <w:sz w:val="24"/>
        </w:rPr>
      </w:pPr>
      <w:r w:rsidRPr="00867EFC">
        <w:rPr>
          <w:sz w:val="24"/>
        </w:rPr>
        <w:t xml:space="preserve">        sum += head-&gt;math;</w:t>
      </w:r>
    </w:p>
    <w:p w14:paraId="021244C5" w14:textId="77777777" w:rsidR="00191B7B" w:rsidRPr="00867EFC" w:rsidRDefault="00191B7B" w:rsidP="00191B7B">
      <w:pPr>
        <w:snapToGrid w:val="0"/>
        <w:spacing w:line="360" w:lineRule="auto"/>
        <w:ind w:firstLine="480"/>
        <w:rPr>
          <w:sz w:val="24"/>
        </w:rPr>
      </w:pPr>
      <w:r w:rsidRPr="00867EFC">
        <w:rPr>
          <w:sz w:val="24"/>
        </w:rPr>
        <w:t xml:space="preserve">        sum += head-&gt;physics;</w:t>
      </w:r>
    </w:p>
    <w:p w14:paraId="11E4E0AF" w14:textId="77777777" w:rsidR="00191B7B" w:rsidRPr="00867EFC" w:rsidRDefault="00191B7B" w:rsidP="00191B7B">
      <w:pPr>
        <w:snapToGrid w:val="0"/>
        <w:spacing w:line="360" w:lineRule="auto"/>
        <w:ind w:firstLine="480"/>
        <w:rPr>
          <w:sz w:val="24"/>
        </w:rPr>
      </w:pPr>
      <w:r w:rsidRPr="00867EFC">
        <w:rPr>
          <w:sz w:val="24"/>
        </w:rPr>
        <w:t xml:space="preserve">        sum += head-&gt;</w:t>
      </w:r>
      <w:proofErr w:type="spellStart"/>
      <w:r w:rsidRPr="00867EFC">
        <w:rPr>
          <w:sz w:val="24"/>
        </w:rPr>
        <w:t>c_lan</w:t>
      </w:r>
      <w:proofErr w:type="spellEnd"/>
      <w:r w:rsidRPr="00867EFC">
        <w:rPr>
          <w:sz w:val="24"/>
        </w:rPr>
        <w:t>;</w:t>
      </w:r>
    </w:p>
    <w:p w14:paraId="148C4603"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w:t>
      </w:r>
      <w:proofErr w:type="spellStart"/>
      <w:r w:rsidRPr="00867EFC">
        <w:rPr>
          <w:sz w:val="24"/>
        </w:rPr>
        <w:t>card_num</w:t>
      </w:r>
      <w:proofErr w:type="spellEnd"/>
      <w:r w:rsidRPr="00867EFC">
        <w:rPr>
          <w:sz w:val="24"/>
        </w:rPr>
        <w:t>: %s\n", head-&gt;</w:t>
      </w:r>
      <w:proofErr w:type="spellStart"/>
      <w:r w:rsidRPr="00867EFC">
        <w:rPr>
          <w:sz w:val="24"/>
        </w:rPr>
        <w:t>card_num</w:t>
      </w:r>
      <w:proofErr w:type="spellEnd"/>
      <w:r w:rsidRPr="00867EFC">
        <w:rPr>
          <w:sz w:val="24"/>
        </w:rPr>
        <w:t>);</w:t>
      </w:r>
    </w:p>
    <w:p w14:paraId="6466A08D"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("name: %s\n", head-&gt;name);</w:t>
      </w:r>
    </w:p>
    <w:p w14:paraId="502A3BA8"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("math: %d\n", head-&gt;math);</w:t>
      </w:r>
    </w:p>
    <w:p w14:paraId="7F3F6E39"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("English: %d\n", head-&gt;</w:t>
      </w:r>
      <w:proofErr w:type="spellStart"/>
      <w:r w:rsidRPr="00867EFC">
        <w:rPr>
          <w:sz w:val="24"/>
        </w:rPr>
        <w:t>english</w:t>
      </w:r>
      <w:proofErr w:type="spellEnd"/>
      <w:r w:rsidRPr="00867EFC">
        <w:rPr>
          <w:sz w:val="24"/>
        </w:rPr>
        <w:t>);</w:t>
      </w:r>
    </w:p>
    <w:p w14:paraId="3F748AE0" w14:textId="77777777" w:rsidR="00191B7B" w:rsidRPr="00867EFC" w:rsidRDefault="00191B7B" w:rsidP="00191B7B">
      <w:pPr>
        <w:snapToGrid w:val="0"/>
        <w:spacing w:line="360" w:lineRule="auto"/>
        <w:ind w:firstLine="480"/>
        <w:rPr>
          <w:sz w:val="24"/>
        </w:rPr>
      </w:pPr>
      <w:r w:rsidRPr="00867EFC">
        <w:rPr>
          <w:sz w:val="24"/>
        </w:rPr>
        <w:lastRenderedPageBreak/>
        <w:t xml:space="preserve">        </w:t>
      </w:r>
      <w:proofErr w:type="spellStart"/>
      <w:r w:rsidRPr="00867EFC">
        <w:rPr>
          <w:sz w:val="24"/>
        </w:rPr>
        <w:t>printf</w:t>
      </w:r>
      <w:proofErr w:type="spellEnd"/>
      <w:r w:rsidRPr="00867EFC">
        <w:rPr>
          <w:sz w:val="24"/>
        </w:rPr>
        <w:t>("Physics: %d\n", head-&gt;physics);</w:t>
      </w:r>
    </w:p>
    <w:p w14:paraId="75008B1D"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("c language: %d\n", head-&gt;</w:t>
      </w:r>
      <w:proofErr w:type="spellStart"/>
      <w:r w:rsidRPr="00867EFC">
        <w:rPr>
          <w:sz w:val="24"/>
        </w:rPr>
        <w:t>c_lan</w:t>
      </w:r>
      <w:proofErr w:type="spellEnd"/>
      <w:r w:rsidRPr="00867EFC">
        <w:rPr>
          <w:sz w:val="24"/>
        </w:rPr>
        <w:t>);</w:t>
      </w:r>
    </w:p>
    <w:p w14:paraId="30E5CC46"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("sum: %d\n", sum);</w:t>
      </w:r>
    </w:p>
    <w:p w14:paraId="7ADA7344" w14:textId="77777777" w:rsidR="00191B7B" w:rsidRPr="00867EFC" w:rsidRDefault="00191B7B" w:rsidP="00191B7B">
      <w:pPr>
        <w:snapToGrid w:val="0"/>
        <w:spacing w:line="360" w:lineRule="auto"/>
        <w:ind w:firstLine="480"/>
        <w:rPr>
          <w:sz w:val="24"/>
        </w:rPr>
      </w:pPr>
      <w:r w:rsidRPr="00867EFC">
        <w:rPr>
          <w:sz w:val="24"/>
        </w:rPr>
        <w:t xml:space="preserve">        </w:t>
      </w:r>
      <w:proofErr w:type="spellStart"/>
      <w:r w:rsidRPr="00867EFC">
        <w:rPr>
          <w:sz w:val="24"/>
        </w:rPr>
        <w:t>printf</w:t>
      </w:r>
      <w:proofErr w:type="spellEnd"/>
      <w:r w:rsidRPr="00867EFC">
        <w:rPr>
          <w:sz w:val="24"/>
        </w:rPr>
        <w:t>("The average score of %s is %.2f\n\n", head-&gt;name, sum / 4.0);</w:t>
      </w:r>
    </w:p>
    <w:p w14:paraId="2984EFBD" w14:textId="77777777" w:rsidR="00191B7B" w:rsidRPr="00867EFC" w:rsidRDefault="00191B7B" w:rsidP="00191B7B">
      <w:pPr>
        <w:snapToGrid w:val="0"/>
        <w:spacing w:line="360" w:lineRule="auto"/>
        <w:ind w:firstLine="480"/>
        <w:rPr>
          <w:sz w:val="24"/>
        </w:rPr>
      </w:pPr>
      <w:r w:rsidRPr="00867EFC">
        <w:rPr>
          <w:sz w:val="24"/>
        </w:rPr>
        <w:t xml:space="preserve">        head = head-&gt;next;</w:t>
      </w:r>
    </w:p>
    <w:p w14:paraId="6BEDFF32" w14:textId="77777777" w:rsidR="00191B7B" w:rsidRPr="00867EFC" w:rsidRDefault="00191B7B" w:rsidP="00191B7B">
      <w:pPr>
        <w:snapToGrid w:val="0"/>
        <w:spacing w:line="360" w:lineRule="auto"/>
        <w:ind w:firstLine="480"/>
        <w:rPr>
          <w:sz w:val="24"/>
        </w:rPr>
      </w:pPr>
      <w:r w:rsidRPr="00867EFC">
        <w:rPr>
          <w:sz w:val="24"/>
        </w:rPr>
        <w:t xml:space="preserve">    }</w:t>
      </w:r>
    </w:p>
    <w:p w14:paraId="246423B1" w14:textId="77777777" w:rsidR="00191B7B" w:rsidRDefault="00191B7B" w:rsidP="00191B7B">
      <w:pPr>
        <w:snapToGrid w:val="0"/>
        <w:spacing w:line="360" w:lineRule="auto"/>
        <w:ind w:firstLine="480"/>
        <w:rPr>
          <w:sz w:val="24"/>
        </w:rPr>
      </w:pPr>
      <w:r w:rsidRPr="00867EFC">
        <w:rPr>
          <w:sz w:val="24"/>
        </w:rPr>
        <w:t>}</w:t>
      </w:r>
    </w:p>
    <w:p w14:paraId="30BA00F6" w14:textId="77777777" w:rsidR="00191B7B" w:rsidRPr="00867EFC" w:rsidRDefault="00191B7B" w:rsidP="00191B7B">
      <w:pPr>
        <w:snapToGrid w:val="0"/>
        <w:spacing w:line="360" w:lineRule="auto"/>
        <w:ind w:firstLine="480"/>
      </w:pPr>
      <w:r>
        <w:rPr>
          <w:rFonts w:hint="eastAsia"/>
          <w:sz w:val="24"/>
        </w:rPr>
        <w:t>2</w:t>
      </w:r>
      <w:r>
        <w:rPr>
          <w:rFonts w:ascii="宋体" w:hAnsi="宋体" w:hint="eastAsia"/>
          <w:sz w:val="24"/>
        </w:rPr>
        <w:t>）测试</w:t>
      </w:r>
    </w:p>
    <w:p w14:paraId="6AC3B807" w14:textId="77777777" w:rsidR="00191B7B" w:rsidRDefault="00191B7B" w:rsidP="00191B7B">
      <w:pPr>
        <w:snapToGrid w:val="0"/>
        <w:spacing w:line="360" w:lineRule="auto"/>
        <w:ind w:firstLine="480"/>
        <w:jc w:val="center"/>
      </w:pPr>
    </w:p>
    <w:p w14:paraId="7177DC80" w14:textId="77777777" w:rsidR="00191B7B" w:rsidRDefault="00191B7B" w:rsidP="00191B7B">
      <w:pPr>
        <w:snapToGrid w:val="0"/>
        <w:spacing w:line="360" w:lineRule="auto"/>
        <w:ind w:firstLine="480"/>
        <w:jc w:val="center"/>
      </w:pPr>
      <w:r>
        <w:rPr>
          <w:noProof/>
        </w:rPr>
        <w:drawing>
          <wp:inline distT="0" distB="0" distL="0" distR="0" wp14:anchorId="4D8483EC" wp14:editId="6FC5D7C9">
            <wp:extent cx="2685714" cy="3790476"/>
            <wp:effectExtent l="0" t="0" r="63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5714" cy="3790476"/>
                    </a:xfrm>
                    <a:prstGeom prst="rect">
                      <a:avLst/>
                    </a:prstGeom>
                  </pic:spPr>
                </pic:pic>
              </a:graphicData>
            </a:graphic>
          </wp:inline>
        </w:drawing>
      </w:r>
    </w:p>
    <w:p w14:paraId="1E531349" w14:textId="77777777" w:rsidR="00191B7B" w:rsidRDefault="00191B7B" w:rsidP="00191B7B">
      <w:pPr>
        <w:snapToGrid w:val="0"/>
        <w:jc w:val="center"/>
        <w:rPr>
          <w:rFonts w:ascii="黑体" w:eastAsia="黑体" w:hAnsi="黑体"/>
          <w:sz w:val="24"/>
        </w:rPr>
      </w:pPr>
      <w:r>
        <w:rPr>
          <w:rFonts w:ascii="黑体" w:eastAsia="黑体" w:hAnsi="黑体" w:hint="eastAsia"/>
          <w:sz w:val="24"/>
        </w:rPr>
        <w:t>图</w:t>
      </w:r>
      <w:r>
        <w:rPr>
          <w:rFonts w:hint="eastAsia"/>
          <w:sz w:val="24"/>
        </w:rPr>
        <w:t>7</w:t>
      </w:r>
      <w:r>
        <w:rPr>
          <w:sz w:val="24"/>
        </w:rPr>
        <w:t>-</w:t>
      </w:r>
      <w:r>
        <w:rPr>
          <w:rFonts w:hint="eastAsia"/>
          <w:sz w:val="24"/>
        </w:rPr>
        <w:t>10</w:t>
      </w:r>
      <w:r>
        <w:rPr>
          <w:sz w:val="24"/>
        </w:rPr>
        <w:t xml:space="preserve"> </w:t>
      </w:r>
      <w:r>
        <w:rPr>
          <w:rFonts w:eastAsia="黑体" w:hint="eastAsia"/>
          <w:sz w:val="24"/>
        </w:rPr>
        <w:t>选做题</w:t>
      </w:r>
      <w:r>
        <w:rPr>
          <w:sz w:val="24"/>
        </w:rPr>
        <w:t>3</w:t>
      </w:r>
      <w:r>
        <w:rPr>
          <w:rFonts w:ascii="黑体" w:eastAsia="黑体" w:hAnsi="黑体" w:hint="eastAsia"/>
          <w:sz w:val="24"/>
        </w:rPr>
        <w:t>的运行结果图</w:t>
      </w:r>
    </w:p>
    <w:p w14:paraId="7417A9DD" w14:textId="77777777" w:rsidR="00191B7B" w:rsidRPr="00CE1221" w:rsidRDefault="00191B7B" w:rsidP="00191B7B">
      <w:pPr>
        <w:snapToGrid w:val="0"/>
        <w:spacing w:afterLines="25" w:after="78" w:line="360" w:lineRule="auto"/>
        <w:rPr>
          <w:rFonts w:hAnsi="宋体"/>
          <w:b/>
          <w:sz w:val="24"/>
        </w:rPr>
      </w:pPr>
    </w:p>
    <w:p w14:paraId="4ADC7507" w14:textId="77777777" w:rsidR="00191B7B" w:rsidRPr="00885843" w:rsidRDefault="00191B7B" w:rsidP="00191B7B">
      <w:pPr>
        <w:pStyle w:val="2"/>
        <w:rPr>
          <w:rFonts w:ascii="Times New Roman" w:eastAsiaTheme="majorEastAsia" w:hAnsi="Times New Roman"/>
          <w:sz w:val="28"/>
          <w:szCs w:val="28"/>
        </w:rPr>
      </w:pPr>
      <w:bookmarkStart w:id="42" w:name="_Toc60159277"/>
      <w:r>
        <w:rPr>
          <w:rFonts w:ascii="Times New Roman" w:eastAsiaTheme="majorEastAsia" w:hAnsi="Times New Roman" w:hint="eastAsia"/>
          <w:sz w:val="28"/>
          <w:szCs w:val="28"/>
        </w:rPr>
        <w:t>7</w:t>
      </w:r>
      <w:r>
        <w:rPr>
          <w:rFonts w:ascii="Times New Roman" w:eastAsiaTheme="majorEastAsia" w:hAnsi="Times New Roman"/>
          <w:sz w:val="28"/>
          <w:szCs w:val="28"/>
        </w:rPr>
        <w:t>.</w:t>
      </w:r>
      <w:r>
        <w:rPr>
          <w:rFonts w:ascii="Times New Roman" w:eastAsiaTheme="majorEastAsia" w:hAnsi="Times New Roman" w:hint="eastAsia"/>
          <w:sz w:val="28"/>
          <w:szCs w:val="28"/>
        </w:rPr>
        <w:t>3</w:t>
      </w:r>
      <w:r w:rsidRPr="00885843">
        <w:rPr>
          <w:rFonts w:ascii="Times New Roman" w:eastAsiaTheme="majorEastAsia" w:hAnsi="Times New Roman"/>
          <w:sz w:val="28"/>
          <w:szCs w:val="28"/>
        </w:rPr>
        <w:t xml:space="preserve"> </w:t>
      </w:r>
      <w:r w:rsidRPr="00885843">
        <w:rPr>
          <w:rFonts w:ascii="Times New Roman" w:eastAsiaTheme="majorEastAsia" w:hAnsiTheme="majorEastAsia"/>
          <w:sz w:val="28"/>
          <w:szCs w:val="28"/>
        </w:rPr>
        <w:t>实验小结</w:t>
      </w:r>
      <w:bookmarkEnd w:id="42"/>
    </w:p>
    <w:p w14:paraId="06825D32" w14:textId="77777777" w:rsidR="00191B7B" w:rsidRPr="00F63C01" w:rsidRDefault="00191B7B" w:rsidP="00191B7B">
      <w:pPr>
        <w:snapToGrid w:val="0"/>
        <w:spacing w:line="360" w:lineRule="auto"/>
        <w:rPr>
          <w:sz w:val="24"/>
        </w:rPr>
      </w:pPr>
      <w:r w:rsidRPr="00885843">
        <w:t xml:space="preserve">   </w:t>
      </w:r>
      <w:r w:rsidRPr="00944D53">
        <w:rPr>
          <w:sz w:val="24"/>
        </w:rPr>
        <w:t xml:space="preserve"> </w:t>
      </w:r>
      <w:r>
        <w:rPr>
          <w:rFonts w:hAnsi="宋体" w:hint="eastAsia"/>
          <w:sz w:val="24"/>
        </w:rPr>
        <w:t>实验中体会到了链表存储结构的方便性，但是也发现了链表的一些局限和自己的问题。尤其是最后几道题虽然只是最简单的排序，却因为数据结构为链表花费了大量的时间。说明对于链表还需要多实践才能够掌握。</w:t>
      </w:r>
    </w:p>
    <w:p w14:paraId="523DFDDC" w14:textId="77777777" w:rsidR="00191B7B" w:rsidRDefault="00191B7B" w:rsidP="00191B7B">
      <w:pPr>
        <w:snapToGrid w:val="0"/>
        <w:spacing w:line="360" w:lineRule="auto"/>
        <w:ind w:firstLine="444"/>
        <w:rPr>
          <w:sz w:val="24"/>
        </w:rPr>
      </w:pPr>
    </w:p>
    <w:p w14:paraId="2F40D1B1" w14:textId="77777777" w:rsidR="00191B7B" w:rsidRDefault="00191B7B" w:rsidP="00191B7B">
      <w:pPr>
        <w:snapToGrid w:val="0"/>
        <w:spacing w:line="360" w:lineRule="auto"/>
        <w:ind w:firstLine="444"/>
        <w:rPr>
          <w:sz w:val="24"/>
        </w:rPr>
      </w:pPr>
    </w:p>
    <w:p w14:paraId="64B934F0" w14:textId="77777777" w:rsidR="00191B7B" w:rsidRPr="00885843" w:rsidRDefault="00191B7B" w:rsidP="00191B7B">
      <w:pPr>
        <w:pStyle w:val="1"/>
        <w:spacing w:beforeLines="50" w:before="156" w:afterLines="50" w:after="156"/>
        <w:jc w:val="center"/>
        <w:rPr>
          <w:rFonts w:eastAsiaTheme="minorEastAsia"/>
        </w:rPr>
      </w:pPr>
      <w:bookmarkStart w:id="43" w:name="_Toc60159278"/>
      <w:r>
        <w:rPr>
          <w:rFonts w:eastAsia="黑体"/>
          <w:kern w:val="0"/>
          <w:sz w:val="36"/>
          <w:szCs w:val="36"/>
        </w:rPr>
        <w:lastRenderedPageBreak/>
        <w:t>8</w:t>
      </w:r>
      <w:r w:rsidRPr="00885843">
        <w:rPr>
          <w:rFonts w:eastAsia="黑体"/>
          <w:kern w:val="0"/>
          <w:sz w:val="36"/>
          <w:szCs w:val="36"/>
        </w:rPr>
        <w:t xml:space="preserve"> </w:t>
      </w:r>
      <w:r>
        <w:rPr>
          <w:rFonts w:eastAsia="黑体"/>
          <w:kern w:val="0"/>
          <w:sz w:val="36"/>
          <w:szCs w:val="36"/>
        </w:rPr>
        <w:t xml:space="preserve"> </w:t>
      </w:r>
      <w:r>
        <w:rPr>
          <w:rFonts w:eastAsia="黑体" w:hint="eastAsia"/>
          <w:kern w:val="0"/>
          <w:sz w:val="36"/>
          <w:szCs w:val="36"/>
        </w:rPr>
        <w:t>文件操作实验</w:t>
      </w:r>
      <w:bookmarkEnd w:id="43"/>
    </w:p>
    <w:p w14:paraId="3030B986" w14:textId="77777777" w:rsidR="00191B7B" w:rsidRPr="00885843" w:rsidRDefault="00191B7B" w:rsidP="00191B7B">
      <w:pPr>
        <w:pStyle w:val="2"/>
        <w:spacing w:beforeLines="50" w:before="156" w:afterLines="50" w:after="156"/>
        <w:rPr>
          <w:rFonts w:ascii="Times New Roman" w:hAnsi="Times New Roman"/>
          <w:b w:val="0"/>
          <w:sz w:val="28"/>
          <w:szCs w:val="28"/>
        </w:rPr>
      </w:pPr>
      <w:bookmarkStart w:id="44" w:name="_Toc60159279"/>
      <w:r>
        <w:rPr>
          <w:rFonts w:ascii="Times New Roman" w:hAnsi="Times New Roman" w:hint="eastAsia"/>
          <w:sz w:val="28"/>
          <w:szCs w:val="28"/>
        </w:rPr>
        <w:t>8</w:t>
      </w:r>
      <w:r w:rsidRPr="00885843">
        <w:rPr>
          <w:rFonts w:ascii="Times New Roman" w:hAnsi="Times New Roman"/>
          <w:sz w:val="28"/>
          <w:szCs w:val="28"/>
        </w:rPr>
        <w:t xml:space="preserve">.1 </w:t>
      </w:r>
      <w:r w:rsidRPr="00885843">
        <w:rPr>
          <w:rFonts w:ascii="Times New Roman" w:hAnsi="Times New Roman"/>
          <w:sz w:val="28"/>
          <w:szCs w:val="28"/>
        </w:rPr>
        <w:t>实验目的</w:t>
      </w:r>
      <w:bookmarkEnd w:id="44"/>
      <w:r w:rsidRPr="00885843">
        <w:rPr>
          <w:rFonts w:ascii="Times New Roman" w:hAnsi="Times New Roman"/>
          <w:sz w:val="28"/>
          <w:szCs w:val="28"/>
        </w:rPr>
        <w:t xml:space="preserve"> </w:t>
      </w:r>
    </w:p>
    <w:p w14:paraId="584A1774" w14:textId="77777777" w:rsidR="00191B7B" w:rsidRPr="00882EFB" w:rsidRDefault="00191B7B" w:rsidP="00191B7B">
      <w:pPr>
        <w:rPr>
          <w:sz w:val="24"/>
          <w:szCs w:val="22"/>
        </w:rPr>
      </w:pPr>
      <w:r w:rsidRPr="00882EFB">
        <w:rPr>
          <w:rFonts w:hint="eastAsia"/>
          <w:sz w:val="24"/>
          <w:szCs w:val="22"/>
        </w:rPr>
        <w:t>（</w:t>
      </w:r>
      <w:r w:rsidRPr="00882EFB">
        <w:rPr>
          <w:rFonts w:hint="eastAsia"/>
          <w:sz w:val="24"/>
          <w:szCs w:val="22"/>
        </w:rPr>
        <w:t>1</w:t>
      </w:r>
      <w:r w:rsidRPr="00882EFB">
        <w:rPr>
          <w:rFonts w:hint="eastAsia"/>
          <w:sz w:val="24"/>
          <w:szCs w:val="22"/>
        </w:rPr>
        <w:t>）熟悉文本文件和二进制文件在磁盘中的存储方式；</w:t>
      </w:r>
    </w:p>
    <w:p w14:paraId="2D72ABD0" w14:textId="77777777" w:rsidR="00191B7B" w:rsidRPr="00882EFB" w:rsidRDefault="00191B7B" w:rsidP="00191B7B">
      <w:pPr>
        <w:rPr>
          <w:sz w:val="24"/>
          <w:szCs w:val="22"/>
        </w:rPr>
      </w:pPr>
      <w:r w:rsidRPr="00882EFB">
        <w:rPr>
          <w:rFonts w:hint="eastAsia"/>
          <w:sz w:val="24"/>
          <w:szCs w:val="22"/>
        </w:rPr>
        <w:t>（</w:t>
      </w:r>
      <w:r w:rsidRPr="00882EFB">
        <w:rPr>
          <w:rFonts w:hint="eastAsia"/>
          <w:sz w:val="24"/>
          <w:szCs w:val="22"/>
        </w:rPr>
        <w:t>2</w:t>
      </w:r>
      <w:r w:rsidRPr="00882EFB">
        <w:rPr>
          <w:rFonts w:hint="eastAsia"/>
          <w:sz w:val="24"/>
          <w:szCs w:val="22"/>
        </w:rPr>
        <w:t>）熟练掌握流式文件的读写方法。</w:t>
      </w:r>
    </w:p>
    <w:p w14:paraId="233608E8" w14:textId="77777777" w:rsidR="00191B7B" w:rsidRPr="009518D0" w:rsidRDefault="00191B7B" w:rsidP="00191B7B">
      <w:pPr>
        <w:pStyle w:val="2"/>
        <w:rPr>
          <w:rFonts w:ascii="Times New Roman" w:eastAsiaTheme="majorEastAsia" w:hAnsi="Times New Roman"/>
          <w:sz w:val="28"/>
          <w:szCs w:val="28"/>
        </w:rPr>
      </w:pPr>
      <w:bookmarkStart w:id="45" w:name="_Toc60159280"/>
      <w:r w:rsidRPr="009518D0">
        <w:rPr>
          <w:rFonts w:ascii="Times New Roman" w:eastAsiaTheme="majorEastAsia" w:hAnsi="Times New Roman" w:hint="eastAsia"/>
          <w:sz w:val="28"/>
          <w:szCs w:val="28"/>
        </w:rPr>
        <w:t>8</w:t>
      </w:r>
      <w:r w:rsidRPr="009518D0">
        <w:rPr>
          <w:rFonts w:ascii="Times New Roman" w:eastAsiaTheme="majorEastAsia" w:hAnsi="Times New Roman"/>
          <w:sz w:val="28"/>
          <w:szCs w:val="28"/>
        </w:rPr>
        <w:t xml:space="preserve">.2 </w:t>
      </w:r>
      <w:r w:rsidRPr="009518D0">
        <w:rPr>
          <w:rFonts w:ascii="Times New Roman" w:eastAsiaTheme="majorEastAsia" w:hAnsi="Times New Roman" w:hint="eastAsia"/>
          <w:sz w:val="28"/>
          <w:szCs w:val="28"/>
        </w:rPr>
        <w:t>实验题目及要求</w:t>
      </w:r>
      <w:bookmarkEnd w:id="45"/>
    </w:p>
    <w:p w14:paraId="6B00648D" w14:textId="77777777" w:rsidR="00191B7B" w:rsidRPr="0059000A" w:rsidRDefault="00191B7B" w:rsidP="00191B7B">
      <w:pPr>
        <w:snapToGrid w:val="0"/>
        <w:spacing w:afterLines="25" w:after="78"/>
        <w:rPr>
          <w:rFonts w:hAnsi="宋体"/>
          <w:b/>
          <w:sz w:val="24"/>
        </w:rPr>
      </w:pPr>
      <w:r>
        <w:rPr>
          <w:rFonts w:hint="eastAsia"/>
          <w:b/>
          <w:sz w:val="24"/>
        </w:rPr>
        <w:t>8</w:t>
      </w:r>
      <w:r w:rsidRPr="00885843">
        <w:rPr>
          <w:b/>
          <w:sz w:val="24"/>
        </w:rPr>
        <w:t xml:space="preserve">.2.1  </w:t>
      </w:r>
      <w:r w:rsidRPr="0059000A">
        <w:rPr>
          <w:rFonts w:hAnsi="宋体" w:hint="eastAsia"/>
          <w:b/>
          <w:sz w:val="24"/>
        </w:rPr>
        <w:t>表达式求值的程序验证题</w:t>
      </w:r>
      <w:r w:rsidRPr="0059000A">
        <w:rPr>
          <w:rFonts w:hAnsi="宋体"/>
          <w:b/>
          <w:sz w:val="24"/>
        </w:rPr>
        <w:t xml:space="preserve"> </w:t>
      </w:r>
    </w:p>
    <w:p w14:paraId="091E5EE0" w14:textId="77777777" w:rsidR="00191B7B" w:rsidRPr="00641BAA" w:rsidRDefault="00191B7B" w:rsidP="00191B7B">
      <w:pPr>
        <w:ind w:firstLine="420"/>
        <w:rPr>
          <w:sz w:val="24"/>
        </w:rPr>
      </w:pPr>
      <w:r w:rsidRPr="00641BAA">
        <w:rPr>
          <w:rFonts w:hint="eastAsia"/>
          <w:sz w:val="24"/>
        </w:rPr>
        <w:t>设有程序：</w:t>
      </w:r>
    </w:p>
    <w:p w14:paraId="6D2A6F58" w14:textId="77777777" w:rsidR="00191B7B" w:rsidRPr="00641BAA" w:rsidRDefault="00191B7B" w:rsidP="00191B7B">
      <w:pPr>
        <w:ind w:firstLine="420"/>
        <w:rPr>
          <w:sz w:val="24"/>
        </w:rPr>
      </w:pPr>
      <w:r w:rsidRPr="00641BAA">
        <w:rPr>
          <w:sz w:val="24"/>
        </w:rPr>
        <w:t>#include &lt;</w:t>
      </w:r>
      <w:proofErr w:type="spellStart"/>
      <w:r w:rsidRPr="00641BAA">
        <w:rPr>
          <w:sz w:val="24"/>
        </w:rPr>
        <w:t>stdio.h</w:t>
      </w:r>
      <w:proofErr w:type="spellEnd"/>
      <w:r w:rsidRPr="00641BAA">
        <w:rPr>
          <w:sz w:val="24"/>
        </w:rPr>
        <w:t>&gt;</w:t>
      </w:r>
    </w:p>
    <w:p w14:paraId="0FFE771C" w14:textId="77777777" w:rsidR="00191B7B" w:rsidRPr="00641BAA" w:rsidRDefault="00191B7B" w:rsidP="00191B7B">
      <w:pPr>
        <w:ind w:firstLine="420"/>
        <w:rPr>
          <w:sz w:val="24"/>
        </w:rPr>
      </w:pPr>
      <w:r w:rsidRPr="00641BAA">
        <w:rPr>
          <w:rFonts w:hint="eastAsia"/>
          <w:sz w:val="24"/>
        </w:rPr>
        <w:t>int</w:t>
      </w:r>
      <w:r w:rsidRPr="00641BAA">
        <w:rPr>
          <w:sz w:val="24"/>
        </w:rPr>
        <w:t xml:space="preserve"> main(void)</w:t>
      </w:r>
    </w:p>
    <w:p w14:paraId="302C35A1" w14:textId="77777777" w:rsidR="00191B7B" w:rsidRPr="00641BAA" w:rsidRDefault="00191B7B" w:rsidP="00191B7B">
      <w:pPr>
        <w:ind w:firstLine="420"/>
        <w:rPr>
          <w:sz w:val="24"/>
        </w:rPr>
      </w:pPr>
      <w:r w:rsidRPr="00641BAA">
        <w:rPr>
          <w:sz w:val="24"/>
        </w:rPr>
        <w:t>{</w:t>
      </w:r>
    </w:p>
    <w:p w14:paraId="2B122DC4" w14:textId="77777777" w:rsidR="00191B7B" w:rsidRPr="00641BAA" w:rsidRDefault="00191B7B" w:rsidP="00191B7B">
      <w:pPr>
        <w:ind w:firstLine="420"/>
        <w:rPr>
          <w:sz w:val="24"/>
        </w:rPr>
      </w:pPr>
      <w:r w:rsidRPr="00641BAA">
        <w:rPr>
          <w:sz w:val="24"/>
        </w:rPr>
        <w:tab/>
        <w:t>short a=0x253f,b=0x7b7d;</w:t>
      </w:r>
    </w:p>
    <w:p w14:paraId="73728E98" w14:textId="77777777" w:rsidR="00191B7B" w:rsidRPr="00641BAA" w:rsidRDefault="00191B7B" w:rsidP="00191B7B">
      <w:pPr>
        <w:ind w:firstLine="420"/>
        <w:rPr>
          <w:sz w:val="24"/>
        </w:rPr>
      </w:pPr>
      <w:r w:rsidRPr="00641BAA">
        <w:rPr>
          <w:sz w:val="24"/>
        </w:rPr>
        <w:tab/>
        <w:t xml:space="preserve">char </w:t>
      </w:r>
      <w:proofErr w:type="spellStart"/>
      <w:r w:rsidRPr="00641BAA">
        <w:rPr>
          <w:sz w:val="24"/>
        </w:rPr>
        <w:t>ch</w:t>
      </w:r>
      <w:proofErr w:type="spellEnd"/>
      <w:r w:rsidRPr="00641BAA">
        <w:rPr>
          <w:sz w:val="24"/>
        </w:rPr>
        <w:t>;</w:t>
      </w:r>
    </w:p>
    <w:p w14:paraId="0CD5479F" w14:textId="77777777" w:rsidR="00191B7B" w:rsidRPr="00641BAA" w:rsidRDefault="00191B7B" w:rsidP="00191B7B">
      <w:pPr>
        <w:ind w:firstLine="420"/>
        <w:rPr>
          <w:sz w:val="24"/>
        </w:rPr>
      </w:pPr>
      <w:r w:rsidRPr="00641BAA">
        <w:rPr>
          <w:sz w:val="24"/>
        </w:rPr>
        <w:tab/>
        <w:t>FILE *fp1,*fp2;</w:t>
      </w:r>
    </w:p>
    <w:p w14:paraId="6D294F8A" w14:textId="77777777" w:rsidR="00191B7B" w:rsidRPr="00641BAA" w:rsidRDefault="00191B7B" w:rsidP="00191B7B">
      <w:pPr>
        <w:ind w:firstLine="420"/>
        <w:rPr>
          <w:sz w:val="24"/>
        </w:rPr>
      </w:pPr>
      <w:r w:rsidRPr="00641BAA">
        <w:rPr>
          <w:sz w:val="24"/>
        </w:rPr>
        <w:tab/>
        <w:t>fp1=</w:t>
      </w:r>
      <w:proofErr w:type="spellStart"/>
      <w:r w:rsidRPr="00641BAA">
        <w:rPr>
          <w:sz w:val="24"/>
        </w:rPr>
        <w:t>fopen</w:t>
      </w:r>
      <w:proofErr w:type="spellEnd"/>
      <w:r w:rsidRPr="00641BAA">
        <w:rPr>
          <w:sz w:val="24"/>
        </w:rPr>
        <w:t>("d:\\abc1.bin","wb+");</w:t>
      </w:r>
    </w:p>
    <w:p w14:paraId="64DD447C" w14:textId="77777777" w:rsidR="00191B7B" w:rsidRPr="00641BAA" w:rsidRDefault="00191B7B" w:rsidP="00191B7B">
      <w:pPr>
        <w:ind w:firstLine="420"/>
        <w:rPr>
          <w:sz w:val="24"/>
        </w:rPr>
      </w:pPr>
      <w:r w:rsidRPr="00641BAA">
        <w:rPr>
          <w:sz w:val="24"/>
        </w:rPr>
        <w:t xml:space="preserve">    fp2=</w:t>
      </w:r>
      <w:proofErr w:type="spellStart"/>
      <w:r w:rsidRPr="00641BAA">
        <w:rPr>
          <w:sz w:val="24"/>
        </w:rPr>
        <w:t>fopen</w:t>
      </w:r>
      <w:proofErr w:type="spellEnd"/>
      <w:r w:rsidRPr="00641BAA">
        <w:rPr>
          <w:sz w:val="24"/>
        </w:rPr>
        <w:t>("d:\\abc2.txt","w+");</w:t>
      </w:r>
    </w:p>
    <w:p w14:paraId="179943DB" w14:textId="77777777" w:rsidR="00191B7B" w:rsidRPr="00641BAA" w:rsidRDefault="00191B7B" w:rsidP="00191B7B">
      <w:pPr>
        <w:ind w:firstLine="420"/>
        <w:rPr>
          <w:sz w:val="24"/>
        </w:rPr>
      </w:pPr>
      <w:r w:rsidRPr="00641BAA">
        <w:rPr>
          <w:sz w:val="24"/>
        </w:rPr>
        <w:tab/>
      </w:r>
      <w:proofErr w:type="spellStart"/>
      <w:r w:rsidRPr="00641BAA">
        <w:rPr>
          <w:sz w:val="24"/>
        </w:rPr>
        <w:t>fwrite</w:t>
      </w:r>
      <w:proofErr w:type="spellEnd"/>
      <w:r w:rsidRPr="00641BAA">
        <w:rPr>
          <w:sz w:val="24"/>
        </w:rPr>
        <w:t>(&amp;</w:t>
      </w:r>
      <w:proofErr w:type="spellStart"/>
      <w:r w:rsidRPr="00641BAA">
        <w:rPr>
          <w:sz w:val="24"/>
        </w:rPr>
        <w:t>a,sizeof</w:t>
      </w:r>
      <w:proofErr w:type="spellEnd"/>
      <w:r w:rsidRPr="00641BAA">
        <w:rPr>
          <w:sz w:val="24"/>
        </w:rPr>
        <w:t>(short),1,fp1);</w:t>
      </w:r>
    </w:p>
    <w:p w14:paraId="6DCCF73B" w14:textId="77777777" w:rsidR="00191B7B" w:rsidRPr="00641BAA" w:rsidRDefault="00191B7B" w:rsidP="00191B7B">
      <w:pPr>
        <w:ind w:firstLine="420"/>
        <w:rPr>
          <w:sz w:val="24"/>
        </w:rPr>
      </w:pPr>
      <w:r w:rsidRPr="00641BAA">
        <w:rPr>
          <w:sz w:val="24"/>
        </w:rPr>
        <w:tab/>
      </w:r>
      <w:proofErr w:type="spellStart"/>
      <w:r w:rsidRPr="00641BAA">
        <w:rPr>
          <w:sz w:val="24"/>
        </w:rPr>
        <w:t>fwrite</w:t>
      </w:r>
      <w:proofErr w:type="spellEnd"/>
      <w:r w:rsidRPr="00641BAA">
        <w:rPr>
          <w:sz w:val="24"/>
        </w:rPr>
        <w:t>(&amp;</w:t>
      </w:r>
      <w:proofErr w:type="spellStart"/>
      <w:r w:rsidRPr="00641BAA">
        <w:rPr>
          <w:sz w:val="24"/>
        </w:rPr>
        <w:t>b,sizeof</w:t>
      </w:r>
      <w:proofErr w:type="spellEnd"/>
      <w:r w:rsidRPr="00641BAA">
        <w:rPr>
          <w:sz w:val="24"/>
        </w:rPr>
        <w:t xml:space="preserve">(short),1,fp1);   </w:t>
      </w:r>
    </w:p>
    <w:p w14:paraId="6B3587FE" w14:textId="77777777" w:rsidR="00191B7B" w:rsidRPr="00641BAA" w:rsidRDefault="00191B7B" w:rsidP="00191B7B">
      <w:pPr>
        <w:ind w:firstLine="420"/>
        <w:rPr>
          <w:sz w:val="24"/>
        </w:rPr>
      </w:pPr>
      <w:r w:rsidRPr="00641BAA">
        <w:rPr>
          <w:sz w:val="24"/>
        </w:rPr>
        <w:tab/>
      </w:r>
      <w:proofErr w:type="spellStart"/>
      <w:r w:rsidRPr="00641BAA">
        <w:rPr>
          <w:sz w:val="24"/>
        </w:rPr>
        <w:t>fprintf</w:t>
      </w:r>
      <w:proofErr w:type="spellEnd"/>
      <w:r w:rsidRPr="00641BAA">
        <w:rPr>
          <w:sz w:val="24"/>
        </w:rPr>
        <w:t>(fp2,"%hx %</w:t>
      </w:r>
      <w:proofErr w:type="spellStart"/>
      <w:r w:rsidRPr="00641BAA">
        <w:rPr>
          <w:sz w:val="24"/>
        </w:rPr>
        <w:t>hx</w:t>
      </w:r>
      <w:proofErr w:type="spellEnd"/>
      <w:r w:rsidRPr="00641BAA">
        <w:rPr>
          <w:sz w:val="24"/>
        </w:rPr>
        <w:t>",</w:t>
      </w:r>
      <w:proofErr w:type="spellStart"/>
      <w:r w:rsidRPr="00641BAA">
        <w:rPr>
          <w:sz w:val="24"/>
        </w:rPr>
        <w:t>a,b</w:t>
      </w:r>
      <w:proofErr w:type="spellEnd"/>
      <w:r w:rsidRPr="00641BAA">
        <w:rPr>
          <w:sz w:val="24"/>
        </w:rPr>
        <w:t xml:space="preserve">); </w:t>
      </w:r>
    </w:p>
    <w:p w14:paraId="7FAF1B53" w14:textId="77777777" w:rsidR="00191B7B" w:rsidRPr="00641BAA" w:rsidRDefault="00191B7B" w:rsidP="00191B7B">
      <w:pPr>
        <w:ind w:firstLine="420"/>
        <w:rPr>
          <w:sz w:val="24"/>
        </w:rPr>
      </w:pPr>
    </w:p>
    <w:p w14:paraId="7BB82953" w14:textId="77777777" w:rsidR="00191B7B" w:rsidRPr="00641BAA" w:rsidRDefault="00191B7B" w:rsidP="00191B7B">
      <w:pPr>
        <w:ind w:firstLine="420"/>
        <w:rPr>
          <w:sz w:val="24"/>
        </w:rPr>
      </w:pPr>
      <w:r w:rsidRPr="00641BAA">
        <w:rPr>
          <w:sz w:val="24"/>
        </w:rPr>
        <w:t xml:space="preserve">    rewind(fp1); rewind(fp2);</w:t>
      </w:r>
    </w:p>
    <w:p w14:paraId="63163DD3" w14:textId="77777777" w:rsidR="00191B7B" w:rsidRPr="00641BAA" w:rsidRDefault="00191B7B" w:rsidP="00191B7B">
      <w:pPr>
        <w:ind w:firstLine="420"/>
        <w:rPr>
          <w:sz w:val="24"/>
        </w:rPr>
      </w:pPr>
      <w:r w:rsidRPr="00641BAA">
        <w:rPr>
          <w:sz w:val="24"/>
        </w:rPr>
        <w:tab/>
        <w:t>while((</w:t>
      </w:r>
      <w:proofErr w:type="spellStart"/>
      <w:r w:rsidRPr="00641BAA">
        <w:rPr>
          <w:sz w:val="24"/>
        </w:rPr>
        <w:t>ch</w:t>
      </w:r>
      <w:proofErr w:type="spellEnd"/>
      <w:r w:rsidRPr="00641BAA">
        <w:rPr>
          <w:sz w:val="24"/>
        </w:rPr>
        <w:t xml:space="preserve"> = </w:t>
      </w:r>
      <w:proofErr w:type="spellStart"/>
      <w:r w:rsidRPr="00641BAA">
        <w:rPr>
          <w:sz w:val="24"/>
        </w:rPr>
        <w:t>fgetc</w:t>
      </w:r>
      <w:proofErr w:type="spellEnd"/>
      <w:r w:rsidRPr="00641BAA">
        <w:rPr>
          <w:sz w:val="24"/>
        </w:rPr>
        <w:t xml:space="preserve">(fp1)) != EOF) </w:t>
      </w:r>
    </w:p>
    <w:p w14:paraId="674EBE69" w14:textId="77777777" w:rsidR="00191B7B" w:rsidRPr="00641BAA" w:rsidRDefault="00191B7B" w:rsidP="00191B7B">
      <w:pPr>
        <w:ind w:firstLine="420"/>
        <w:rPr>
          <w:sz w:val="24"/>
        </w:rPr>
      </w:pPr>
      <w:r w:rsidRPr="00641BAA">
        <w:rPr>
          <w:sz w:val="24"/>
        </w:rPr>
        <w:tab/>
      </w:r>
      <w:r w:rsidRPr="00641BAA">
        <w:rPr>
          <w:sz w:val="24"/>
        </w:rPr>
        <w:tab/>
      </w:r>
      <w:proofErr w:type="spellStart"/>
      <w:r w:rsidRPr="00641BAA">
        <w:rPr>
          <w:sz w:val="24"/>
        </w:rPr>
        <w:t>putchar</w:t>
      </w:r>
      <w:proofErr w:type="spellEnd"/>
      <w:r w:rsidRPr="00641BAA">
        <w:rPr>
          <w:sz w:val="24"/>
        </w:rPr>
        <w:t>(</w:t>
      </w:r>
      <w:proofErr w:type="spellStart"/>
      <w:r w:rsidRPr="00641BAA">
        <w:rPr>
          <w:sz w:val="24"/>
        </w:rPr>
        <w:t>ch</w:t>
      </w:r>
      <w:proofErr w:type="spellEnd"/>
      <w:r w:rsidRPr="00641BAA">
        <w:rPr>
          <w:sz w:val="24"/>
        </w:rPr>
        <w:t>);</w:t>
      </w:r>
    </w:p>
    <w:p w14:paraId="52EBBE86" w14:textId="77777777" w:rsidR="00191B7B" w:rsidRPr="00641BAA" w:rsidRDefault="00191B7B" w:rsidP="00191B7B">
      <w:pPr>
        <w:ind w:firstLine="420"/>
        <w:rPr>
          <w:sz w:val="24"/>
        </w:rPr>
      </w:pPr>
      <w:r w:rsidRPr="00641BAA">
        <w:rPr>
          <w:sz w:val="24"/>
        </w:rPr>
        <w:tab/>
      </w:r>
      <w:proofErr w:type="spellStart"/>
      <w:r w:rsidRPr="00641BAA">
        <w:rPr>
          <w:sz w:val="24"/>
        </w:rPr>
        <w:t>putchar</w:t>
      </w:r>
      <w:proofErr w:type="spellEnd"/>
      <w:r w:rsidRPr="00641BAA">
        <w:rPr>
          <w:sz w:val="24"/>
        </w:rPr>
        <w:t>('\n');</w:t>
      </w:r>
    </w:p>
    <w:p w14:paraId="38F9089A" w14:textId="77777777" w:rsidR="00191B7B" w:rsidRPr="00641BAA" w:rsidRDefault="00191B7B" w:rsidP="00191B7B">
      <w:pPr>
        <w:ind w:firstLine="420"/>
        <w:rPr>
          <w:sz w:val="24"/>
        </w:rPr>
      </w:pPr>
      <w:r w:rsidRPr="00641BAA">
        <w:rPr>
          <w:sz w:val="24"/>
        </w:rPr>
        <w:tab/>
      </w:r>
    </w:p>
    <w:p w14:paraId="44CBC154" w14:textId="77777777" w:rsidR="00191B7B" w:rsidRPr="00641BAA" w:rsidRDefault="00191B7B" w:rsidP="00191B7B">
      <w:pPr>
        <w:ind w:firstLine="420"/>
        <w:rPr>
          <w:sz w:val="24"/>
        </w:rPr>
      </w:pPr>
      <w:r w:rsidRPr="00641BAA">
        <w:rPr>
          <w:sz w:val="24"/>
        </w:rPr>
        <w:tab/>
        <w:t>while((</w:t>
      </w:r>
      <w:proofErr w:type="spellStart"/>
      <w:r w:rsidRPr="00641BAA">
        <w:rPr>
          <w:sz w:val="24"/>
        </w:rPr>
        <w:t>ch</w:t>
      </w:r>
      <w:proofErr w:type="spellEnd"/>
      <w:r w:rsidRPr="00641BAA">
        <w:rPr>
          <w:sz w:val="24"/>
        </w:rPr>
        <w:t xml:space="preserve"> = </w:t>
      </w:r>
      <w:proofErr w:type="spellStart"/>
      <w:r w:rsidRPr="00641BAA">
        <w:rPr>
          <w:sz w:val="24"/>
        </w:rPr>
        <w:t>fgetc</w:t>
      </w:r>
      <w:proofErr w:type="spellEnd"/>
      <w:r w:rsidRPr="00641BAA">
        <w:rPr>
          <w:sz w:val="24"/>
        </w:rPr>
        <w:t xml:space="preserve">(fp2)) != EOF) </w:t>
      </w:r>
    </w:p>
    <w:p w14:paraId="57C494FF" w14:textId="77777777" w:rsidR="00191B7B" w:rsidRPr="00641BAA" w:rsidRDefault="00191B7B" w:rsidP="00191B7B">
      <w:pPr>
        <w:ind w:firstLine="420"/>
        <w:rPr>
          <w:sz w:val="24"/>
        </w:rPr>
      </w:pPr>
      <w:r w:rsidRPr="00641BAA">
        <w:rPr>
          <w:sz w:val="24"/>
        </w:rPr>
        <w:tab/>
      </w:r>
      <w:r w:rsidRPr="00641BAA">
        <w:rPr>
          <w:sz w:val="24"/>
        </w:rPr>
        <w:tab/>
      </w:r>
      <w:proofErr w:type="spellStart"/>
      <w:r w:rsidRPr="00641BAA">
        <w:rPr>
          <w:sz w:val="24"/>
        </w:rPr>
        <w:t>putchar</w:t>
      </w:r>
      <w:proofErr w:type="spellEnd"/>
      <w:r w:rsidRPr="00641BAA">
        <w:rPr>
          <w:sz w:val="24"/>
        </w:rPr>
        <w:t>(</w:t>
      </w:r>
      <w:proofErr w:type="spellStart"/>
      <w:r w:rsidRPr="00641BAA">
        <w:rPr>
          <w:sz w:val="24"/>
        </w:rPr>
        <w:t>ch</w:t>
      </w:r>
      <w:proofErr w:type="spellEnd"/>
      <w:r w:rsidRPr="00641BAA">
        <w:rPr>
          <w:sz w:val="24"/>
        </w:rPr>
        <w:t>);</w:t>
      </w:r>
    </w:p>
    <w:p w14:paraId="2B94E08A" w14:textId="77777777" w:rsidR="00191B7B" w:rsidRPr="00641BAA" w:rsidRDefault="00191B7B" w:rsidP="00191B7B">
      <w:pPr>
        <w:ind w:firstLine="420"/>
        <w:rPr>
          <w:sz w:val="24"/>
        </w:rPr>
      </w:pPr>
      <w:r w:rsidRPr="00641BAA">
        <w:rPr>
          <w:sz w:val="24"/>
        </w:rPr>
        <w:tab/>
      </w:r>
      <w:proofErr w:type="spellStart"/>
      <w:r w:rsidRPr="00641BAA">
        <w:rPr>
          <w:sz w:val="24"/>
        </w:rPr>
        <w:t>putchar</w:t>
      </w:r>
      <w:proofErr w:type="spellEnd"/>
      <w:r w:rsidRPr="00641BAA">
        <w:rPr>
          <w:sz w:val="24"/>
        </w:rPr>
        <w:t>('\n');</w:t>
      </w:r>
    </w:p>
    <w:p w14:paraId="0976E92D" w14:textId="77777777" w:rsidR="00191B7B" w:rsidRPr="00641BAA" w:rsidRDefault="00191B7B" w:rsidP="00191B7B">
      <w:pPr>
        <w:ind w:firstLine="420"/>
        <w:rPr>
          <w:sz w:val="24"/>
        </w:rPr>
      </w:pPr>
    </w:p>
    <w:p w14:paraId="31DC0B10" w14:textId="77777777" w:rsidR="00191B7B" w:rsidRPr="00641BAA" w:rsidRDefault="00191B7B" w:rsidP="00191B7B">
      <w:pPr>
        <w:ind w:firstLine="420"/>
        <w:rPr>
          <w:sz w:val="24"/>
        </w:rPr>
      </w:pPr>
      <w:r w:rsidRPr="00641BAA">
        <w:rPr>
          <w:sz w:val="24"/>
        </w:rPr>
        <w:tab/>
      </w:r>
      <w:proofErr w:type="spellStart"/>
      <w:r w:rsidRPr="00641BAA">
        <w:rPr>
          <w:sz w:val="24"/>
        </w:rPr>
        <w:t>fclose</w:t>
      </w:r>
      <w:proofErr w:type="spellEnd"/>
      <w:r w:rsidRPr="00641BAA">
        <w:rPr>
          <w:sz w:val="24"/>
        </w:rPr>
        <w:t>(fp1);</w:t>
      </w:r>
    </w:p>
    <w:p w14:paraId="61A122A0" w14:textId="77777777" w:rsidR="00191B7B" w:rsidRPr="00641BAA" w:rsidRDefault="00191B7B" w:rsidP="00191B7B">
      <w:pPr>
        <w:ind w:firstLine="420"/>
        <w:rPr>
          <w:sz w:val="24"/>
        </w:rPr>
      </w:pPr>
      <w:r w:rsidRPr="00641BAA">
        <w:rPr>
          <w:sz w:val="24"/>
        </w:rPr>
        <w:tab/>
      </w:r>
      <w:proofErr w:type="spellStart"/>
      <w:r w:rsidRPr="00641BAA">
        <w:rPr>
          <w:sz w:val="24"/>
        </w:rPr>
        <w:t>fclose</w:t>
      </w:r>
      <w:proofErr w:type="spellEnd"/>
      <w:r w:rsidRPr="00641BAA">
        <w:rPr>
          <w:sz w:val="24"/>
        </w:rPr>
        <w:t>(fp2);</w:t>
      </w:r>
    </w:p>
    <w:p w14:paraId="7DBA4EB4" w14:textId="77777777" w:rsidR="00191B7B" w:rsidRPr="00641BAA" w:rsidRDefault="00191B7B" w:rsidP="00191B7B">
      <w:pPr>
        <w:ind w:firstLine="420"/>
        <w:rPr>
          <w:sz w:val="24"/>
        </w:rPr>
      </w:pPr>
      <w:r w:rsidRPr="00641BAA">
        <w:rPr>
          <w:rFonts w:hint="eastAsia"/>
          <w:sz w:val="24"/>
        </w:rPr>
        <w:t xml:space="preserve"> return 0;</w:t>
      </w:r>
    </w:p>
    <w:p w14:paraId="6F6A55E2" w14:textId="77777777" w:rsidR="00191B7B" w:rsidRPr="00641BAA" w:rsidRDefault="00191B7B" w:rsidP="00191B7B">
      <w:pPr>
        <w:ind w:firstLine="420"/>
        <w:rPr>
          <w:sz w:val="24"/>
        </w:rPr>
      </w:pPr>
      <w:r w:rsidRPr="00641BAA">
        <w:rPr>
          <w:sz w:val="24"/>
        </w:rPr>
        <w:t>}</w:t>
      </w:r>
    </w:p>
    <w:p w14:paraId="5D6DC11A" w14:textId="77777777" w:rsidR="00191B7B" w:rsidRPr="00641BAA" w:rsidRDefault="00191B7B" w:rsidP="00191B7B">
      <w:pPr>
        <w:rPr>
          <w:sz w:val="24"/>
        </w:rPr>
      </w:pPr>
      <w:r>
        <w:rPr>
          <w:rFonts w:hint="eastAsia"/>
          <w:sz w:val="24"/>
        </w:rPr>
        <w:t>（</w:t>
      </w:r>
      <w:r>
        <w:rPr>
          <w:rFonts w:hint="eastAsia"/>
          <w:sz w:val="24"/>
        </w:rPr>
        <w:t>1</w:t>
      </w:r>
      <w:r>
        <w:rPr>
          <w:rFonts w:hint="eastAsia"/>
          <w:sz w:val="24"/>
        </w:rPr>
        <w:t>）</w:t>
      </w:r>
      <w:r w:rsidRPr="00641BAA">
        <w:rPr>
          <w:rFonts w:hint="eastAsia"/>
          <w:sz w:val="24"/>
        </w:rPr>
        <w:t>请思考程序的输出结果，然后通过上机运行来加以验证。</w:t>
      </w:r>
    </w:p>
    <w:p w14:paraId="5695E1FA" w14:textId="77777777" w:rsidR="00191B7B" w:rsidRPr="00641BAA" w:rsidRDefault="00191B7B" w:rsidP="00191B7B">
      <w:pPr>
        <w:ind w:firstLine="420"/>
        <w:rPr>
          <w:sz w:val="24"/>
        </w:rPr>
      </w:pPr>
      <w:r w:rsidRPr="00641BAA">
        <w:rPr>
          <w:sz w:val="24"/>
        </w:rPr>
        <w:t>?%}{</w:t>
      </w:r>
    </w:p>
    <w:p w14:paraId="4F0B245D" w14:textId="77777777" w:rsidR="00191B7B" w:rsidRPr="00641BAA" w:rsidRDefault="00191B7B" w:rsidP="00191B7B">
      <w:pPr>
        <w:ind w:firstLine="420"/>
        <w:rPr>
          <w:sz w:val="24"/>
        </w:rPr>
      </w:pPr>
      <w:r w:rsidRPr="00641BAA">
        <w:rPr>
          <w:sz w:val="24"/>
        </w:rPr>
        <w:t>253f 7b7d</w:t>
      </w:r>
    </w:p>
    <w:p w14:paraId="797ED6E1" w14:textId="77777777" w:rsidR="00191B7B" w:rsidRPr="00641BAA" w:rsidRDefault="00191B7B" w:rsidP="00191B7B">
      <w:pPr>
        <w:rPr>
          <w:sz w:val="24"/>
        </w:rPr>
      </w:pPr>
      <w:r>
        <w:rPr>
          <w:rFonts w:hint="eastAsia"/>
          <w:sz w:val="24"/>
        </w:rPr>
        <w:t>（</w:t>
      </w:r>
      <w:r>
        <w:rPr>
          <w:rFonts w:hint="eastAsia"/>
          <w:sz w:val="24"/>
        </w:rPr>
        <w:t>2</w:t>
      </w:r>
      <w:r>
        <w:rPr>
          <w:rFonts w:hint="eastAsia"/>
          <w:sz w:val="24"/>
        </w:rPr>
        <w:t>）</w:t>
      </w:r>
      <w:r w:rsidRPr="00641BAA">
        <w:rPr>
          <w:rFonts w:hint="eastAsia"/>
          <w:sz w:val="24"/>
        </w:rPr>
        <w:t>将两处</w:t>
      </w:r>
      <w:proofErr w:type="spellStart"/>
      <w:r w:rsidRPr="00641BAA">
        <w:rPr>
          <w:sz w:val="24"/>
        </w:rPr>
        <w:t>sizeof</w:t>
      </w:r>
      <w:proofErr w:type="spellEnd"/>
      <w:r w:rsidRPr="00641BAA">
        <w:rPr>
          <w:sz w:val="24"/>
        </w:rPr>
        <w:t>(short)</w:t>
      </w:r>
      <w:r w:rsidRPr="00641BAA">
        <w:rPr>
          <w:rFonts w:hint="eastAsia"/>
          <w:sz w:val="24"/>
        </w:rPr>
        <w:t>均改为</w:t>
      </w:r>
      <w:proofErr w:type="spellStart"/>
      <w:r w:rsidRPr="00641BAA">
        <w:rPr>
          <w:sz w:val="24"/>
        </w:rPr>
        <w:t>sizeof</w:t>
      </w:r>
      <w:proofErr w:type="spellEnd"/>
      <w:r w:rsidRPr="00641BAA">
        <w:rPr>
          <w:sz w:val="24"/>
        </w:rPr>
        <w:t>(</w:t>
      </w:r>
      <w:r w:rsidRPr="00641BAA">
        <w:rPr>
          <w:rFonts w:hint="eastAsia"/>
          <w:sz w:val="24"/>
        </w:rPr>
        <w:t>char</w:t>
      </w:r>
      <w:r w:rsidRPr="00641BAA">
        <w:rPr>
          <w:sz w:val="24"/>
        </w:rPr>
        <w:t>)</w:t>
      </w:r>
      <w:r w:rsidRPr="00641BAA">
        <w:rPr>
          <w:rFonts w:hint="eastAsia"/>
          <w:sz w:val="24"/>
        </w:rPr>
        <w:t>结果有什么不同，为什么？</w:t>
      </w:r>
    </w:p>
    <w:p w14:paraId="12066070" w14:textId="77777777" w:rsidR="00191B7B" w:rsidRPr="00641BAA" w:rsidRDefault="00191B7B" w:rsidP="00191B7B">
      <w:pPr>
        <w:ind w:firstLine="420"/>
        <w:rPr>
          <w:sz w:val="24"/>
        </w:rPr>
      </w:pPr>
      <w:r w:rsidRPr="00641BAA">
        <w:rPr>
          <w:sz w:val="24"/>
        </w:rPr>
        <w:t>?}</w:t>
      </w:r>
    </w:p>
    <w:p w14:paraId="19AE7558" w14:textId="77777777" w:rsidR="00191B7B" w:rsidRPr="00641BAA" w:rsidRDefault="00191B7B" w:rsidP="00191B7B">
      <w:pPr>
        <w:ind w:firstLine="420"/>
        <w:rPr>
          <w:sz w:val="24"/>
        </w:rPr>
      </w:pPr>
      <w:r w:rsidRPr="00641BAA">
        <w:rPr>
          <w:sz w:val="24"/>
        </w:rPr>
        <w:t>253f 7b7d</w:t>
      </w:r>
    </w:p>
    <w:p w14:paraId="54D85D7A" w14:textId="77777777" w:rsidR="00191B7B" w:rsidRPr="00641BAA" w:rsidRDefault="00191B7B" w:rsidP="00191B7B">
      <w:pPr>
        <w:ind w:firstLine="420"/>
        <w:rPr>
          <w:sz w:val="24"/>
        </w:rPr>
      </w:pPr>
      <w:r w:rsidRPr="00641BAA">
        <w:rPr>
          <w:rFonts w:hint="eastAsia"/>
          <w:sz w:val="24"/>
        </w:rPr>
        <w:lastRenderedPageBreak/>
        <w:t>改为</w:t>
      </w:r>
      <w:proofErr w:type="spellStart"/>
      <w:r w:rsidRPr="00641BAA">
        <w:rPr>
          <w:rFonts w:hint="eastAsia"/>
          <w:sz w:val="24"/>
        </w:rPr>
        <w:t>sizeofL</w:t>
      </w:r>
      <w:proofErr w:type="spellEnd"/>
      <w:r w:rsidRPr="00641BAA">
        <w:rPr>
          <w:rFonts w:hint="eastAsia"/>
          <w:sz w:val="24"/>
        </w:rPr>
        <w:t>（</w:t>
      </w:r>
      <w:r w:rsidRPr="00641BAA">
        <w:rPr>
          <w:rFonts w:hint="eastAsia"/>
          <w:sz w:val="24"/>
        </w:rPr>
        <w:t>char</w:t>
      </w:r>
      <w:r w:rsidRPr="00641BAA">
        <w:rPr>
          <w:rFonts w:hint="eastAsia"/>
          <w:sz w:val="24"/>
        </w:rPr>
        <w:t>）后，在写入</w:t>
      </w:r>
      <w:r w:rsidRPr="00641BAA">
        <w:rPr>
          <w:rFonts w:hint="eastAsia"/>
          <w:sz w:val="24"/>
        </w:rPr>
        <w:t>fp1</w:t>
      </w:r>
      <w:r w:rsidRPr="00641BAA">
        <w:rPr>
          <w:rFonts w:hint="eastAsia"/>
          <w:sz w:val="24"/>
        </w:rPr>
        <w:t>指向的文件时</w:t>
      </w:r>
      <w:r w:rsidRPr="00641BAA">
        <w:rPr>
          <w:rFonts w:hint="eastAsia"/>
          <w:sz w:val="24"/>
        </w:rPr>
        <w:t>a</w:t>
      </w:r>
      <w:r w:rsidRPr="00641BAA">
        <w:rPr>
          <w:sz w:val="24"/>
        </w:rPr>
        <w:t>=0x253f,b=0x7b7d;</w:t>
      </w:r>
      <w:r w:rsidRPr="00641BAA">
        <w:rPr>
          <w:rFonts w:hint="eastAsia"/>
          <w:sz w:val="24"/>
        </w:rPr>
        <w:t>的内容并不会全部写入，只有低字节会写入，所以在后面输出的时候只会有低字节对应的字符，也即是输出变为：？</w:t>
      </w:r>
      <w:r w:rsidRPr="00641BAA">
        <w:rPr>
          <w:rFonts w:hint="eastAsia"/>
          <w:sz w:val="24"/>
        </w:rPr>
        <w:t>}</w:t>
      </w:r>
    </w:p>
    <w:p w14:paraId="0B86E71E" w14:textId="77777777" w:rsidR="00191B7B" w:rsidRPr="00641BAA" w:rsidRDefault="00191B7B" w:rsidP="00191B7B">
      <w:pPr>
        <w:rPr>
          <w:sz w:val="24"/>
        </w:rPr>
      </w:pPr>
      <w:r>
        <w:rPr>
          <w:rFonts w:hint="eastAsia"/>
          <w:sz w:val="24"/>
        </w:rPr>
        <w:t>（</w:t>
      </w:r>
      <w:r>
        <w:rPr>
          <w:rFonts w:hint="eastAsia"/>
          <w:sz w:val="24"/>
        </w:rPr>
        <w:t>3</w:t>
      </w:r>
      <w:r>
        <w:rPr>
          <w:rFonts w:hint="eastAsia"/>
          <w:sz w:val="24"/>
        </w:rPr>
        <w:t>）</w:t>
      </w:r>
      <w:r w:rsidRPr="00641BAA">
        <w:rPr>
          <w:rFonts w:hint="eastAsia"/>
          <w:sz w:val="24"/>
        </w:rPr>
        <w:t>将</w:t>
      </w:r>
      <w:proofErr w:type="spellStart"/>
      <w:r w:rsidRPr="00641BAA">
        <w:rPr>
          <w:sz w:val="24"/>
        </w:rPr>
        <w:t>fprintf</w:t>
      </w:r>
      <w:proofErr w:type="spellEnd"/>
      <w:r w:rsidRPr="00641BAA">
        <w:rPr>
          <w:sz w:val="24"/>
        </w:rPr>
        <w:t>(fp2,"%hx %</w:t>
      </w:r>
      <w:proofErr w:type="spellStart"/>
      <w:r w:rsidRPr="00641BAA">
        <w:rPr>
          <w:sz w:val="24"/>
        </w:rPr>
        <w:t>hx</w:t>
      </w:r>
      <w:proofErr w:type="spellEnd"/>
      <w:r w:rsidRPr="00641BAA">
        <w:rPr>
          <w:sz w:val="24"/>
        </w:rPr>
        <w:t>",</w:t>
      </w:r>
      <w:proofErr w:type="spellStart"/>
      <w:r w:rsidRPr="00641BAA">
        <w:rPr>
          <w:sz w:val="24"/>
        </w:rPr>
        <w:t>a,b</w:t>
      </w:r>
      <w:proofErr w:type="spellEnd"/>
      <w:r w:rsidRPr="00641BAA">
        <w:rPr>
          <w:sz w:val="24"/>
        </w:rPr>
        <w:t>)</w:t>
      </w:r>
      <w:r w:rsidRPr="00641BAA">
        <w:rPr>
          <w:rFonts w:hint="eastAsia"/>
          <w:sz w:val="24"/>
        </w:rPr>
        <w:t xml:space="preserve"> </w:t>
      </w:r>
      <w:r w:rsidRPr="00641BAA">
        <w:rPr>
          <w:rFonts w:hint="eastAsia"/>
          <w:sz w:val="24"/>
        </w:rPr>
        <w:t>改为</w:t>
      </w:r>
      <w:r w:rsidRPr="00641BAA">
        <w:rPr>
          <w:rFonts w:hint="eastAsia"/>
          <w:sz w:val="24"/>
        </w:rPr>
        <w:t xml:space="preserve"> </w:t>
      </w:r>
      <w:proofErr w:type="spellStart"/>
      <w:r w:rsidRPr="00641BAA">
        <w:rPr>
          <w:sz w:val="24"/>
        </w:rPr>
        <w:t>fprintf</w:t>
      </w:r>
      <w:proofErr w:type="spellEnd"/>
      <w:r w:rsidRPr="00641BAA">
        <w:rPr>
          <w:sz w:val="24"/>
        </w:rPr>
        <w:t>(fp2,"%</w:t>
      </w:r>
      <w:r w:rsidRPr="00641BAA">
        <w:rPr>
          <w:rFonts w:hint="eastAsia"/>
          <w:sz w:val="24"/>
        </w:rPr>
        <w:t>d</w:t>
      </w:r>
      <w:r w:rsidRPr="00641BAA">
        <w:rPr>
          <w:sz w:val="24"/>
        </w:rPr>
        <w:t xml:space="preserve"> %</w:t>
      </w:r>
      <w:r w:rsidRPr="00641BAA">
        <w:rPr>
          <w:rFonts w:hint="eastAsia"/>
          <w:sz w:val="24"/>
        </w:rPr>
        <w:t>d</w:t>
      </w:r>
      <w:r w:rsidRPr="00641BAA">
        <w:rPr>
          <w:sz w:val="24"/>
        </w:rPr>
        <w:t>",</w:t>
      </w:r>
      <w:proofErr w:type="spellStart"/>
      <w:r w:rsidRPr="00641BAA">
        <w:rPr>
          <w:sz w:val="24"/>
        </w:rPr>
        <w:t>a,b</w:t>
      </w:r>
      <w:proofErr w:type="spellEnd"/>
      <w:r w:rsidRPr="00641BAA">
        <w:rPr>
          <w:sz w:val="24"/>
        </w:rPr>
        <w:t>)</w:t>
      </w:r>
      <w:r w:rsidRPr="00641BAA">
        <w:rPr>
          <w:rFonts w:hint="eastAsia"/>
          <w:sz w:val="24"/>
        </w:rPr>
        <w:t>结果有什么不同。</w:t>
      </w:r>
    </w:p>
    <w:p w14:paraId="515D1C8D" w14:textId="77777777" w:rsidR="00191B7B" w:rsidRPr="002B4F43" w:rsidRDefault="00191B7B" w:rsidP="00191B7B">
      <w:pPr>
        <w:ind w:firstLine="420"/>
        <w:rPr>
          <w:sz w:val="24"/>
        </w:rPr>
      </w:pPr>
      <w:r w:rsidRPr="00641BAA">
        <w:rPr>
          <w:rFonts w:hint="eastAsia"/>
          <w:sz w:val="24"/>
        </w:rPr>
        <w:t>将转换说明改为</w:t>
      </w:r>
      <w:r w:rsidRPr="00641BAA">
        <w:rPr>
          <w:rFonts w:hint="eastAsia"/>
          <w:sz w:val="24"/>
        </w:rPr>
        <w:t>%d</w:t>
      </w:r>
      <w:r w:rsidRPr="00641BAA">
        <w:rPr>
          <w:rFonts w:hint="eastAsia"/>
          <w:sz w:val="24"/>
        </w:rPr>
        <w:t>之后，意味着输出时按照十进制的数字格式输出，所以输出会变为</w:t>
      </w:r>
      <w:r w:rsidRPr="00641BAA">
        <w:rPr>
          <w:rFonts w:hint="eastAsia"/>
          <w:sz w:val="24"/>
        </w:rPr>
        <w:t>a</w:t>
      </w:r>
      <w:r w:rsidRPr="00641BAA">
        <w:rPr>
          <w:rFonts w:hint="eastAsia"/>
          <w:sz w:val="24"/>
        </w:rPr>
        <w:t>和</w:t>
      </w:r>
      <w:r w:rsidRPr="00641BAA">
        <w:rPr>
          <w:rFonts w:hint="eastAsia"/>
          <w:sz w:val="24"/>
        </w:rPr>
        <w:t>b</w:t>
      </w:r>
      <w:r w:rsidRPr="00641BAA">
        <w:rPr>
          <w:rFonts w:hint="eastAsia"/>
          <w:sz w:val="24"/>
        </w:rPr>
        <w:t>的十进制数字。即</w:t>
      </w:r>
      <w:r w:rsidRPr="00641BAA">
        <w:rPr>
          <w:rFonts w:hint="eastAsia"/>
          <w:sz w:val="24"/>
        </w:rPr>
        <w:t xml:space="preserve"> 9535</w:t>
      </w:r>
      <w:r w:rsidRPr="00641BAA">
        <w:rPr>
          <w:sz w:val="24"/>
        </w:rPr>
        <w:t xml:space="preserve"> </w:t>
      </w:r>
      <w:r w:rsidRPr="00641BAA">
        <w:rPr>
          <w:rFonts w:hint="eastAsia"/>
          <w:sz w:val="24"/>
        </w:rPr>
        <w:t>31613</w:t>
      </w:r>
    </w:p>
    <w:p w14:paraId="7C1D1EF7" w14:textId="77777777" w:rsidR="00191B7B" w:rsidRPr="00885843" w:rsidRDefault="00191B7B" w:rsidP="00191B7B">
      <w:pPr>
        <w:snapToGrid w:val="0"/>
        <w:spacing w:afterLines="25" w:after="78" w:line="360" w:lineRule="auto"/>
        <w:rPr>
          <w:b/>
          <w:sz w:val="24"/>
        </w:rPr>
      </w:pPr>
      <w:r>
        <w:rPr>
          <w:rFonts w:hint="eastAsia"/>
          <w:b/>
          <w:sz w:val="24"/>
        </w:rPr>
        <w:t>8</w:t>
      </w:r>
      <w:r w:rsidRPr="00885843">
        <w:rPr>
          <w:b/>
          <w:sz w:val="24"/>
        </w:rPr>
        <w:t xml:space="preserve">.2.2 </w:t>
      </w:r>
      <w:r w:rsidRPr="0000402E">
        <w:rPr>
          <w:rFonts w:hAnsi="宋体" w:hint="eastAsia"/>
          <w:b/>
          <w:sz w:val="24"/>
        </w:rPr>
        <w:t>源程序修改替换题</w:t>
      </w:r>
    </w:p>
    <w:p w14:paraId="0439F075" w14:textId="77777777" w:rsidR="00191B7B" w:rsidRPr="00641BAA" w:rsidRDefault="00191B7B" w:rsidP="00191B7B">
      <w:pPr>
        <w:ind w:firstLine="420"/>
        <w:rPr>
          <w:sz w:val="24"/>
        </w:rPr>
      </w:pPr>
      <w:r w:rsidRPr="00641BAA">
        <w:rPr>
          <w:rFonts w:hint="eastAsia"/>
          <w:sz w:val="24"/>
        </w:rPr>
        <w:t>将指定的文本文件内容在屏幕上显示出来，命令行的格式为：</w:t>
      </w:r>
    </w:p>
    <w:p w14:paraId="3DCA5C65" w14:textId="77777777" w:rsidR="00191B7B" w:rsidRPr="00641BAA" w:rsidRDefault="00191B7B" w:rsidP="00191B7B">
      <w:pPr>
        <w:ind w:firstLineChars="550" w:firstLine="1320"/>
        <w:rPr>
          <w:sz w:val="24"/>
        </w:rPr>
      </w:pPr>
      <w:r w:rsidRPr="00641BAA">
        <w:rPr>
          <w:rFonts w:hint="eastAsia"/>
          <w:sz w:val="24"/>
        </w:rPr>
        <w:t>type   filename</w:t>
      </w:r>
    </w:p>
    <w:p w14:paraId="174768C2" w14:textId="77777777" w:rsidR="00191B7B" w:rsidRPr="00641BAA" w:rsidRDefault="00191B7B" w:rsidP="00191B7B">
      <w:pPr>
        <w:pStyle w:val="af6"/>
        <w:numPr>
          <w:ilvl w:val="0"/>
          <w:numId w:val="14"/>
        </w:numPr>
        <w:spacing w:line="360" w:lineRule="auto"/>
        <w:ind w:firstLineChars="0"/>
        <w:rPr>
          <w:sz w:val="24"/>
        </w:rPr>
      </w:pPr>
      <w:r w:rsidRPr="00641BAA">
        <w:rPr>
          <w:rFonts w:hint="eastAsia"/>
          <w:sz w:val="24"/>
        </w:rPr>
        <w:t>源程序中存在什么样的逻辑错误（先观察执行结果）？对程序进行修改、调试，使之能够正确完成指定任务。</w:t>
      </w:r>
    </w:p>
    <w:p w14:paraId="298A9AB1" w14:textId="77777777" w:rsidR="00191B7B" w:rsidRPr="00641BAA" w:rsidRDefault="00191B7B" w:rsidP="00191B7B">
      <w:pPr>
        <w:rPr>
          <w:sz w:val="24"/>
        </w:rPr>
      </w:pPr>
      <w:r w:rsidRPr="00641BAA">
        <w:rPr>
          <w:sz w:val="24"/>
        </w:rPr>
        <w:t>#include&lt;stdio.h&gt;</w:t>
      </w:r>
    </w:p>
    <w:p w14:paraId="455D4554" w14:textId="77777777" w:rsidR="00191B7B" w:rsidRPr="00641BAA" w:rsidRDefault="00191B7B" w:rsidP="00191B7B">
      <w:pPr>
        <w:pStyle w:val="af6"/>
        <w:ind w:left="420" w:firstLineChars="0" w:firstLine="0"/>
        <w:rPr>
          <w:sz w:val="24"/>
        </w:rPr>
      </w:pPr>
      <w:r w:rsidRPr="00641BAA">
        <w:rPr>
          <w:sz w:val="24"/>
        </w:rPr>
        <w:t>#include&lt;stdlib.h&gt;</w:t>
      </w:r>
    </w:p>
    <w:p w14:paraId="263976DE" w14:textId="77777777" w:rsidR="00191B7B" w:rsidRPr="00641BAA" w:rsidRDefault="00191B7B" w:rsidP="00191B7B">
      <w:pPr>
        <w:pStyle w:val="af6"/>
        <w:ind w:left="420" w:firstLineChars="0" w:firstLine="0"/>
        <w:rPr>
          <w:sz w:val="24"/>
        </w:rPr>
      </w:pPr>
      <w:r w:rsidRPr="00641BAA">
        <w:rPr>
          <w:rFonts w:hint="eastAsia"/>
          <w:sz w:val="24"/>
        </w:rPr>
        <w:t>int</w:t>
      </w:r>
      <w:r w:rsidRPr="00641BAA">
        <w:rPr>
          <w:sz w:val="24"/>
        </w:rPr>
        <w:t xml:space="preserve"> main(int </w:t>
      </w:r>
      <w:proofErr w:type="spellStart"/>
      <w:r w:rsidRPr="00641BAA">
        <w:rPr>
          <w:sz w:val="24"/>
        </w:rPr>
        <w:t>argc</w:t>
      </w:r>
      <w:proofErr w:type="spellEnd"/>
      <w:r w:rsidRPr="00641BAA">
        <w:rPr>
          <w:sz w:val="24"/>
        </w:rPr>
        <w:t xml:space="preserve">, char* </w:t>
      </w:r>
      <w:proofErr w:type="spellStart"/>
      <w:r w:rsidRPr="00641BAA">
        <w:rPr>
          <w:sz w:val="24"/>
        </w:rPr>
        <w:t>argv</w:t>
      </w:r>
      <w:proofErr w:type="spellEnd"/>
      <w:r w:rsidRPr="00641BAA">
        <w:rPr>
          <w:sz w:val="24"/>
        </w:rPr>
        <w:t>[])</w:t>
      </w:r>
    </w:p>
    <w:p w14:paraId="0591E3D7" w14:textId="77777777" w:rsidR="00191B7B" w:rsidRPr="00641BAA" w:rsidRDefault="00191B7B" w:rsidP="00191B7B">
      <w:pPr>
        <w:pStyle w:val="af6"/>
        <w:ind w:left="420" w:firstLineChars="0" w:firstLine="0"/>
        <w:rPr>
          <w:sz w:val="24"/>
        </w:rPr>
      </w:pPr>
      <w:r w:rsidRPr="00641BAA">
        <w:rPr>
          <w:sz w:val="24"/>
        </w:rPr>
        <w:t>{</w:t>
      </w:r>
    </w:p>
    <w:p w14:paraId="48DE63A1" w14:textId="77777777" w:rsidR="00191B7B" w:rsidRPr="00641BAA" w:rsidRDefault="00191B7B" w:rsidP="00191B7B">
      <w:pPr>
        <w:pStyle w:val="af6"/>
        <w:ind w:left="420" w:firstLineChars="0" w:firstLine="0"/>
        <w:rPr>
          <w:sz w:val="24"/>
        </w:rPr>
      </w:pPr>
      <w:r w:rsidRPr="00641BAA">
        <w:rPr>
          <w:sz w:val="24"/>
        </w:rPr>
        <w:tab/>
        <w:t xml:space="preserve">char </w:t>
      </w:r>
      <w:proofErr w:type="spellStart"/>
      <w:r w:rsidRPr="00641BAA">
        <w:rPr>
          <w:sz w:val="24"/>
        </w:rPr>
        <w:t>ch</w:t>
      </w:r>
      <w:proofErr w:type="spellEnd"/>
      <w:r w:rsidRPr="00641BAA">
        <w:rPr>
          <w:sz w:val="24"/>
        </w:rPr>
        <w:t>;</w:t>
      </w:r>
    </w:p>
    <w:p w14:paraId="16A0FDFE" w14:textId="77777777" w:rsidR="00191B7B" w:rsidRPr="00641BAA" w:rsidRDefault="00191B7B" w:rsidP="00191B7B">
      <w:pPr>
        <w:pStyle w:val="af6"/>
        <w:ind w:left="420" w:firstLineChars="0" w:firstLine="0"/>
        <w:rPr>
          <w:sz w:val="24"/>
        </w:rPr>
      </w:pPr>
      <w:r w:rsidRPr="00641BAA">
        <w:rPr>
          <w:sz w:val="24"/>
        </w:rPr>
        <w:tab/>
        <w:t>FILE *</w:t>
      </w:r>
      <w:proofErr w:type="spellStart"/>
      <w:r w:rsidRPr="00641BAA">
        <w:rPr>
          <w:sz w:val="24"/>
        </w:rPr>
        <w:t>fp</w:t>
      </w:r>
      <w:proofErr w:type="spellEnd"/>
      <w:r w:rsidRPr="00641BAA">
        <w:rPr>
          <w:sz w:val="24"/>
        </w:rPr>
        <w:t>;</w:t>
      </w:r>
    </w:p>
    <w:p w14:paraId="393CBF55" w14:textId="77777777" w:rsidR="00191B7B" w:rsidRPr="00641BAA" w:rsidRDefault="00191B7B" w:rsidP="00191B7B">
      <w:pPr>
        <w:pStyle w:val="af6"/>
        <w:ind w:left="420" w:firstLineChars="0" w:firstLine="0"/>
        <w:rPr>
          <w:sz w:val="24"/>
        </w:rPr>
      </w:pPr>
      <w:r w:rsidRPr="00641BAA">
        <w:rPr>
          <w:sz w:val="24"/>
        </w:rPr>
        <w:tab/>
        <w:t>if(</w:t>
      </w:r>
      <w:proofErr w:type="spellStart"/>
      <w:r w:rsidRPr="00641BAA">
        <w:rPr>
          <w:sz w:val="24"/>
        </w:rPr>
        <w:t>argc</w:t>
      </w:r>
      <w:proofErr w:type="spellEnd"/>
      <w:r w:rsidRPr="00641BAA">
        <w:rPr>
          <w:sz w:val="24"/>
        </w:rPr>
        <w:t>!=2){</w:t>
      </w:r>
    </w:p>
    <w:p w14:paraId="6A84F359" w14:textId="77777777" w:rsidR="00191B7B" w:rsidRPr="00641BAA" w:rsidRDefault="00191B7B" w:rsidP="00191B7B">
      <w:pPr>
        <w:pStyle w:val="af6"/>
        <w:ind w:left="420" w:firstLineChars="0" w:firstLine="0"/>
        <w:rPr>
          <w:sz w:val="24"/>
        </w:rPr>
      </w:pPr>
      <w:r w:rsidRPr="00641BAA">
        <w:rPr>
          <w:sz w:val="24"/>
        </w:rPr>
        <w:tab/>
      </w:r>
      <w:r w:rsidRPr="00641BAA">
        <w:rPr>
          <w:sz w:val="24"/>
        </w:rPr>
        <w:tab/>
      </w:r>
      <w:proofErr w:type="spellStart"/>
      <w:r w:rsidRPr="00641BAA">
        <w:rPr>
          <w:sz w:val="24"/>
        </w:rPr>
        <w:t>printf</w:t>
      </w:r>
      <w:proofErr w:type="spellEnd"/>
      <w:r w:rsidRPr="00641BAA">
        <w:rPr>
          <w:sz w:val="24"/>
        </w:rPr>
        <w:t>("Arguments error!\n");</w:t>
      </w:r>
    </w:p>
    <w:p w14:paraId="09788483" w14:textId="77777777" w:rsidR="00191B7B" w:rsidRPr="00641BAA" w:rsidRDefault="00191B7B" w:rsidP="00191B7B">
      <w:pPr>
        <w:pStyle w:val="af6"/>
        <w:ind w:left="420" w:firstLineChars="0" w:firstLine="0"/>
        <w:rPr>
          <w:sz w:val="24"/>
        </w:rPr>
      </w:pPr>
      <w:r w:rsidRPr="00641BAA">
        <w:rPr>
          <w:sz w:val="24"/>
        </w:rPr>
        <w:tab/>
      </w:r>
      <w:r w:rsidRPr="00641BAA">
        <w:rPr>
          <w:sz w:val="24"/>
        </w:rPr>
        <w:tab/>
        <w:t>exit(-1);</w:t>
      </w:r>
    </w:p>
    <w:p w14:paraId="6F804DA2" w14:textId="77777777" w:rsidR="00191B7B" w:rsidRPr="00641BAA" w:rsidRDefault="00191B7B" w:rsidP="00191B7B">
      <w:pPr>
        <w:pStyle w:val="af6"/>
        <w:ind w:left="420" w:firstLineChars="0" w:firstLine="0"/>
        <w:rPr>
          <w:sz w:val="24"/>
        </w:rPr>
      </w:pPr>
      <w:r w:rsidRPr="00641BAA">
        <w:rPr>
          <w:sz w:val="24"/>
        </w:rPr>
        <w:tab/>
        <w:t>}</w:t>
      </w:r>
    </w:p>
    <w:p w14:paraId="282F3AF6" w14:textId="77777777" w:rsidR="00191B7B" w:rsidRPr="00641BAA" w:rsidRDefault="00191B7B" w:rsidP="00191B7B">
      <w:pPr>
        <w:pStyle w:val="af6"/>
        <w:ind w:left="420" w:firstLineChars="0" w:firstLine="0"/>
        <w:rPr>
          <w:sz w:val="24"/>
        </w:rPr>
      </w:pPr>
      <w:r w:rsidRPr="00641BAA">
        <w:rPr>
          <w:rFonts w:hint="eastAsia"/>
          <w:sz w:val="24"/>
        </w:rPr>
        <w:tab/>
        <w:t>if((</w:t>
      </w:r>
      <w:proofErr w:type="spellStart"/>
      <w:r w:rsidRPr="00641BAA">
        <w:rPr>
          <w:rFonts w:hint="eastAsia"/>
          <w:sz w:val="24"/>
        </w:rPr>
        <w:t>fp</w:t>
      </w:r>
      <w:proofErr w:type="spellEnd"/>
      <w:r w:rsidRPr="00641BAA">
        <w:rPr>
          <w:rFonts w:hint="eastAsia"/>
          <w:sz w:val="24"/>
        </w:rPr>
        <w:t>=</w:t>
      </w:r>
      <w:proofErr w:type="spellStart"/>
      <w:r w:rsidRPr="00641BAA">
        <w:rPr>
          <w:rFonts w:hint="eastAsia"/>
          <w:sz w:val="24"/>
        </w:rPr>
        <w:t>fopen</w:t>
      </w:r>
      <w:proofErr w:type="spellEnd"/>
      <w:r w:rsidRPr="00641BAA">
        <w:rPr>
          <w:rFonts w:hint="eastAsia"/>
          <w:sz w:val="24"/>
        </w:rPr>
        <w:t>(</w:t>
      </w:r>
      <w:proofErr w:type="spellStart"/>
      <w:r w:rsidRPr="00641BAA">
        <w:rPr>
          <w:rFonts w:hint="eastAsia"/>
          <w:sz w:val="24"/>
        </w:rPr>
        <w:t>argv</w:t>
      </w:r>
      <w:proofErr w:type="spellEnd"/>
      <w:r w:rsidRPr="00641BAA">
        <w:rPr>
          <w:rFonts w:hint="eastAsia"/>
          <w:sz w:val="24"/>
        </w:rPr>
        <w:t xml:space="preserve">[1],"r"))==NULL){        /* </w:t>
      </w:r>
      <w:proofErr w:type="spellStart"/>
      <w:r w:rsidRPr="00641BAA">
        <w:rPr>
          <w:rFonts w:hint="eastAsia"/>
          <w:sz w:val="24"/>
        </w:rPr>
        <w:t>fp</w:t>
      </w:r>
      <w:proofErr w:type="spellEnd"/>
      <w:r w:rsidRPr="00641BAA">
        <w:rPr>
          <w:rFonts w:hint="eastAsia"/>
          <w:sz w:val="24"/>
        </w:rPr>
        <w:t xml:space="preserve"> </w:t>
      </w:r>
      <w:r w:rsidRPr="00641BAA">
        <w:rPr>
          <w:rFonts w:hint="eastAsia"/>
          <w:sz w:val="24"/>
        </w:rPr>
        <w:t>指向</w:t>
      </w:r>
      <w:r w:rsidRPr="00641BAA">
        <w:rPr>
          <w:rFonts w:hint="eastAsia"/>
          <w:sz w:val="24"/>
        </w:rPr>
        <w:t xml:space="preserve"> filename */</w:t>
      </w:r>
    </w:p>
    <w:p w14:paraId="36F5B3A1" w14:textId="77777777" w:rsidR="00191B7B" w:rsidRPr="00641BAA" w:rsidRDefault="00191B7B" w:rsidP="00191B7B">
      <w:pPr>
        <w:pStyle w:val="af6"/>
        <w:ind w:left="420" w:firstLineChars="0" w:firstLine="0"/>
        <w:rPr>
          <w:sz w:val="24"/>
        </w:rPr>
      </w:pPr>
      <w:r w:rsidRPr="00641BAA">
        <w:rPr>
          <w:sz w:val="24"/>
        </w:rPr>
        <w:tab/>
      </w:r>
      <w:r w:rsidRPr="00641BAA">
        <w:rPr>
          <w:sz w:val="24"/>
        </w:rPr>
        <w:tab/>
      </w:r>
      <w:proofErr w:type="spellStart"/>
      <w:r w:rsidRPr="00641BAA">
        <w:rPr>
          <w:sz w:val="24"/>
        </w:rPr>
        <w:t>printf</w:t>
      </w:r>
      <w:proofErr w:type="spellEnd"/>
      <w:r w:rsidRPr="00641BAA">
        <w:rPr>
          <w:sz w:val="24"/>
        </w:rPr>
        <w:t>("Can't open %s file!\n",</w:t>
      </w:r>
      <w:proofErr w:type="spellStart"/>
      <w:r w:rsidRPr="00641BAA">
        <w:rPr>
          <w:sz w:val="24"/>
        </w:rPr>
        <w:t>argv</w:t>
      </w:r>
      <w:proofErr w:type="spellEnd"/>
      <w:r w:rsidRPr="00641BAA">
        <w:rPr>
          <w:sz w:val="24"/>
        </w:rPr>
        <w:t>[1]);</w:t>
      </w:r>
    </w:p>
    <w:p w14:paraId="0AF8ED2D" w14:textId="77777777" w:rsidR="00191B7B" w:rsidRPr="00641BAA" w:rsidRDefault="00191B7B" w:rsidP="00191B7B">
      <w:pPr>
        <w:pStyle w:val="af6"/>
        <w:ind w:left="420" w:firstLineChars="0" w:firstLine="0"/>
        <w:rPr>
          <w:sz w:val="24"/>
        </w:rPr>
      </w:pPr>
      <w:r w:rsidRPr="00641BAA">
        <w:rPr>
          <w:sz w:val="24"/>
        </w:rPr>
        <w:tab/>
      </w:r>
      <w:r w:rsidRPr="00641BAA">
        <w:rPr>
          <w:sz w:val="24"/>
        </w:rPr>
        <w:tab/>
        <w:t>exit(-1);</w:t>
      </w:r>
    </w:p>
    <w:p w14:paraId="0AAF87FB" w14:textId="77777777" w:rsidR="00191B7B" w:rsidRPr="00641BAA" w:rsidRDefault="00191B7B" w:rsidP="00191B7B">
      <w:pPr>
        <w:pStyle w:val="af6"/>
        <w:ind w:left="420" w:firstLineChars="0" w:firstLine="0"/>
        <w:rPr>
          <w:sz w:val="24"/>
        </w:rPr>
      </w:pPr>
      <w:r w:rsidRPr="00641BAA">
        <w:rPr>
          <w:sz w:val="24"/>
        </w:rPr>
        <w:tab/>
        <w:t>}</w:t>
      </w:r>
    </w:p>
    <w:p w14:paraId="0B00573E" w14:textId="77777777" w:rsidR="00191B7B" w:rsidRPr="00641BAA" w:rsidRDefault="00191B7B" w:rsidP="00191B7B">
      <w:pPr>
        <w:pStyle w:val="af6"/>
        <w:ind w:left="420" w:firstLineChars="0" w:firstLine="0"/>
        <w:rPr>
          <w:sz w:val="24"/>
        </w:rPr>
      </w:pPr>
    </w:p>
    <w:p w14:paraId="271F9BB3" w14:textId="77777777" w:rsidR="00191B7B" w:rsidRPr="00641BAA" w:rsidRDefault="00191B7B" w:rsidP="00191B7B">
      <w:pPr>
        <w:pStyle w:val="af6"/>
        <w:ind w:left="420" w:firstLineChars="0" w:firstLine="0"/>
        <w:rPr>
          <w:sz w:val="24"/>
        </w:rPr>
      </w:pPr>
      <w:r w:rsidRPr="00641BAA">
        <w:rPr>
          <w:rFonts w:hint="eastAsia"/>
          <w:sz w:val="24"/>
        </w:rPr>
        <w:tab/>
        <w:t>while(</w:t>
      </w:r>
      <w:proofErr w:type="spellStart"/>
      <w:r w:rsidRPr="00641BAA">
        <w:rPr>
          <w:rFonts w:hint="eastAsia"/>
          <w:sz w:val="24"/>
        </w:rPr>
        <w:t>ch</w:t>
      </w:r>
      <w:proofErr w:type="spellEnd"/>
      <w:r w:rsidRPr="00641BAA">
        <w:rPr>
          <w:rFonts w:hint="eastAsia"/>
          <w:sz w:val="24"/>
        </w:rPr>
        <w:t>=</w:t>
      </w:r>
      <w:proofErr w:type="spellStart"/>
      <w:r w:rsidRPr="00641BAA">
        <w:rPr>
          <w:rFonts w:hint="eastAsia"/>
          <w:sz w:val="24"/>
        </w:rPr>
        <w:t>fgetc</w:t>
      </w:r>
      <w:proofErr w:type="spellEnd"/>
      <w:r w:rsidRPr="00641BAA">
        <w:rPr>
          <w:rFonts w:hint="eastAsia"/>
          <w:sz w:val="24"/>
        </w:rPr>
        <w:t>(</w:t>
      </w:r>
      <w:proofErr w:type="spellStart"/>
      <w:r w:rsidRPr="00641BAA">
        <w:rPr>
          <w:rFonts w:hint="eastAsia"/>
          <w:sz w:val="24"/>
        </w:rPr>
        <w:t>fp</w:t>
      </w:r>
      <w:proofErr w:type="spellEnd"/>
      <w:r w:rsidRPr="00641BAA">
        <w:rPr>
          <w:rFonts w:hint="eastAsia"/>
          <w:sz w:val="24"/>
        </w:rPr>
        <w:t xml:space="preserve">)!=EOF)          /* </w:t>
      </w:r>
      <w:r w:rsidRPr="00641BAA">
        <w:rPr>
          <w:rFonts w:hint="eastAsia"/>
          <w:sz w:val="24"/>
        </w:rPr>
        <w:t>从</w:t>
      </w:r>
      <w:r w:rsidRPr="00641BAA">
        <w:rPr>
          <w:rFonts w:hint="eastAsia"/>
          <w:sz w:val="24"/>
        </w:rPr>
        <w:t>filename</w:t>
      </w:r>
      <w:r w:rsidRPr="00641BAA">
        <w:rPr>
          <w:rFonts w:hint="eastAsia"/>
          <w:sz w:val="24"/>
        </w:rPr>
        <w:t>中读字符</w:t>
      </w:r>
      <w:r w:rsidRPr="00641BAA">
        <w:rPr>
          <w:rFonts w:hint="eastAsia"/>
          <w:sz w:val="24"/>
        </w:rPr>
        <w:t xml:space="preserve"> */</w:t>
      </w:r>
    </w:p>
    <w:p w14:paraId="02A4E205" w14:textId="77777777" w:rsidR="00191B7B" w:rsidRPr="00641BAA" w:rsidRDefault="00191B7B" w:rsidP="00191B7B">
      <w:pPr>
        <w:pStyle w:val="af6"/>
        <w:ind w:left="420" w:firstLineChars="0" w:firstLine="0"/>
        <w:rPr>
          <w:sz w:val="24"/>
        </w:rPr>
      </w:pPr>
      <w:r w:rsidRPr="00641BAA">
        <w:rPr>
          <w:rFonts w:hint="eastAsia"/>
          <w:sz w:val="24"/>
        </w:rPr>
        <w:tab/>
        <w:t xml:space="preserve">   </w:t>
      </w:r>
      <w:proofErr w:type="spellStart"/>
      <w:r w:rsidRPr="00641BAA">
        <w:rPr>
          <w:rFonts w:hint="eastAsia"/>
          <w:sz w:val="24"/>
        </w:rPr>
        <w:t>putchar</w:t>
      </w:r>
      <w:proofErr w:type="spellEnd"/>
      <w:r w:rsidRPr="00641BAA">
        <w:rPr>
          <w:rFonts w:hint="eastAsia"/>
          <w:sz w:val="24"/>
        </w:rPr>
        <w:t>(</w:t>
      </w:r>
      <w:proofErr w:type="spellStart"/>
      <w:r w:rsidRPr="00641BAA">
        <w:rPr>
          <w:rFonts w:hint="eastAsia"/>
          <w:sz w:val="24"/>
        </w:rPr>
        <w:t>ch</w:t>
      </w:r>
      <w:proofErr w:type="spellEnd"/>
      <w:r w:rsidRPr="00641BAA">
        <w:rPr>
          <w:rFonts w:hint="eastAsia"/>
          <w:sz w:val="24"/>
        </w:rPr>
        <w:t xml:space="preserve">);                  /* </w:t>
      </w:r>
      <w:r w:rsidRPr="00641BAA">
        <w:rPr>
          <w:rFonts w:hint="eastAsia"/>
          <w:sz w:val="24"/>
        </w:rPr>
        <w:t>向显示器中写字符</w:t>
      </w:r>
      <w:r w:rsidRPr="00641BAA">
        <w:rPr>
          <w:rFonts w:hint="eastAsia"/>
          <w:sz w:val="24"/>
        </w:rPr>
        <w:t xml:space="preserve"> */</w:t>
      </w:r>
    </w:p>
    <w:p w14:paraId="0A7F91F1" w14:textId="77777777" w:rsidR="00191B7B" w:rsidRPr="00641BAA" w:rsidRDefault="00191B7B" w:rsidP="00191B7B">
      <w:pPr>
        <w:pStyle w:val="af6"/>
        <w:ind w:left="420" w:firstLineChars="0" w:firstLine="0"/>
        <w:rPr>
          <w:sz w:val="24"/>
        </w:rPr>
      </w:pPr>
      <w:r w:rsidRPr="00641BAA">
        <w:rPr>
          <w:rFonts w:hint="eastAsia"/>
          <w:sz w:val="24"/>
        </w:rPr>
        <w:tab/>
      </w:r>
      <w:proofErr w:type="spellStart"/>
      <w:r w:rsidRPr="00641BAA">
        <w:rPr>
          <w:rFonts w:hint="eastAsia"/>
          <w:sz w:val="24"/>
        </w:rPr>
        <w:t>fclose</w:t>
      </w:r>
      <w:proofErr w:type="spellEnd"/>
      <w:r w:rsidRPr="00641BAA">
        <w:rPr>
          <w:rFonts w:hint="eastAsia"/>
          <w:sz w:val="24"/>
        </w:rPr>
        <w:t>(</w:t>
      </w:r>
      <w:proofErr w:type="spellStart"/>
      <w:r w:rsidRPr="00641BAA">
        <w:rPr>
          <w:rFonts w:hint="eastAsia"/>
          <w:sz w:val="24"/>
        </w:rPr>
        <w:t>fp</w:t>
      </w:r>
      <w:proofErr w:type="spellEnd"/>
      <w:r w:rsidRPr="00641BAA">
        <w:rPr>
          <w:rFonts w:hint="eastAsia"/>
          <w:sz w:val="24"/>
        </w:rPr>
        <w:t xml:space="preserve">);                      /* </w:t>
      </w:r>
      <w:r w:rsidRPr="00641BAA">
        <w:rPr>
          <w:rFonts w:hint="eastAsia"/>
          <w:sz w:val="24"/>
        </w:rPr>
        <w:t>关闭</w:t>
      </w:r>
      <w:r w:rsidRPr="00641BAA">
        <w:rPr>
          <w:rFonts w:hint="eastAsia"/>
          <w:sz w:val="24"/>
        </w:rPr>
        <w:t>filename */</w:t>
      </w:r>
    </w:p>
    <w:p w14:paraId="5B0E7FE7" w14:textId="77777777" w:rsidR="00191B7B" w:rsidRPr="00641BAA" w:rsidRDefault="00191B7B" w:rsidP="00191B7B">
      <w:pPr>
        <w:pStyle w:val="af6"/>
        <w:snapToGrid w:val="0"/>
        <w:ind w:left="420" w:firstLineChars="0" w:firstLine="0"/>
        <w:rPr>
          <w:sz w:val="24"/>
        </w:rPr>
      </w:pPr>
      <w:r w:rsidRPr="00641BAA">
        <w:rPr>
          <w:rFonts w:hint="eastAsia"/>
          <w:sz w:val="24"/>
        </w:rPr>
        <w:t xml:space="preserve"> return 0;</w:t>
      </w:r>
      <w:r w:rsidRPr="00641BAA">
        <w:rPr>
          <w:sz w:val="24"/>
        </w:rPr>
        <w:tab/>
      </w:r>
    </w:p>
    <w:p w14:paraId="564D97F9" w14:textId="77777777" w:rsidR="00191B7B" w:rsidRPr="00CD77AD" w:rsidRDefault="00191B7B" w:rsidP="00191B7B">
      <w:pPr>
        <w:pStyle w:val="af6"/>
        <w:ind w:left="420" w:firstLineChars="0" w:firstLine="0"/>
        <w:rPr>
          <w:sz w:val="24"/>
        </w:rPr>
      </w:pPr>
      <w:r w:rsidRPr="00641BAA">
        <w:rPr>
          <w:sz w:val="24"/>
        </w:rPr>
        <w:t>}</w:t>
      </w:r>
    </w:p>
    <w:p w14:paraId="79CC1EEB" w14:textId="77777777" w:rsidR="00191B7B" w:rsidRDefault="00191B7B" w:rsidP="00191B7B">
      <w:pPr>
        <w:spacing w:line="360" w:lineRule="auto"/>
        <w:ind w:firstLine="480"/>
        <w:rPr>
          <w:rFonts w:hAnsi="宋体"/>
          <w:b/>
          <w:sz w:val="24"/>
        </w:rPr>
      </w:pPr>
      <w:r w:rsidRPr="00885843">
        <w:rPr>
          <w:rFonts w:hAnsi="宋体"/>
          <w:b/>
          <w:sz w:val="24"/>
        </w:rPr>
        <w:t>解答：</w:t>
      </w:r>
    </w:p>
    <w:p w14:paraId="26CB1A0E" w14:textId="77777777" w:rsidR="00191B7B" w:rsidRPr="009A3247" w:rsidRDefault="00191B7B" w:rsidP="00191B7B">
      <w:pPr>
        <w:ind w:left="210" w:firstLine="420"/>
        <w:rPr>
          <w:sz w:val="24"/>
        </w:rPr>
      </w:pPr>
      <w:r>
        <w:rPr>
          <w:rFonts w:hint="eastAsia"/>
          <w:sz w:val="24"/>
        </w:rPr>
        <w:t>（</w:t>
      </w:r>
      <w:r>
        <w:rPr>
          <w:rFonts w:hint="eastAsia"/>
          <w:sz w:val="24"/>
        </w:rPr>
        <w:t>1</w:t>
      </w:r>
      <w:r>
        <w:rPr>
          <w:rFonts w:hint="eastAsia"/>
          <w:sz w:val="24"/>
        </w:rPr>
        <w:t>）</w:t>
      </w:r>
      <w:r w:rsidRPr="009A3247">
        <w:rPr>
          <w:rFonts w:hint="eastAsia"/>
          <w:sz w:val="24"/>
        </w:rPr>
        <w:t>错误分析：</w:t>
      </w:r>
    </w:p>
    <w:p w14:paraId="58B34827" w14:textId="77777777" w:rsidR="00191B7B" w:rsidRPr="009A3247" w:rsidRDefault="00191B7B" w:rsidP="00191B7B">
      <w:pPr>
        <w:ind w:left="420" w:firstLine="420"/>
        <w:rPr>
          <w:sz w:val="24"/>
        </w:rPr>
      </w:pPr>
      <w:r w:rsidRPr="009A3247">
        <w:rPr>
          <w:sz w:val="24"/>
        </w:rPr>
        <w:t>while(</w:t>
      </w:r>
      <w:proofErr w:type="spellStart"/>
      <w:r w:rsidRPr="009A3247">
        <w:rPr>
          <w:sz w:val="24"/>
        </w:rPr>
        <w:t>ch</w:t>
      </w:r>
      <w:proofErr w:type="spellEnd"/>
      <w:r w:rsidRPr="009A3247">
        <w:rPr>
          <w:sz w:val="24"/>
        </w:rPr>
        <w:t>=</w:t>
      </w:r>
      <w:proofErr w:type="spellStart"/>
      <w:r w:rsidRPr="009A3247">
        <w:rPr>
          <w:sz w:val="24"/>
        </w:rPr>
        <w:t>fgetc</w:t>
      </w:r>
      <w:proofErr w:type="spellEnd"/>
      <w:r w:rsidRPr="009A3247">
        <w:rPr>
          <w:sz w:val="24"/>
        </w:rPr>
        <w:t>(</w:t>
      </w:r>
      <w:proofErr w:type="spellStart"/>
      <w:r w:rsidRPr="009A3247">
        <w:rPr>
          <w:sz w:val="24"/>
        </w:rPr>
        <w:t>fp</w:t>
      </w:r>
      <w:proofErr w:type="spellEnd"/>
      <w:r w:rsidRPr="009A3247">
        <w:rPr>
          <w:sz w:val="24"/>
        </w:rPr>
        <w:t>)!=EOF)</w:t>
      </w:r>
      <w:r w:rsidRPr="009A3247">
        <w:rPr>
          <w:rFonts w:hint="eastAsia"/>
          <w:sz w:val="24"/>
        </w:rPr>
        <w:t>这里应该把！</w:t>
      </w:r>
      <w:r w:rsidRPr="009A3247">
        <w:rPr>
          <w:rFonts w:hint="eastAsia"/>
          <w:sz w:val="24"/>
        </w:rPr>
        <w:t>=</w:t>
      </w:r>
      <w:r w:rsidRPr="009A3247">
        <w:rPr>
          <w:rFonts w:hint="eastAsia"/>
          <w:sz w:val="24"/>
        </w:rPr>
        <w:t>号左边的表达式加上括号。</w:t>
      </w:r>
      <w:r>
        <w:rPr>
          <w:rFonts w:hint="eastAsia"/>
          <w:sz w:val="24"/>
        </w:rPr>
        <w:t>或者使用</w:t>
      </w:r>
      <w:r>
        <w:rPr>
          <w:rFonts w:hint="eastAsia"/>
          <w:sz w:val="24"/>
        </w:rPr>
        <w:t>!</w:t>
      </w:r>
      <w:proofErr w:type="spellStart"/>
      <w:r>
        <w:rPr>
          <w:rFonts w:hint="eastAsia"/>
          <w:sz w:val="24"/>
        </w:rPr>
        <w:t>feof</w:t>
      </w:r>
      <w:proofErr w:type="spellEnd"/>
      <w:r>
        <w:rPr>
          <w:sz w:val="24"/>
        </w:rPr>
        <w:t>()</w:t>
      </w:r>
    </w:p>
    <w:p w14:paraId="70E3DB6E" w14:textId="77777777" w:rsidR="00191B7B" w:rsidRPr="00700C94" w:rsidRDefault="00191B7B" w:rsidP="00191B7B">
      <w:pPr>
        <w:pStyle w:val="af6"/>
        <w:snapToGrid w:val="0"/>
        <w:spacing w:line="360" w:lineRule="auto"/>
        <w:ind w:left="570" w:firstLineChars="0" w:firstLine="60"/>
        <w:rPr>
          <w:sz w:val="24"/>
        </w:rPr>
      </w:pPr>
      <w:r>
        <w:rPr>
          <w:rFonts w:hAnsi="宋体" w:hint="eastAsia"/>
          <w:sz w:val="24"/>
        </w:rPr>
        <w:t>（</w:t>
      </w:r>
      <w:r>
        <w:rPr>
          <w:rFonts w:hAnsi="宋体" w:hint="eastAsia"/>
          <w:sz w:val="24"/>
        </w:rPr>
        <w:t>2</w:t>
      </w:r>
      <w:r>
        <w:rPr>
          <w:rFonts w:hAnsi="宋体" w:hint="eastAsia"/>
          <w:sz w:val="24"/>
        </w:rPr>
        <w:t>）</w:t>
      </w:r>
      <w:r w:rsidRPr="00700C94">
        <w:rPr>
          <w:rFonts w:hAnsi="宋体"/>
          <w:sz w:val="24"/>
        </w:rPr>
        <w:t>替换后的程序如下所示：</w:t>
      </w:r>
    </w:p>
    <w:p w14:paraId="7065EDF0" w14:textId="77777777" w:rsidR="00191B7B" w:rsidRPr="001E3B13" w:rsidRDefault="00191B7B" w:rsidP="00191B7B">
      <w:pPr>
        <w:ind w:leftChars="200" w:left="420" w:firstLine="420"/>
        <w:rPr>
          <w:sz w:val="24"/>
        </w:rPr>
      </w:pPr>
      <w:r w:rsidRPr="001E3B13">
        <w:rPr>
          <w:sz w:val="24"/>
        </w:rPr>
        <w:t>#include &lt;</w:t>
      </w:r>
      <w:proofErr w:type="spellStart"/>
      <w:r w:rsidRPr="001E3B13">
        <w:rPr>
          <w:sz w:val="24"/>
        </w:rPr>
        <w:t>stdio.h</w:t>
      </w:r>
      <w:proofErr w:type="spellEnd"/>
      <w:r w:rsidRPr="001E3B13">
        <w:rPr>
          <w:sz w:val="24"/>
        </w:rPr>
        <w:t>&gt;</w:t>
      </w:r>
    </w:p>
    <w:p w14:paraId="11660E72" w14:textId="77777777" w:rsidR="00191B7B" w:rsidRPr="001E3B13" w:rsidRDefault="00191B7B" w:rsidP="00191B7B">
      <w:pPr>
        <w:ind w:leftChars="200" w:left="420" w:firstLine="420"/>
        <w:rPr>
          <w:sz w:val="24"/>
        </w:rPr>
      </w:pPr>
      <w:r w:rsidRPr="001E3B13">
        <w:rPr>
          <w:sz w:val="24"/>
        </w:rPr>
        <w:t>#include &lt;</w:t>
      </w:r>
      <w:proofErr w:type="spellStart"/>
      <w:r w:rsidRPr="001E3B13">
        <w:rPr>
          <w:sz w:val="24"/>
        </w:rPr>
        <w:t>stdlib.h</w:t>
      </w:r>
      <w:proofErr w:type="spellEnd"/>
      <w:r w:rsidRPr="001E3B13">
        <w:rPr>
          <w:sz w:val="24"/>
        </w:rPr>
        <w:t>&gt;</w:t>
      </w:r>
    </w:p>
    <w:p w14:paraId="1344E171" w14:textId="77777777" w:rsidR="00191B7B" w:rsidRPr="001E3B13" w:rsidRDefault="00191B7B" w:rsidP="00191B7B">
      <w:pPr>
        <w:ind w:leftChars="200" w:left="420" w:firstLine="420"/>
        <w:rPr>
          <w:sz w:val="24"/>
        </w:rPr>
      </w:pPr>
      <w:r w:rsidRPr="001E3B13">
        <w:rPr>
          <w:sz w:val="24"/>
        </w:rPr>
        <w:t xml:space="preserve">int main(int </w:t>
      </w:r>
      <w:proofErr w:type="spellStart"/>
      <w:r w:rsidRPr="001E3B13">
        <w:rPr>
          <w:sz w:val="24"/>
        </w:rPr>
        <w:t>argc</w:t>
      </w:r>
      <w:proofErr w:type="spellEnd"/>
      <w:r w:rsidRPr="001E3B13">
        <w:rPr>
          <w:sz w:val="24"/>
        </w:rPr>
        <w:t>, char *</w:t>
      </w:r>
      <w:proofErr w:type="spellStart"/>
      <w:r w:rsidRPr="001E3B13">
        <w:rPr>
          <w:sz w:val="24"/>
        </w:rPr>
        <w:t>argv</w:t>
      </w:r>
      <w:proofErr w:type="spellEnd"/>
      <w:r w:rsidRPr="001E3B13">
        <w:rPr>
          <w:sz w:val="24"/>
        </w:rPr>
        <w:t>[])</w:t>
      </w:r>
    </w:p>
    <w:p w14:paraId="54895E1A" w14:textId="77777777" w:rsidR="00191B7B" w:rsidRPr="001E3B13" w:rsidRDefault="00191B7B" w:rsidP="00191B7B">
      <w:pPr>
        <w:ind w:leftChars="200" w:left="420" w:firstLine="420"/>
        <w:rPr>
          <w:sz w:val="24"/>
        </w:rPr>
      </w:pPr>
      <w:r w:rsidRPr="001E3B13">
        <w:rPr>
          <w:sz w:val="24"/>
        </w:rPr>
        <w:t>{</w:t>
      </w:r>
    </w:p>
    <w:p w14:paraId="34EBF22C" w14:textId="77777777" w:rsidR="00191B7B" w:rsidRPr="001E3B13" w:rsidRDefault="00191B7B" w:rsidP="00191B7B">
      <w:pPr>
        <w:ind w:leftChars="200" w:left="420" w:firstLine="420"/>
        <w:rPr>
          <w:sz w:val="24"/>
        </w:rPr>
      </w:pPr>
      <w:r w:rsidRPr="001E3B13">
        <w:rPr>
          <w:sz w:val="24"/>
        </w:rPr>
        <w:t xml:space="preserve">    char </w:t>
      </w:r>
      <w:proofErr w:type="spellStart"/>
      <w:r w:rsidRPr="001E3B13">
        <w:rPr>
          <w:sz w:val="24"/>
        </w:rPr>
        <w:t>ch</w:t>
      </w:r>
      <w:proofErr w:type="spellEnd"/>
      <w:r w:rsidRPr="001E3B13">
        <w:rPr>
          <w:sz w:val="24"/>
        </w:rPr>
        <w:t>;</w:t>
      </w:r>
    </w:p>
    <w:p w14:paraId="5AB65CF2" w14:textId="77777777" w:rsidR="00191B7B" w:rsidRPr="001E3B13" w:rsidRDefault="00191B7B" w:rsidP="00191B7B">
      <w:pPr>
        <w:ind w:leftChars="200" w:left="420" w:firstLine="420"/>
        <w:rPr>
          <w:sz w:val="24"/>
        </w:rPr>
      </w:pPr>
      <w:r w:rsidRPr="001E3B13">
        <w:rPr>
          <w:sz w:val="24"/>
        </w:rPr>
        <w:t xml:space="preserve">    FILE *</w:t>
      </w:r>
      <w:proofErr w:type="spellStart"/>
      <w:r w:rsidRPr="001E3B13">
        <w:rPr>
          <w:sz w:val="24"/>
        </w:rPr>
        <w:t>fp</w:t>
      </w:r>
      <w:proofErr w:type="spellEnd"/>
      <w:r w:rsidRPr="001E3B13">
        <w:rPr>
          <w:sz w:val="24"/>
        </w:rPr>
        <w:t>;</w:t>
      </w:r>
    </w:p>
    <w:p w14:paraId="21189D63" w14:textId="77777777" w:rsidR="00191B7B" w:rsidRPr="001E3B13" w:rsidRDefault="00191B7B" w:rsidP="00191B7B">
      <w:pPr>
        <w:ind w:leftChars="200" w:left="420" w:firstLine="420"/>
        <w:rPr>
          <w:sz w:val="24"/>
        </w:rPr>
      </w:pPr>
      <w:r w:rsidRPr="001E3B13">
        <w:rPr>
          <w:sz w:val="24"/>
        </w:rPr>
        <w:lastRenderedPageBreak/>
        <w:t xml:space="preserve">    if (</w:t>
      </w:r>
      <w:proofErr w:type="spellStart"/>
      <w:r w:rsidRPr="001E3B13">
        <w:rPr>
          <w:sz w:val="24"/>
        </w:rPr>
        <w:t>argc</w:t>
      </w:r>
      <w:proofErr w:type="spellEnd"/>
      <w:r w:rsidRPr="001E3B13">
        <w:rPr>
          <w:sz w:val="24"/>
        </w:rPr>
        <w:t xml:space="preserve"> != 2)</w:t>
      </w:r>
    </w:p>
    <w:p w14:paraId="485AA0E7" w14:textId="77777777" w:rsidR="00191B7B" w:rsidRPr="001E3B13" w:rsidRDefault="00191B7B" w:rsidP="00191B7B">
      <w:pPr>
        <w:ind w:leftChars="200" w:left="420" w:firstLine="420"/>
        <w:rPr>
          <w:sz w:val="24"/>
        </w:rPr>
      </w:pPr>
      <w:r w:rsidRPr="001E3B13">
        <w:rPr>
          <w:sz w:val="24"/>
        </w:rPr>
        <w:t xml:space="preserve">    {</w:t>
      </w:r>
    </w:p>
    <w:p w14:paraId="57DB91C3" w14:textId="77777777" w:rsidR="00191B7B" w:rsidRPr="001E3B13" w:rsidRDefault="00191B7B" w:rsidP="00191B7B">
      <w:pPr>
        <w:ind w:leftChars="200" w:left="420" w:firstLine="420"/>
        <w:rPr>
          <w:sz w:val="24"/>
        </w:rPr>
      </w:pPr>
      <w:r w:rsidRPr="001E3B13">
        <w:rPr>
          <w:sz w:val="24"/>
        </w:rPr>
        <w:t xml:space="preserve">        </w:t>
      </w:r>
      <w:proofErr w:type="spellStart"/>
      <w:r w:rsidRPr="001E3B13">
        <w:rPr>
          <w:sz w:val="24"/>
        </w:rPr>
        <w:t>printf</w:t>
      </w:r>
      <w:proofErr w:type="spellEnd"/>
      <w:r w:rsidRPr="001E3B13">
        <w:rPr>
          <w:sz w:val="24"/>
        </w:rPr>
        <w:t>("Arguments error!\n");</w:t>
      </w:r>
    </w:p>
    <w:p w14:paraId="1D73C97F" w14:textId="77777777" w:rsidR="00191B7B" w:rsidRPr="001E3B13" w:rsidRDefault="00191B7B" w:rsidP="00191B7B">
      <w:pPr>
        <w:ind w:leftChars="200" w:left="420" w:firstLine="420"/>
        <w:rPr>
          <w:sz w:val="24"/>
        </w:rPr>
      </w:pPr>
      <w:r w:rsidRPr="001E3B13">
        <w:rPr>
          <w:sz w:val="24"/>
        </w:rPr>
        <w:t xml:space="preserve">        exit(-1);</w:t>
      </w:r>
    </w:p>
    <w:p w14:paraId="7E05D6F0" w14:textId="77777777" w:rsidR="00191B7B" w:rsidRPr="001E3B13" w:rsidRDefault="00191B7B" w:rsidP="00191B7B">
      <w:pPr>
        <w:ind w:leftChars="200" w:left="420" w:firstLine="420"/>
        <w:rPr>
          <w:sz w:val="24"/>
        </w:rPr>
      </w:pPr>
      <w:r w:rsidRPr="001E3B13">
        <w:rPr>
          <w:sz w:val="24"/>
        </w:rPr>
        <w:t xml:space="preserve">    }</w:t>
      </w:r>
    </w:p>
    <w:p w14:paraId="4113B22B" w14:textId="77777777" w:rsidR="00191B7B" w:rsidRPr="001E3B13" w:rsidRDefault="00191B7B" w:rsidP="00191B7B">
      <w:pPr>
        <w:ind w:leftChars="200" w:left="420" w:firstLine="420"/>
        <w:rPr>
          <w:sz w:val="24"/>
        </w:rPr>
      </w:pPr>
      <w:r w:rsidRPr="001E3B13">
        <w:rPr>
          <w:sz w:val="24"/>
        </w:rPr>
        <w:t xml:space="preserve">    if ((</w:t>
      </w:r>
      <w:proofErr w:type="spellStart"/>
      <w:r w:rsidRPr="001E3B13">
        <w:rPr>
          <w:sz w:val="24"/>
        </w:rPr>
        <w:t>fp</w:t>
      </w:r>
      <w:proofErr w:type="spellEnd"/>
      <w:r w:rsidRPr="001E3B13">
        <w:rPr>
          <w:sz w:val="24"/>
        </w:rPr>
        <w:t xml:space="preserve"> = </w:t>
      </w:r>
      <w:proofErr w:type="spellStart"/>
      <w:r w:rsidRPr="001E3B13">
        <w:rPr>
          <w:sz w:val="24"/>
        </w:rPr>
        <w:t>fopen</w:t>
      </w:r>
      <w:proofErr w:type="spellEnd"/>
      <w:r w:rsidRPr="001E3B13">
        <w:rPr>
          <w:sz w:val="24"/>
        </w:rPr>
        <w:t>(</w:t>
      </w:r>
      <w:proofErr w:type="spellStart"/>
      <w:r w:rsidRPr="001E3B13">
        <w:rPr>
          <w:sz w:val="24"/>
        </w:rPr>
        <w:t>argv</w:t>
      </w:r>
      <w:proofErr w:type="spellEnd"/>
      <w:r w:rsidRPr="001E3B13">
        <w:rPr>
          <w:sz w:val="24"/>
        </w:rPr>
        <w:t>[1], "r")) == NULL)</w:t>
      </w:r>
    </w:p>
    <w:p w14:paraId="2BA6F490" w14:textId="77777777" w:rsidR="00191B7B" w:rsidRPr="001E3B13" w:rsidRDefault="00191B7B" w:rsidP="00191B7B">
      <w:pPr>
        <w:ind w:leftChars="200" w:left="420" w:firstLine="420"/>
        <w:rPr>
          <w:sz w:val="24"/>
        </w:rPr>
      </w:pPr>
      <w:r w:rsidRPr="001E3B13">
        <w:rPr>
          <w:rFonts w:hint="eastAsia"/>
          <w:sz w:val="24"/>
        </w:rPr>
        <w:t xml:space="preserve">    { /* </w:t>
      </w:r>
      <w:proofErr w:type="spellStart"/>
      <w:r w:rsidRPr="001E3B13">
        <w:rPr>
          <w:rFonts w:hint="eastAsia"/>
          <w:sz w:val="24"/>
        </w:rPr>
        <w:t>fp</w:t>
      </w:r>
      <w:proofErr w:type="spellEnd"/>
      <w:r w:rsidRPr="001E3B13">
        <w:rPr>
          <w:rFonts w:hint="eastAsia"/>
          <w:sz w:val="24"/>
        </w:rPr>
        <w:t xml:space="preserve"> </w:t>
      </w:r>
      <w:r w:rsidRPr="001E3B13">
        <w:rPr>
          <w:rFonts w:hint="eastAsia"/>
          <w:sz w:val="24"/>
        </w:rPr>
        <w:t>指向</w:t>
      </w:r>
      <w:r w:rsidRPr="001E3B13">
        <w:rPr>
          <w:rFonts w:hint="eastAsia"/>
          <w:sz w:val="24"/>
        </w:rPr>
        <w:t xml:space="preserve"> filename */</w:t>
      </w:r>
    </w:p>
    <w:p w14:paraId="3F010317" w14:textId="77777777" w:rsidR="00191B7B" w:rsidRPr="001E3B13" w:rsidRDefault="00191B7B" w:rsidP="00191B7B">
      <w:pPr>
        <w:ind w:leftChars="200" w:left="420" w:firstLine="420"/>
        <w:rPr>
          <w:sz w:val="24"/>
        </w:rPr>
      </w:pPr>
      <w:r w:rsidRPr="001E3B13">
        <w:rPr>
          <w:sz w:val="24"/>
        </w:rPr>
        <w:t xml:space="preserve">        </w:t>
      </w:r>
      <w:proofErr w:type="spellStart"/>
      <w:r w:rsidRPr="001E3B13">
        <w:rPr>
          <w:sz w:val="24"/>
        </w:rPr>
        <w:t>printf</w:t>
      </w:r>
      <w:proofErr w:type="spellEnd"/>
      <w:r w:rsidRPr="001E3B13">
        <w:rPr>
          <w:sz w:val="24"/>
        </w:rPr>
        <w:t xml:space="preserve">("Can't open %s file!\n", </w:t>
      </w:r>
      <w:proofErr w:type="spellStart"/>
      <w:r w:rsidRPr="001E3B13">
        <w:rPr>
          <w:sz w:val="24"/>
        </w:rPr>
        <w:t>argv</w:t>
      </w:r>
      <w:proofErr w:type="spellEnd"/>
      <w:r w:rsidRPr="001E3B13">
        <w:rPr>
          <w:sz w:val="24"/>
        </w:rPr>
        <w:t>[1]);</w:t>
      </w:r>
    </w:p>
    <w:p w14:paraId="24E06DD6" w14:textId="77777777" w:rsidR="00191B7B" w:rsidRPr="001E3B13" w:rsidRDefault="00191B7B" w:rsidP="00191B7B">
      <w:pPr>
        <w:ind w:leftChars="200" w:left="420" w:firstLine="420"/>
        <w:rPr>
          <w:sz w:val="24"/>
        </w:rPr>
      </w:pPr>
      <w:r w:rsidRPr="001E3B13">
        <w:rPr>
          <w:sz w:val="24"/>
        </w:rPr>
        <w:t xml:space="preserve">        exit(-1);</w:t>
      </w:r>
    </w:p>
    <w:p w14:paraId="50E27479" w14:textId="77777777" w:rsidR="00191B7B" w:rsidRPr="001E3B13" w:rsidRDefault="00191B7B" w:rsidP="00191B7B">
      <w:pPr>
        <w:ind w:leftChars="200" w:left="420" w:firstLine="420"/>
        <w:rPr>
          <w:sz w:val="24"/>
        </w:rPr>
      </w:pPr>
      <w:r w:rsidRPr="001E3B13">
        <w:rPr>
          <w:sz w:val="24"/>
        </w:rPr>
        <w:t xml:space="preserve">    }</w:t>
      </w:r>
    </w:p>
    <w:p w14:paraId="1A9B159C" w14:textId="77777777" w:rsidR="00191B7B" w:rsidRPr="001E3B13" w:rsidRDefault="00191B7B" w:rsidP="00191B7B">
      <w:pPr>
        <w:ind w:leftChars="200" w:left="420" w:firstLine="420"/>
        <w:rPr>
          <w:sz w:val="24"/>
        </w:rPr>
      </w:pPr>
    </w:p>
    <w:p w14:paraId="4A98B85F" w14:textId="77777777" w:rsidR="00191B7B" w:rsidRPr="001E3B13" w:rsidRDefault="00191B7B" w:rsidP="00191B7B">
      <w:pPr>
        <w:ind w:leftChars="200" w:left="420" w:firstLine="420"/>
        <w:rPr>
          <w:sz w:val="24"/>
        </w:rPr>
      </w:pPr>
      <w:r w:rsidRPr="001E3B13">
        <w:rPr>
          <w:rFonts w:hint="eastAsia"/>
          <w:sz w:val="24"/>
        </w:rPr>
        <w:t xml:space="preserve">    while (!</w:t>
      </w:r>
      <w:proofErr w:type="spellStart"/>
      <w:r w:rsidRPr="001E3B13">
        <w:rPr>
          <w:rFonts w:hint="eastAsia"/>
          <w:sz w:val="24"/>
        </w:rPr>
        <w:t>feof</w:t>
      </w:r>
      <w:proofErr w:type="spellEnd"/>
      <w:r w:rsidRPr="001E3B13">
        <w:rPr>
          <w:rFonts w:hint="eastAsia"/>
          <w:sz w:val="24"/>
        </w:rPr>
        <w:t>(</w:t>
      </w:r>
      <w:proofErr w:type="spellStart"/>
      <w:r w:rsidRPr="001E3B13">
        <w:rPr>
          <w:rFonts w:hint="eastAsia"/>
          <w:sz w:val="24"/>
        </w:rPr>
        <w:t>fp</w:t>
      </w:r>
      <w:proofErr w:type="spellEnd"/>
      <w:r w:rsidRPr="001E3B13">
        <w:rPr>
          <w:rFonts w:hint="eastAsia"/>
          <w:sz w:val="24"/>
        </w:rPr>
        <w:t xml:space="preserve">)) /* </w:t>
      </w:r>
      <w:r w:rsidRPr="001E3B13">
        <w:rPr>
          <w:rFonts w:hint="eastAsia"/>
          <w:sz w:val="24"/>
        </w:rPr>
        <w:t>从</w:t>
      </w:r>
      <w:r w:rsidRPr="001E3B13">
        <w:rPr>
          <w:rFonts w:hint="eastAsia"/>
          <w:sz w:val="24"/>
        </w:rPr>
        <w:t>filename</w:t>
      </w:r>
      <w:r w:rsidRPr="001E3B13">
        <w:rPr>
          <w:rFonts w:hint="eastAsia"/>
          <w:sz w:val="24"/>
        </w:rPr>
        <w:t>中读字符</w:t>
      </w:r>
      <w:r w:rsidRPr="001E3B13">
        <w:rPr>
          <w:rFonts w:hint="eastAsia"/>
          <w:sz w:val="24"/>
        </w:rPr>
        <w:t xml:space="preserve"> */</w:t>
      </w:r>
    </w:p>
    <w:p w14:paraId="5FE5DEEA" w14:textId="77777777" w:rsidR="00191B7B" w:rsidRPr="001E3B13" w:rsidRDefault="00191B7B" w:rsidP="00191B7B">
      <w:pPr>
        <w:ind w:leftChars="200" w:left="420" w:firstLine="420"/>
        <w:rPr>
          <w:sz w:val="24"/>
        </w:rPr>
      </w:pPr>
      <w:r w:rsidRPr="001E3B13">
        <w:rPr>
          <w:sz w:val="24"/>
        </w:rPr>
        <w:t xml:space="preserve">    {</w:t>
      </w:r>
    </w:p>
    <w:p w14:paraId="10A59F03" w14:textId="77777777" w:rsidR="00191B7B" w:rsidRPr="001E3B13" w:rsidRDefault="00191B7B" w:rsidP="00191B7B">
      <w:pPr>
        <w:ind w:leftChars="200" w:left="420" w:firstLine="420"/>
        <w:rPr>
          <w:sz w:val="24"/>
        </w:rPr>
      </w:pPr>
      <w:r w:rsidRPr="001E3B13">
        <w:rPr>
          <w:sz w:val="24"/>
        </w:rPr>
        <w:t xml:space="preserve">        </w:t>
      </w:r>
      <w:proofErr w:type="spellStart"/>
      <w:r w:rsidRPr="001E3B13">
        <w:rPr>
          <w:sz w:val="24"/>
        </w:rPr>
        <w:t>ch</w:t>
      </w:r>
      <w:proofErr w:type="spellEnd"/>
      <w:r w:rsidRPr="001E3B13">
        <w:rPr>
          <w:sz w:val="24"/>
        </w:rPr>
        <w:t xml:space="preserve"> = </w:t>
      </w:r>
      <w:proofErr w:type="spellStart"/>
      <w:r w:rsidRPr="001E3B13">
        <w:rPr>
          <w:sz w:val="24"/>
        </w:rPr>
        <w:t>fgetc</w:t>
      </w:r>
      <w:proofErr w:type="spellEnd"/>
      <w:r w:rsidRPr="001E3B13">
        <w:rPr>
          <w:sz w:val="24"/>
        </w:rPr>
        <w:t>(</w:t>
      </w:r>
      <w:proofErr w:type="spellStart"/>
      <w:r w:rsidRPr="001E3B13">
        <w:rPr>
          <w:sz w:val="24"/>
        </w:rPr>
        <w:t>fp</w:t>
      </w:r>
      <w:proofErr w:type="spellEnd"/>
      <w:r w:rsidRPr="001E3B13">
        <w:rPr>
          <w:sz w:val="24"/>
        </w:rPr>
        <w:t>);</w:t>
      </w:r>
    </w:p>
    <w:p w14:paraId="3CD1EE10" w14:textId="77777777" w:rsidR="00191B7B" w:rsidRPr="001E3B13" w:rsidRDefault="00191B7B" w:rsidP="00191B7B">
      <w:pPr>
        <w:ind w:leftChars="200" w:left="420" w:firstLine="420"/>
        <w:rPr>
          <w:sz w:val="24"/>
        </w:rPr>
      </w:pPr>
      <w:r w:rsidRPr="001E3B13">
        <w:rPr>
          <w:rFonts w:hint="eastAsia"/>
          <w:sz w:val="24"/>
        </w:rPr>
        <w:t xml:space="preserve">        </w:t>
      </w:r>
      <w:proofErr w:type="spellStart"/>
      <w:r w:rsidRPr="001E3B13">
        <w:rPr>
          <w:rFonts w:hint="eastAsia"/>
          <w:sz w:val="24"/>
        </w:rPr>
        <w:t>putchar</w:t>
      </w:r>
      <w:proofErr w:type="spellEnd"/>
      <w:r w:rsidRPr="001E3B13">
        <w:rPr>
          <w:rFonts w:hint="eastAsia"/>
          <w:sz w:val="24"/>
        </w:rPr>
        <w:t>(</w:t>
      </w:r>
      <w:proofErr w:type="spellStart"/>
      <w:r w:rsidRPr="001E3B13">
        <w:rPr>
          <w:rFonts w:hint="eastAsia"/>
          <w:sz w:val="24"/>
        </w:rPr>
        <w:t>ch</w:t>
      </w:r>
      <w:proofErr w:type="spellEnd"/>
      <w:r w:rsidRPr="001E3B13">
        <w:rPr>
          <w:rFonts w:hint="eastAsia"/>
          <w:sz w:val="24"/>
        </w:rPr>
        <w:t xml:space="preserve">); /* </w:t>
      </w:r>
      <w:r w:rsidRPr="001E3B13">
        <w:rPr>
          <w:rFonts w:hint="eastAsia"/>
          <w:sz w:val="24"/>
        </w:rPr>
        <w:t>向显示器中写字符</w:t>
      </w:r>
      <w:r w:rsidRPr="001E3B13">
        <w:rPr>
          <w:rFonts w:hint="eastAsia"/>
          <w:sz w:val="24"/>
        </w:rPr>
        <w:t xml:space="preserve"> */</w:t>
      </w:r>
    </w:p>
    <w:p w14:paraId="5CA6A996" w14:textId="77777777" w:rsidR="00191B7B" w:rsidRPr="001E3B13" w:rsidRDefault="00191B7B" w:rsidP="00191B7B">
      <w:pPr>
        <w:ind w:leftChars="200" w:left="420" w:firstLine="420"/>
        <w:rPr>
          <w:sz w:val="24"/>
        </w:rPr>
      </w:pPr>
      <w:r w:rsidRPr="001E3B13">
        <w:rPr>
          <w:sz w:val="24"/>
        </w:rPr>
        <w:t xml:space="preserve">    }</w:t>
      </w:r>
    </w:p>
    <w:p w14:paraId="00C4CE2A" w14:textId="77777777" w:rsidR="00191B7B" w:rsidRPr="001E3B13" w:rsidRDefault="00191B7B" w:rsidP="00191B7B">
      <w:pPr>
        <w:ind w:leftChars="200" w:left="420" w:firstLine="420"/>
        <w:rPr>
          <w:sz w:val="24"/>
        </w:rPr>
      </w:pPr>
      <w:r w:rsidRPr="001E3B13">
        <w:rPr>
          <w:rFonts w:hint="eastAsia"/>
          <w:sz w:val="24"/>
        </w:rPr>
        <w:t xml:space="preserve">    </w:t>
      </w:r>
      <w:proofErr w:type="spellStart"/>
      <w:r w:rsidRPr="001E3B13">
        <w:rPr>
          <w:rFonts w:hint="eastAsia"/>
          <w:sz w:val="24"/>
        </w:rPr>
        <w:t>fclose</w:t>
      </w:r>
      <w:proofErr w:type="spellEnd"/>
      <w:r w:rsidRPr="001E3B13">
        <w:rPr>
          <w:rFonts w:hint="eastAsia"/>
          <w:sz w:val="24"/>
        </w:rPr>
        <w:t>(</w:t>
      </w:r>
      <w:proofErr w:type="spellStart"/>
      <w:r w:rsidRPr="001E3B13">
        <w:rPr>
          <w:rFonts w:hint="eastAsia"/>
          <w:sz w:val="24"/>
        </w:rPr>
        <w:t>fp</w:t>
      </w:r>
      <w:proofErr w:type="spellEnd"/>
      <w:r w:rsidRPr="001E3B13">
        <w:rPr>
          <w:rFonts w:hint="eastAsia"/>
          <w:sz w:val="24"/>
        </w:rPr>
        <w:t xml:space="preserve">); /* </w:t>
      </w:r>
      <w:r w:rsidRPr="001E3B13">
        <w:rPr>
          <w:rFonts w:hint="eastAsia"/>
          <w:sz w:val="24"/>
        </w:rPr>
        <w:t>关闭</w:t>
      </w:r>
      <w:r w:rsidRPr="001E3B13">
        <w:rPr>
          <w:rFonts w:hint="eastAsia"/>
          <w:sz w:val="24"/>
        </w:rPr>
        <w:t>filename */</w:t>
      </w:r>
    </w:p>
    <w:p w14:paraId="1925DF9A" w14:textId="77777777" w:rsidR="00191B7B" w:rsidRPr="001E3B13" w:rsidRDefault="00191B7B" w:rsidP="00191B7B">
      <w:pPr>
        <w:ind w:leftChars="200" w:left="420" w:firstLine="420"/>
        <w:rPr>
          <w:sz w:val="24"/>
        </w:rPr>
      </w:pPr>
      <w:r w:rsidRPr="001E3B13">
        <w:rPr>
          <w:sz w:val="24"/>
        </w:rPr>
        <w:t xml:space="preserve">    return 0;</w:t>
      </w:r>
    </w:p>
    <w:p w14:paraId="5CFFCF37" w14:textId="77777777" w:rsidR="00191B7B" w:rsidRDefault="00191B7B" w:rsidP="00191B7B">
      <w:pPr>
        <w:ind w:leftChars="200" w:left="420" w:firstLine="420"/>
        <w:rPr>
          <w:sz w:val="24"/>
        </w:rPr>
      </w:pPr>
      <w:r w:rsidRPr="001E3B13">
        <w:rPr>
          <w:sz w:val="24"/>
        </w:rPr>
        <w:t>}</w:t>
      </w:r>
    </w:p>
    <w:p w14:paraId="5CBD6621" w14:textId="77777777" w:rsidR="00191B7B" w:rsidRPr="00B0044C" w:rsidRDefault="00191B7B" w:rsidP="00191B7B">
      <w:pPr>
        <w:ind w:left="420" w:firstLine="420"/>
        <w:rPr>
          <w:sz w:val="24"/>
        </w:rPr>
      </w:pPr>
      <w:r>
        <w:rPr>
          <w:rFonts w:hint="eastAsia"/>
          <w:sz w:val="24"/>
        </w:rPr>
        <w:t>（</w:t>
      </w:r>
      <w:r>
        <w:rPr>
          <w:rFonts w:hint="eastAsia"/>
          <w:sz w:val="24"/>
        </w:rPr>
        <w:t>3</w:t>
      </w:r>
      <w:r>
        <w:rPr>
          <w:rFonts w:hint="eastAsia"/>
          <w:sz w:val="24"/>
        </w:rPr>
        <w:t>）运行结果如图</w:t>
      </w:r>
      <w:r>
        <w:rPr>
          <w:rFonts w:hint="eastAsia"/>
          <w:sz w:val="24"/>
        </w:rPr>
        <w:t>8-1</w:t>
      </w:r>
      <w:r>
        <w:rPr>
          <w:rFonts w:hint="eastAsia"/>
          <w:sz w:val="24"/>
        </w:rPr>
        <w:t>所示：</w:t>
      </w:r>
    </w:p>
    <w:p w14:paraId="6903ECC8" w14:textId="77777777" w:rsidR="00191B7B" w:rsidRDefault="00191B7B" w:rsidP="00191B7B">
      <w:pPr>
        <w:spacing w:line="360" w:lineRule="auto"/>
        <w:jc w:val="center"/>
      </w:pPr>
      <w:r w:rsidRPr="00B0044C">
        <w:rPr>
          <w:noProof/>
        </w:rPr>
        <w:drawing>
          <wp:inline distT="0" distB="0" distL="0" distR="0" wp14:anchorId="13F43F2C" wp14:editId="1C2825EC">
            <wp:extent cx="4872990" cy="344617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5444" b="558"/>
                    <a:stretch/>
                  </pic:blipFill>
                  <pic:spPr bwMode="auto">
                    <a:xfrm>
                      <a:off x="0" y="0"/>
                      <a:ext cx="4905273" cy="3469008"/>
                    </a:xfrm>
                    <a:prstGeom prst="rect">
                      <a:avLst/>
                    </a:prstGeom>
                    <a:ln>
                      <a:noFill/>
                    </a:ln>
                    <a:extLst>
                      <a:ext uri="{53640926-AAD7-44D8-BBD7-CCE9431645EC}">
                        <a14:shadowObscured xmlns:a14="http://schemas.microsoft.com/office/drawing/2010/main"/>
                      </a:ext>
                    </a:extLst>
                  </pic:spPr>
                </pic:pic>
              </a:graphicData>
            </a:graphic>
          </wp:inline>
        </w:drawing>
      </w:r>
    </w:p>
    <w:p w14:paraId="569FAAF8" w14:textId="77777777" w:rsidR="00191B7B" w:rsidRDefault="00191B7B" w:rsidP="00191B7B">
      <w:pPr>
        <w:snapToGrid w:val="0"/>
        <w:jc w:val="center"/>
        <w:rPr>
          <w:rFonts w:eastAsia="黑体"/>
          <w:sz w:val="24"/>
        </w:rPr>
      </w:pPr>
      <w:r w:rsidRPr="00885843">
        <w:rPr>
          <w:rFonts w:eastAsia="黑体"/>
          <w:sz w:val="24"/>
        </w:rPr>
        <w:t>图</w:t>
      </w:r>
      <w:r>
        <w:rPr>
          <w:rFonts w:eastAsia="黑体" w:hint="eastAsia"/>
          <w:sz w:val="24"/>
        </w:rPr>
        <w:t>8</w:t>
      </w:r>
      <w:r w:rsidRPr="00885843">
        <w:rPr>
          <w:rFonts w:eastAsia="黑体"/>
          <w:sz w:val="24"/>
        </w:rPr>
        <w:t>-</w:t>
      </w:r>
      <w:r>
        <w:rPr>
          <w:rFonts w:eastAsia="黑体" w:hint="eastAsia"/>
          <w:sz w:val="24"/>
        </w:rPr>
        <w:t>1</w:t>
      </w:r>
      <w:r w:rsidRPr="00885843">
        <w:rPr>
          <w:rFonts w:eastAsia="黑体"/>
          <w:sz w:val="24"/>
        </w:rPr>
        <w:t xml:space="preserve"> </w:t>
      </w:r>
      <w:r>
        <w:rPr>
          <w:rFonts w:eastAsia="黑体" w:hint="eastAsia"/>
          <w:sz w:val="24"/>
        </w:rPr>
        <w:t>程序替换题</w:t>
      </w:r>
      <w:r w:rsidRPr="00885843">
        <w:rPr>
          <w:rFonts w:eastAsia="黑体"/>
          <w:sz w:val="24"/>
        </w:rPr>
        <w:t>1</w:t>
      </w:r>
      <w:r w:rsidRPr="00885843">
        <w:rPr>
          <w:rFonts w:eastAsia="黑体"/>
          <w:sz w:val="24"/>
        </w:rPr>
        <w:t>的</w:t>
      </w:r>
      <w:r>
        <w:rPr>
          <w:rFonts w:eastAsia="黑体" w:hint="eastAsia"/>
          <w:sz w:val="24"/>
        </w:rPr>
        <w:t>运行结果</w:t>
      </w:r>
    </w:p>
    <w:p w14:paraId="466EBEAA" w14:textId="77777777" w:rsidR="00191B7B" w:rsidRPr="00887112" w:rsidRDefault="00191B7B" w:rsidP="00191B7B">
      <w:pPr>
        <w:rPr>
          <w:sz w:val="24"/>
        </w:rPr>
      </w:pPr>
      <w:r w:rsidRPr="00887112">
        <w:rPr>
          <w:rFonts w:hint="eastAsia"/>
          <w:sz w:val="24"/>
        </w:rPr>
        <w:t>（</w:t>
      </w:r>
      <w:r w:rsidRPr="00887112">
        <w:rPr>
          <w:rFonts w:hint="eastAsia"/>
          <w:sz w:val="24"/>
        </w:rPr>
        <w:t>2</w:t>
      </w:r>
      <w:r w:rsidRPr="00887112">
        <w:rPr>
          <w:rFonts w:hint="eastAsia"/>
          <w:sz w:val="24"/>
        </w:rPr>
        <w:t>）用输入输出重定向</w:t>
      </w:r>
      <w:proofErr w:type="spellStart"/>
      <w:r w:rsidRPr="00887112">
        <w:rPr>
          <w:rFonts w:hint="eastAsia"/>
          <w:sz w:val="24"/>
        </w:rPr>
        <w:t>freopen</w:t>
      </w:r>
      <w:proofErr w:type="spellEnd"/>
      <w:r w:rsidRPr="00887112">
        <w:rPr>
          <w:rFonts w:hint="eastAsia"/>
          <w:sz w:val="24"/>
        </w:rPr>
        <w:t>改写</w:t>
      </w:r>
      <w:r w:rsidRPr="00887112">
        <w:rPr>
          <w:rFonts w:hint="eastAsia"/>
          <w:sz w:val="24"/>
        </w:rPr>
        <w:t>main</w:t>
      </w:r>
      <w:r w:rsidRPr="00887112">
        <w:rPr>
          <w:rFonts w:hint="eastAsia"/>
          <w:sz w:val="24"/>
        </w:rPr>
        <w:t>函数。</w:t>
      </w:r>
    </w:p>
    <w:p w14:paraId="2195600B" w14:textId="77777777" w:rsidR="00191B7B" w:rsidRPr="00593672" w:rsidRDefault="00191B7B" w:rsidP="00191B7B">
      <w:pPr>
        <w:spacing w:line="360" w:lineRule="auto"/>
        <w:rPr>
          <w:sz w:val="24"/>
        </w:rPr>
      </w:pPr>
      <w:r w:rsidRPr="00885843">
        <w:rPr>
          <w:rFonts w:hAnsi="宋体"/>
          <w:b/>
          <w:sz w:val="24"/>
        </w:rPr>
        <w:t>解答：</w:t>
      </w:r>
    </w:p>
    <w:p w14:paraId="7A924921" w14:textId="77777777" w:rsidR="00191B7B" w:rsidRPr="00505F1F" w:rsidRDefault="00191B7B" w:rsidP="00191B7B">
      <w:pPr>
        <w:pStyle w:val="af6"/>
        <w:snapToGrid w:val="0"/>
        <w:spacing w:line="360" w:lineRule="auto"/>
        <w:ind w:left="420" w:firstLineChars="0" w:firstLine="0"/>
        <w:rPr>
          <w:sz w:val="24"/>
        </w:rPr>
      </w:pPr>
      <w:r w:rsidRPr="00505F1F">
        <w:rPr>
          <w:rFonts w:hAnsi="宋体"/>
          <w:sz w:val="24"/>
        </w:rPr>
        <w:t>替换后的程序如下所示：</w:t>
      </w:r>
    </w:p>
    <w:p w14:paraId="590C6D99" w14:textId="77777777" w:rsidR="00191B7B" w:rsidRPr="00887112" w:rsidRDefault="00191B7B" w:rsidP="00191B7B">
      <w:pPr>
        <w:spacing w:line="360" w:lineRule="auto"/>
        <w:jc w:val="left"/>
        <w:rPr>
          <w:sz w:val="24"/>
        </w:rPr>
      </w:pPr>
      <w:r w:rsidRPr="00887112">
        <w:rPr>
          <w:sz w:val="24"/>
        </w:rPr>
        <w:t>#include &lt;</w:t>
      </w:r>
      <w:proofErr w:type="spellStart"/>
      <w:r w:rsidRPr="00887112">
        <w:rPr>
          <w:sz w:val="24"/>
        </w:rPr>
        <w:t>stdio.h</w:t>
      </w:r>
      <w:proofErr w:type="spellEnd"/>
      <w:r w:rsidRPr="00887112">
        <w:rPr>
          <w:sz w:val="24"/>
        </w:rPr>
        <w:t>&gt;</w:t>
      </w:r>
    </w:p>
    <w:p w14:paraId="4CD5751A" w14:textId="77777777" w:rsidR="00191B7B" w:rsidRPr="00887112" w:rsidRDefault="00191B7B" w:rsidP="00191B7B">
      <w:pPr>
        <w:spacing w:line="360" w:lineRule="auto"/>
        <w:jc w:val="left"/>
        <w:rPr>
          <w:sz w:val="24"/>
        </w:rPr>
      </w:pPr>
      <w:r w:rsidRPr="00887112">
        <w:rPr>
          <w:sz w:val="24"/>
        </w:rPr>
        <w:lastRenderedPageBreak/>
        <w:t>#include &lt;</w:t>
      </w:r>
      <w:proofErr w:type="spellStart"/>
      <w:r w:rsidRPr="00887112">
        <w:rPr>
          <w:sz w:val="24"/>
        </w:rPr>
        <w:t>stdlib.h</w:t>
      </w:r>
      <w:proofErr w:type="spellEnd"/>
      <w:r w:rsidRPr="00887112">
        <w:rPr>
          <w:sz w:val="24"/>
        </w:rPr>
        <w:t>&gt;</w:t>
      </w:r>
    </w:p>
    <w:p w14:paraId="33FA3D37" w14:textId="77777777" w:rsidR="00191B7B" w:rsidRPr="00887112" w:rsidRDefault="00191B7B" w:rsidP="00191B7B">
      <w:pPr>
        <w:spacing w:line="360" w:lineRule="auto"/>
        <w:jc w:val="left"/>
        <w:rPr>
          <w:sz w:val="24"/>
        </w:rPr>
      </w:pPr>
      <w:r w:rsidRPr="00887112">
        <w:rPr>
          <w:sz w:val="24"/>
        </w:rPr>
        <w:t xml:space="preserve">int main(int </w:t>
      </w:r>
      <w:proofErr w:type="spellStart"/>
      <w:r w:rsidRPr="00887112">
        <w:rPr>
          <w:sz w:val="24"/>
        </w:rPr>
        <w:t>argc</w:t>
      </w:r>
      <w:proofErr w:type="spellEnd"/>
      <w:r w:rsidRPr="00887112">
        <w:rPr>
          <w:sz w:val="24"/>
        </w:rPr>
        <w:t>, char *</w:t>
      </w:r>
      <w:proofErr w:type="spellStart"/>
      <w:r w:rsidRPr="00887112">
        <w:rPr>
          <w:sz w:val="24"/>
        </w:rPr>
        <w:t>argv</w:t>
      </w:r>
      <w:proofErr w:type="spellEnd"/>
      <w:r w:rsidRPr="00887112">
        <w:rPr>
          <w:sz w:val="24"/>
        </w:rPr>
        <w:t>[])</w:t>
      </w:r>
    </w:p>
    <w:p w14:paraId="220B277F" w14:textId="77777777" w:rsidR="00191B7B" w:rsidRPr="00887112" w:rsidRDefault="00191B7B" w:rsidP="00191B7B">
      <w:pPr>
        <w:spacing w:line="360" w:lineRule="auto"/>
        <w:jc w:val="left"/>
        <w:rPr>
          <w:sz w:val="24"/>
        </w:rPr>
      </w:pPr>
      <w:r w:rsidRPr="00887112">
        <w:rPr>
          <w:sz w:val="24"/>
        </w:rPr>
        <w:t>{</w:t>
      </w:r>
    </w:p>
    <w:p w14:paraId="20F6F5AD" w14:textId="77777777" w:rsidR="00191B7B" w:rsidRPr="00887112" w:rsidRDefault="00191B7B" w:rsidP="00191B7B">
      <w:pPr>
        <w:spacing w:line="360" w:lineRule="auto"/>
        <w:jc w:val="left"/>
        <w:rPr>
          <w:sz w:val="24"/>
        </w:rPr>
      </w:pPr>
      <w:r w:rsidRPr="00887112">
        <w:rPr>
          <w:sz w:val="24"/>
        </w:rPr>
        <w:t xml:space="preserve">    char </w:t>
      </w:r>
      <w:proofErr w:type="spellStart"/>
      <w:r w:rsidRPr="00887112">
        <w:rPr>
          <w:sz w:val="24"/>
        </w:rPr>
        <w:t>ch</w:t>
      </w:r>
      <w:proofErr w:type="spellEnd"/>
      <w:r w:rsidRPr="00887112">
        <w:rPr>
          <w:sz w:val="24"/>
        </w:rPr>
        <w:t>;</w:t>
      </w:r>
    </w:p>
    <w:p w14:paraId="3D3BACB7" w14:textId="77777777" w:rsidR="00191B7B" w:rsidRPr="00887112" w:rsidRDefault="00191B7B" w:rsidP="00191B7B">
      <w:pPr>
        <w:spacing w:line="360" w:lineRule="auto"/>
        <w:jc w:val="left"/>
        <w:rPr>
          <w:sz w:val="24"/>
        </w:rPr>
      </w:pPr>
      <w:r w:rsidRPr="00887112">
        <w:rPr>
          <w:sz w:val="24"/>
        </w:rPr>
        <w:t xml:space="preserve">    FILE *</w:t>
      </w:r>
      <w:proofErr w:type="spellStart"/>
      <w:r w:rsidRPr="00887112">
        <w:rPr>
          <w:sz w:val="24"/>
        </w:rPr>
        <w:t>fp</w:t>
      </w:r>
      <w:proofErr w:type="spellEnd"/>
      <w:r w:rsidRPr="00887112">
        <w:rPr>
          <w:sz w:val="24"/>
        </w:rPr>
        <w:t>;</w:t>
      </w:r>
    </w:p>
    <w:p w14:paraId="355DAB2B" w14:textId="77777777" w:rsidR="00191B7B" w:rsidRPr="00887112" w:rsidRDefault="00191B7B" w:rsidP="00191B7B">
      <w:pPr>
        <w:spacing w:line="360" w:lineRule="auto"/>
        <w:jc w:val="left"/>
        <w:rPr>
          <w:sz w:val="24"/>
        </w:rPr>
      </w:pPr>
      <w:r w:rsidRPr="00887112">
        <w:rPr>
          <w:sz w:val="24"/>
        </w:rPr>
        <w:t xml:space="preserve">    if (</w:t>
      </w:r>
      <w:proofErr w:type="spellStart"/>
      <w:r w:rsidRPr="00887112">
        <w:rPr>
          <w:sz w:val="24"/>
        </w:rPr>
        <w:t>argc</w:t>
      </w:r>
      <w:proofErr w:type="spellEnd"/>
      <w:r w:rsidRPr="00887112">
        <w:rPr>
          <w:sz w:val="24"/>
        </w:rPr>
        <w:t xml:space="preserve"> != 2)</w:t>
      </w:r>
    </w:p>
    <w:p w14:paraId="657C5D6C" w14:textId="77777777" w:rsidR="00191B7B" w:rsidRPr="00887112" w:rsidRDefault="00191B7B" w:rsidP="00191B7B">
      <w:pPr>
        <w:spacing w:line="360" w:lineRule="auto"/>
        <w:jc w:val="left"/>
        <w:rPr>
          <w:sz w:val="24"/>
        </w:rPr>
      </w:pPr>
      <w:r w:rsidRPr="00887112">
        <w:rPr>
          <w:sz w:val="24"/>
        </w:rPr>
        <w:t xml:space="preserve">    {</w:t>
      </w:r>
    </w:p>
    <w:p w14:paraId="6F18D90A" w14:textId="77777777" w:rsidR="00191B7B" w:rsidRPr="00887112" w:rsidRDefault="00191B7B" w:rsidP="00191B7B">
      <w:pPr>
        <w:spacing w:line="360" w:lineRule="auto"/>
        <w:jc w:val="left"/>
        <w:rPr>
          <w:sz w:val="24"/>
        </w:rPr>
      </w:pPr>
      <w:r w:rsidRPr="00887112">
        <w:rPr>
          <w:sz w:val="24"/>
        </w:rPr>
        <w:t xml:space="preserve">        </w:t>
      </w:r>
      <w:proofErr w:type="spellStart"/>
      <w:r w:rsidRPr="00887112">
        <w:rPr>
          <w:sz w:val="24"/>
        </w:rPr>
        <w:t>printf</w:t>
      </w:r>
      <w:proofErr w:type="spellEnd"/>
      <w:r w:rsidRPr="00887112">
        <w:rPr>
          <w:sz w:val="24"/>
        </w:rPr>
        <w:t>("Arguments error!\n");</w:t>
      </w:r>
    </w:p>
    <w:p w14:paraId="274B488C" w14:textId="77777777" w:rsidR="00191B7B" w:rsidRPr="00887112" w:rsidRDefault="00191B7B" w:rsidP="00191B7B">
      <w:pPr>
        <w:spacing w:line="360" w:lineRule="auto"/>
        <w:jc w:val="left"/>
        <w:rPr>
          <w:sz w:val="24"/>
        </w:rPr>
      </w:pPr>
      <w:r w:rsidRPr="00887112">
        <w:rPr>
          <w:sz w:val="24"/>
        </w:rPr>
        <w:t xml:space="preserve">        exit(-1);</w:t>
      </w:r>
    </w:p>
    <w:p w14:paraId="0E2AFCB4" w14:textId="77777777" w:rsidR="00191B7B" w:rsidRPr="00887112" w:rsidRDefault="00191B7B" w:rsidP="00191B7B">
      <w:pPr>
        <w:spacing w:line="360" w:lineRule="auto"/>
        <w:jc w:val="left"/>
        <w:rPr>
          <w:sz w:val="24"/>
        </w:rPr>
      </w:pPr>
      <w:r w:rsidRPr="00887112">
        <w:rPr>
          <w:sz w:val="24"/>
        </w:rPr>
        <w:t xml:space="preserve">    }</w:t>
      </w:r>
    </w:p>
    <w:p w14:paraId="222D30B4" w14:textId="77777777" w:rsidR="00191B7B" w:rsidRPr="00887112" w:rsidRDefault="00191B7B" w:rsidP="00191B7B">
      <w:pPr>
        <w:spacing w:line="360" w:lineRule="auto"/>
        <w:jc w:val="left"/>
        <w:rPr>
          <w:sz w:val="24"/>
        </w:rPr>
      </w:pPr>
      <w:r w:rsidRPr="00887112">
        <w:rPr>
          <w:sz w:val="24"/>
        </w:rPr>
        <w:t xml:space="preserve">    if ((</w:t>
      </w:r>
      <w:proofErr w:type="spellStart"/>
      <w:r w:rsidRPr="00887112">
        <w:rPr>
          <w:sz w:val="24"/>
        </w:rPr>
        <w:t>fp</w:t>
      </w:r>
      <w:proofErr w:type="spellEnd"/>
      <w:r w:rsidRPr="00887112">
        <w:rPr>
          <w:sz w:val="24"/>
        </w:rPr>
        <w:t xml:space="preserve"> = </w:t>
      </w:r>
      <w:proofErr w:type="spellStart"/>
      <w:r w:rsidRPr="00887112">
        <w:rPr>
          <w:sz w:val="24"/>
        </w:rPr>
        <w:t>freopen</w:t>
      </w:r>
      <w:proofErr w:type="spellEnd"/>
      <w:r w:rsidRPr="00887112">
        <w:rPr>
          <w:sz w:val="24"/>
        </w:rPr>
        <w:t>(</w:t>
      </w:r>
      <w:proofErr w:type="spellStart"/>
      <w:r w:rsidRPr="00887112">
        <w:rPr>
          <w:sz w:val="24"/>
        </w:rPr>
        <w:t>argv</w:t>
      </w:r>
      <w:proofErr w:type="spellEnd"/>
      <w:r w:rsidRPr="00887112">
        <w:rPr>
          <w:sz w:val="24"/>
        </w:rPr>
        <w:t>[1], "r", stdin)) == NULL)</w:t>
      </w:r>
    </w:p>
    <w:p w14:paraId="3AB21C6B" w14:textId="77777777" w:rsidR="00191B7B" w:rsidRPr="00887112" w:rsidRDefault="00191B7B" w:rsidP="00191B7B">
      <w:pPr>
        <w:spacing w:line="360" w:lineRule="auto"/>
        <w:jc w:val="left"/>
        <w:rPr>
          <w:sz w:val="24"/>
        </w:rPr>
      </w:pPr>
      <w:r w:rsidRPr="00887112">
        <w:rPr>
          <w:rFonts w:hint="eastAsia"/>
          <w:sz w:val="24"/>
        </w:rPr>
        <w:t xml:space="preserve">    { /* </w:t>
      </w:r>
      <w:proofErr w:type="spellStart"/>
      <w:r w:rsidRPr="00887112">
        <w:rPr>
          <w:rFonts w:hint="eastAsia"/>
          <w:sz w:val="24"/>
        </w:rPr>
        <w:t>fp</w:t>
      </w:r>
      <w:proofErr w:type="spellEnd"/>
      <w:r w:rsidRPr="00887112">
        <w:rPr>
          <w:rFonts w:hint="eastAsia"/>
          <w:sz w:val="24"/>
        </w:rPr>
        <w:t xml:space="preserve"> </w:t>
      </w:r>
      <w:r w:rsidRPr="00887112">
        <w:rPr>
          <w:rFonts w:hint="eastAsia"/>
          <w:sz w:val="24"/>
        </w:rPr>
        <w:t>指向</w:t>
      </w:r>
      <w:r w:rsidRPr="00887112">
        <w:rPr>
          <w:rFonts w:hint="eastAsia"/>
          <w:sz w:val="24"/>
        </w:rPr>
        <w:t xml:space="preserve"> filename */</w:t>
      </w:r>
    </w:p>
    <w:p w14:paraId="5DF90318" w14:textId="77777777" w:rsidR="00191B7B" w:rsidRPr="00887112" w:rsidRDefault="00191B7B" w:rsidP="00191B7B">
      <w:pPr>
        <w:spacing w:line="360" w:lineRule="auto"/>
        <w:jc w:val="left"/>
        <w:rPr>
          <w:sz w:val="24"/>
        </w:rPr>
      </w:pPr>
      <w:r w:rsidRPr="00887112">
        <w:rPr>
          <w:sz w:val="24"/>
        </w:rPr>
        <w:t xml:space="preserve">        </w:t>
      </w:r>
      <w:proofErr w:type="spellStart"/>
      <w:r w:rsidRPr="00887112">
        <w:rPr>
          <w:sz w:val="24"/>
        </w:rPr>
        <w:t>printf</w:t>
      </w:r>
      <w:proofErr w:type="spellEnd"/>
      <w:r w:rsidRPr="00887112">
        <w:rPr>
          <w:sz w:val="24"/>
        </w:rPr>
        <w:t xml:space="preserve">("Can't open %s file!\n", </w:t>
      </w:r>
      <w:proofErr w:type="spellStart"/>
      <w:r w:rsidRPr="00887112">
        <w:rPr>
          <w:sz w:val="24"/>
        </w:rPr>
        <w:t>argv</w:t>
      </w:r>
      <w:proofErr w:type="spellEnd"/>
      <w:r w:rsidRPr="00887112">
        <w:rPr>
          <w:sz w:val="24"/>
        </w:rPr>
        <w:t>[1]);</w:t>
      </w:r>
    </w:p>
    <w:p w14:paraId="34F8A1D6" w14:textId="77777777" w:rsidR="00191B7B" w:rsidRPr="00887112" w:rsidRDefault="00191B7B" w:rsidP="00191B7B">
      <w:pPr>
        <w:spacing w:line="360" w:lineRule="auto"/>
        <w:jc w:val="left"/>
        <w:rPr>
          <w:sz w:val="24"/>
        </w:rPr>
      </w:pPr>
      <w:r w:rsidRPr="00887112">
        <w:rPr>
          <w:sz w:val="24"/>
        </w:rPr>
        <w:t xml:space="preserve">        exit(-1);</w:t>
      </w:r>
    </w:p>
    <w:p w14:paraId="41655AB8" w14:textId="77777777" w:rsidR="00191B7B" w:rsidRPr="00887112" w:rsidRDefault="00191B7B" w:rsidP="00191B7B">
      <w:pPr>
        <w:spacing w:line="360" w:lineRule="auto"/>
        <w:jc w:val="left"/>
        <w:rPr>
          <w:sz w:val="24"/>
        </w:rPr>
      </w:pPr>
      <w:r w:rsidRPr="00887112">
        <w:rPr>
          <w:sz w:val="24"/>
        </w:rPr>
        <w:t xml:space="preserve">    }</w:t>
      </w:r>
    </w:p>
    <w:p w14:paraId="685625B9" w14:textId="77777777" w:rsidR="00191B7B" w:rsidRPr="00887112" w:rsidRDefault="00191B7B" w:rsidP="00191B7B">
      <w:pPr>
        <w:spacing w:line="360" w:lineRule="auto"/>
        <w:jc w:val="left"/>
        <w:rPr>
          <w:sz w:val="24"/>
        </w:rPr>
      </w:pPr>
      <w:r w:rsidRPr="00887112">
        <w:rPr>
          <w:rFonts w:hint="eastAsia"/>
          <w:sz w:val="24"/>
        </w:rPr>
        <w:t xml:space="preserve">    while (!</w:t>
      </w:r>
      <w:proofErr w:type="spellStart"/>
      <w:r w:rsidRPr="00887112">
        <w:rPr>
          <w:rFonts w:hint="eastAsia"/>
          <w:sz w:val="24"/>
        </w:rPr>
        <w:t>feof</w:t>
      </w:r>
      <w:proofErr w:type="spellEnd"/>
      <w:r w:rsidRPr="00887112">
        <w:rPr>
          <w:rFonts w:hint="eastAsia"/>
          <w:sz w:val="24"/>
        </w:rPr>
        <w:t>(</w:t>
      </w:r>
      <w:proofErr w:type="spellStart"/>
      <w:r w:rsidRPr="00887112">
        <w:rPr>
          <w:rFonts w:hint="eastAsia"/>
          <w:sz w:val="24"/>
        </w:rPr>
        <w:t>fp</w:t>
      </w:r>
      <w:proofErr w:type="spellEnd"/>
      <w:r w:rsidRPr="00887112">
        <w:rPr>
          <w:rFonts w:hint="eastAsia"/>
          <w:sz w:val="24"/>
        </w:rPr>
        <w:t xml:space="preserve">)) /* </w:t>
      </w:r>
      <w:r w:rsidRPr="00887112">
        <w:rPr>
          <w:rFonts w:hint="eastAsia"/>
          <w:sz w:val="24"/>
        </w:rPr>
        <w:t>从</w:t>
      </w:r>
      <w:r w:rsidRPr="00887112">
        <w:rPr>
          <w:rFonts w:hint="eastAsia"/>
          <w:sz w:val="24"/>
        </w:rPr>
        <w:t>filename</w:t>
      </w:r>
      <w:r w:rsidRPr="00887112">
        <w:rPr>
          <w:rFonts w:hint="eastAsia"/>
          <w:sz w:val="24"/>
        </w:rPr>
        <w:t>中读字符</w:t>
      </w:r>
      <w:r w:rsidRPr="00887112">
        <w:rPr>
          <w:rFonts w:hint="eastAsia"/>
          <w:sz w:val="24"/>
        </w:rPr>
        <w:t xml:space="preserve"> */</w:t>
      </w:r>
    </w:p>
    <w:p w14:paraId="4BF22517" w14:textId="77777777" w:rsidR="00191B7B" w:rsidRPr="00887112" w:rsidRDefault="00191B7B" w:rsidP="00191B7B">
      <w:pPr>
        <w:spacing w:line="360" w:lineRule="auto"/>
        <w:jc w:val="left"/>
        <w:rPr>
          <w:sz w:val="24"/>
        </w:rPr>
      </w:pPr>
      <w:r w:rsidRPr="00887112">
        <w:rPr>
          <w:sz w:val="24"/>
        </w:rPr>
        <w:t xml:space="preserve">    {</w:t>
      </w:r>
    </w:p>
    <w:p w14:paraId="2385B900" w14:textId="77777777" w:rsidR="00191B7B" w:rsidRPr="00887112" w:rsidRDefault="00191B7B" w:rsidP="00191B7B">
      <w:pPr>
        <w:spacing w:line="360" w:lineRule="auto"/>
        <w:jc w:val="left"/>
        <w:rPr>
          <w:sz w:val="24"/>
        </w:rPr>
      </w:pPr>
      <w:r w:rsidRPr="00887112">
        <w:rPr>
          <w:sz w:val="24"/>
        </w:rPr>
        <w:t xml:space="preserve">        </w:t>
      </w:r>
      <w:proofErr w:type="spellStart"/>
      <w:r w:rsidRPr="00887112">
        <w:rPr>
          <w:sz w:val="24"/>
        </w:rPr>
        <w:t>ch</w:t>
      </w:r>
      <w:proofErr w:type="spellEnd"/>
      <w:r w:rsidRPr="00887112">
        <w:rPr>
          <w:sz w:val="24"/>
        </w:rPr>
        <w:t xml:space="preserve"> = </w:t>
      </w:r>
      <w:proofErr w:type="spellStart"/>
      <w:r w:rsidRPr="00887112">
        <w:rPr>
          <w:sz w:val="24"/>
        </w:rPr>
        <w:t>getchar</w:t>
      </w:r>
      <w:proofErr w:type="spellEnd"/>
      <w:r w:rsidRPr="00887112">
        <w:rPr>
          <w:sz w:val="24"/>
        </w:rPr>
        <w:t>();</w:t>
      </w:r>
    </w:p>
    <w:p w14:paraId="5C170014" w14:textId="77777777" w:rsidR="00191B7B" w:rsidRPr="00887112" w:rsidRDefault="00191B7B" w:rsidP="00191B7B">
      <w:pPr>
        <w:spacing w:line="360" w:lineRule="auto"/>
        <w:jc w:val="left"/>
        <w:rPr>
          <w:sz w:val="24"/>
        </w:rPr>
      </w:pPr>
      <w:r w:rsidRPr="00887112">
        <w:rPr>
          <w:rFonts w:hint="eastAsia"/>
          <w:sz w:val="24"/>
        </w:rPr>
        <w:t xml:space="preserve">        </w:t>
      </w:r>
      <w:proofErr w:type="spellStart"/>
      <w:r w:rsidRPr="00887112">
        <w:rPr>
          <w:rFonts w:hint="eastAsia"/>
          <w:sz w:val="24"/>
        </w:rPr>
        <w:t>putchar</w:t>
      </w:r>
      <w:proofErr w:type="spellEnd"/>
      <w:r w:rsidRPr="00887112">
        <w:rPr>
          <w:rFonts w:hint="eastAsia"/>
          <w:sz w:val="24"/>
        </w:rPr>
        <w:t>(</w:t>
      </w:r>
      <w:proofErr w:type="spellStart"/>
      <w:r w:rsidRPr="00887112">
        <w:rPr>
          <w:rFonts w:hint="eastAsia"/>
          <w:sz w:val="24"/>
        </w:rPr>
        <w:t>ch</w:t>
      </w:r>
      <w:proofErr w:type="spellEnd"/>
      <w:r w:rsidRPr="00887112">
        <w:rPr>
          <w:rFonts w:hint="eastAsia"/>
          <w:sz w:val="24"/>
        </w:rPr>
        <w:t xml:space="preserve">); /* </w:t>
      </w:r>
      <w:r w:rsidRPr="00887112">
        <w:rPr>
          <w:rFonts w:hint="eastAsia"/>
          <w:sz w:val="24"/>
        </w:rPr>
        <w:t>向显示器中写字符</w:t>
      </w:r>
      <w:r w:rsidRPr="00887112">
        <w:rPr>
          <w:rFonts w:hint="eastAsia"/>
          <w:sz w:val="24"/>
        </w:rPr>
        <w:t xml:space="preserve"> */</w:t>
      </w:r>
    </w:p>
    <w:p w14:paraId="796AD940" w14:textId="77777777" w:rsidR="00191B7B" w:rsidRPr="00887112" w:rsidRDefault="00191B7B" w:rsidP="00191B7B">
      <w:pPr>
        <w:spacing w:line="360" w:lineRule="auto"/>
        <w:jc w:val="left"/>
        <w:rPr>
          <w:sz w:val="24"/>
        </w:rPr>
      </w:pPr>
      <w:r w:rsidRPr="00887112">
        <w:rPr>
          <w:sz w:val="24"/>
        </w:rPr>
        <w:t xml:space="preserve">    }</w:t>
      </w:r>
    </w:p>
    <w:p w14:paraId="131D723A" w14:textId="77777777" w:rsidR="00191B7B" w:rsidRPr="00887112" w:rsidRDefault="00191B7B" w:rsidP="00191B7B">
      <w:pPr>
        <w:spacing w:line="360" w:lineRule="auto"/>
        <w:jc w:val="left"/>
        <w:rPr>
          <w:sz w:val="24"/>
        </w:rPr>
      </w:pPr>
      <w:r w:rsidRPr="00887112">
        <w:rPr>
          <w:rFonts w:hint="eastAsia"/>
          <w:sz w:val="24"/>
        </w:rPr>
        <w:t xml:space="preserve">    </w:t>
      </w:r>
      <w:proofErr w:type="spellStart"/>
      <w:r w:rsidRPr="00887112">
        <w:rPr>
          <w:rFonts w:hint="eastAsia"/>
          <w:sz w:val="24"/>
        </w:rPr>
        <w:t>fclose</w:t>
      </w:r>
      <w:proofErr w:type="spellEnd"/>
      <w:r w:rsidRPr="00887112">
        <w:rPr>
          <w:rFonts w:hint="eastAsia"/>
          <w:sz w:val="24"/>
        </w:rPr>
        <w:t>(</w:t>
      </w:r>
      <w:proofErr w:type="spellStart"/>
      <w:r w:rsidRPr="00887112">
        <w:rPr>
          <w:rFonts w:hint="eastAsia"/>
          <w:sz w:val="24"/>
        </w:rPr>
        <w:t>fp</w:t>
      </w:r>
      <w:proofErr w:type="spellEnd"/>
      <w:r w:rsidRPr="00887112">
        <w:rPr>
          <w:rFonts w:hint="eastAsia"/>
          <w:sz w:val="24"/>
        </w:rPr>
        <w:t xml:space="preserve">); /* </w:t>
      </w:r>
      <w:r w:rsidRPr="00887112">
        <w:rPr>
          <w:rFonts w:hint="eastAsia"/>
          <w:sz w:val="24"/>
        </w:rPr>
        <w:t>关闭</w:t>
      </w:r>
      <w:r w:rsidRPr="00887112">
        <w:rPr>
          <w:rFonts w:hint="eastAsia"/>
          <w:sz w:val="24"/>
        </w:rPr>
        <w:t>filename */</w:t>
      </w:r>
    </w:p>
    <w:p w14:paraId="6BB3C5DA" w14:textId="77777777" w:rsidR="00191B7B" w:rsidRPr="00887112" w:rsidRDefault="00191B7B" w:rsidP="00191B7B">
      <w:pPr>
        <w:spacing w:line="360" w:lineRule="auto"/>
        <w:jc w:val="left"/>
        <w:rPr>
          <w:sz w:val="24"/>
        </w:rPr>
      </w:pPr>
      <w:r w:rsidRPr="00887112">
        <w:rPr>
          <w:sz w:val="24"/>
        </w:rPr>
        <w:t xml:space="preserve">    return 0;</w:t>
      </w:r>
    </w:p>
    <w:p w14:paraId="6ABA3188" w14:textId="77777777" w:rsidR="00191B7B" w:rsidRDefault="00191B7B" w:rsidP="00191B7B">
      <w:pPr>
        <w:spacing w:line="360" w:lineRule="auto"/>
        <w:jc w:val="left"/>
        <w:rPr>
          <w:sz w:val="24"/>
        </w:rPr>
      </w:pPr>
      <w:r w:rsidRPr="00887112">
        <w:rPr>
          <w:sz w:val="24"/>
        </w:rPr>
        <w:t>}</w:t>
      </w:r>
    </w:p>
    <w:p w14:paraId="040B19A2" w14:textId="77777777" w:rsidR="00191B7B" w:rsidRPr="002F190F" w:rsidRDefault="00191B7B" w:rsidP="00191B7B">
      <w:pPr>
        <w:ind w:left="420" w:firstLine="420"/>
        <w:rPr>
          <w:sz w:val="24"/>
        </w:rPr>
      </w:pPr>
      <w:r>
        <w:rPr>
          <w:rFonts w:hint="eastAsia"/>
          <w:sz w:val="24"/>
        </w:rPr>
        <w:t>（</w:t>
      </w:r>
      <w:r>
        <w:rPr>
          <w:rFonts w:hint="eastAsia"/>
          <w:sz w:val="24"/>
        </w:rPr>
        <w:t>3</w:t>
      </w:r>
      <w:r>
        <w:rPr>
          <w:rFonts w:hint="eastAsia"/>
          <w:sz w:val="24"/>
        </w:rPr>
        <w:t>）运行结果如图</w:t>
      </w:r>
      <w:r>
        <w:rPr>
          <w:rFonts w:hint="eastAsia"/>
          <w:sz w:val="24"/>
        </w:rPr>
        <w:t>8-2</w:t>
      </w:r>
      <w:r>
        <w:rPr>
          <w:rFonts w:hint="eastAsia"/>
          <w:sz w:val="24"/>
        </w:rPr>
        <w:t>所示：</w:t>
      </w:r>
    </w:p>
    <w:p w14:paraId="38E30C8E" w14:textId="77777777" w:rsidR="00191B7B" w:rsidRDefault="00191B7B" w:rsidP="00191B7B">
      <w:pPr>
        <w:spacing w:line="360" w:lineRule="auto"/>
        <w:jc w:val="center"/>
      </w:pPr>
      <w:r w:rsidRPr="00FF6BD5">
        <w:rPr>
          <w:noProof/>
        </w:rPr>
        <w:lastRenderedPageBreak/>
        <w:drawing>
          <wp:inline distT="0" distB="0" distL="0" distR="0" wp14:anchorId="4B438548" wp14:editId="785CFDFC">
            <wp:extent cx="4702226" cy="33299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28703" cy="3348690"/>
                    </a:xfrm>
                    <a:prstGeom prst="rect">
                      <a:avLst/>
                    </a:prstGeom>
                  </pic:spPr>
                </pic:pic>
              </a:graphicData>
            </a:graphic>
          </wp:inline>
        </w:drawing>
      </w:r>
    </w:p>
    <w:p w14:paraId="79657FF8" w14:textId="77777777" w:rsidR="00191B7B" w:rsidRPr="008F633F" w:rsidRDefault="00191B7B" w:rsidP="00191B7B">
      <w:pPr>
        <w:snapToGrid w:val="0"/>
        <w:jc w:val="center"/>
        <w:rPr>
          <w:rFonts w:eastAsia="黑体"/>
          <w:sz w:val="24"/>
        </w:rPr>
      </w:pPr>
      <w:r w:rsidRPr="00885843">
        <w:rPr>
          <w:rFonts w:eastAsia="黑体"/>
          <w:sz w:val="24"/>
        </w:rPr>
        <w:t>图</w:t>
      </w:r>
      <w:r>
        <w:rPr>
          <w:rFonts w:eastAsia="黑体" w:hint="eastAsia"/>
          <w:sz w:val="24"/>
        </w:rPr>
        <w:t>8</w:t>
      </w:r>
      <w:r w:rsidRPr="00885843">
        <w:rPr>
          <w:rFonts w:eastAsia="黑体"/>
          <w:sz w:val="24"/>
        </w:rPr>
        <w:t>-</w:t>
      </w:r>
      <w:r>
        <w:rPr>
          <w:rFonts w:eastAsia="黑体" w:hint="eastAsia"/>
          <w:sz w:val="24"/>
        </w:rPr>
        <w:t>2</w:t>
      </w:r>
      <w:r w:rsidRPr="00885843">
        <w:rPr>
          <w:rFonts w:eastAsia="黑体"/>
          <w:sz w:val="24"/>
        </w:rPr>
        <w:t xml:space="preserve"> </w:t>
      </w:r>
      <w:r>
        <w:rPr>
          <w:rFonts w:eastAsia="黑体" w:hint="eastAsia"/>
          <w:sz w:val="24"/>
        </w:rPr>
        <w:t>程序替换题</w:t>
      </w:r>
      <w:r>
        <w:rPr>
          <w:rFonts w:eastAsia="黑体" w:hint="eastAsia"/>
          <w:sz w:val="24"/>
        </w:rPr>
        <w:t>1</w:t>
      </w:r>
      <w:r w:rsidRPr="00885843">
        <w:rPr>
          <w:rFonts w:eastAsia="黑体"/>
          <w:sz w:val="24"/>
        </w:rPr>
        <w:t>的</w:t>
      </w:r>
      <w:r>
        <w:rPr>
          <w:rFonts w:eastAsia="黑体" w:hint="eastAsia"/>
          <w:sz w:val="24"/>
        </w:rPr>
        <w:t>运行结果</w:t>
      </w:r>
    </w:p>
    <w:p w14:paraId="45EB4BDF" w14:textId="77777777" w:rsidR="00191B7B" w:rsidRDefault="00191B7B" w:rsidP="00191B7B">
      <w:pPr>
        <w:snapToGrid w:val="0"/>
        <w:spacing w:afterLines="25" w:after="78" w:line="360" w:lineRule="auto"/>
        <w:rPr>
          <w:rFonts w:hAnsi="宋体"/>
          <w:b/>
          <w:sz w:val="24"/>
        </w:rPr>
      </w:pPr>
      <w:r>
        <w:rPr>
          <w:rFonts w:hAnsi="宋体" w:hint="eastAsia"/>
          <w:b/>
          <w:sz w:val="24"/>
        </w:rPr>
        <w:t>8</w:t>
      </w:r>
      <w:r w:rsidRPr="00946728">
        <w:rPr>
          <w:rFonts w:hAnsi="宋体"/>
          <w:b/>
          <w:sz w:val="24"/>
        </w:rPr>
        <w:t>.2.</w:t>
      </w:r>
      <w:r w:rsidRPr="00946728">
        <w:rPr>
          <w:rFonts w:hAnsi="宋体" w:hint="eastAsia"/>
          <w:b/>
          <w:sz w:val="24"/>
        </w:rPr>
        <w:t>3</w:t>
      </w:r>
      <w:r w:rsidRPr="00946728">
        <w:rPr>
          <w:rFonts w:hAnsi="宋体"/>
          <w:b/>
          <w:sz w:val="24"/>
        </w:rPr>
        <w:t xml:space="preserve"> </w:t>
      </w:r>
      <w:r w:rsidRPr="00946728">
        <w:rPr>
          <w:rFonts w:hAnsi="宋体" w:hint="eastAsia"/>
          <w:b/>
          <w:sz w:val="24"/>
        </w:rPr>
        <w:t>程序设计题</w:t>
      </w:r>
    </w:p>
    <w:p w14:paraId="6ECA90BC" w14:textId="77777777" w:rsidR="00191B7B" w:rsidRPr="00940423" w:rsidRDefault="00191B7B" w:rsidP="00191B7B">
      <w:pPr>
        <w:rPr>
          <w:rFonts w:ascii="宋体" w:cs="宋体"/>
          <w:sz w:val="24"/>
          <w:szCs w:val="21"/>
        </w:rPr>
      </w:pPr>
      <w:r w:rsidRPr="00946728">
        <w:rPr>
          <w:rFonts w:ascii="宋体" w:cs="宋体" w:hint="eastAsia"/>
          <w:sz w:val="24"/>
          <w:szCs w:val="21"/>
        </w:rPr>
        <w:t>（1）</w:t>
      </w:r>
      <w:r w:rsidRPr="00940423">
        <w:rPr>
          <w:rFonts w:ascii="宋体" w:cs="宋体" w:hint="eastAsia"/>
          <w:sz w:val="24"/>
          <w:szCs w:val="21"/>
        </w:rPr>
        <w:t>编写一个程序replace，采用命令行方式，用给定的字符串替换指定文件中的目标字符串，并显示输出替换的个数。例如，命令行：</w:t>
      </w:r>
    </w:p>
    <w:p w14:paraId="6C1F7D9F" w14:textId="77777777" w:rsidR="00191B7B" w:rsidRPr="00940423" w:rsidRDefault="00191B7B" w:rsidP="00191B7B">
      <w:pPr>
        <w:rPr>
          <w:rFonts w:ascii="宋体" w:cs="宋体"/>
          <w:sz w:val="24"/>
          <w:szCs w:val="21"/>
        </w:rPr>
      </w:pPr>
      <w:r w:rsidRPr="00940423">
        <w:rPr>
          <w:rFonts w:ascii="宋体" w:cs="宋体" w:hint="eastAsia"/>
          <w:sz w:val="24"/>
          <w:szCs w:val="21"/>
        </w:rPr>
        <w:t>replace filename.txt you they</w:t>
      </w:r>
    </w:p>
    <w:p w14:paraId="0F232A63" w14:textId="77777777" w:rsidR="00191B7B" w:rsidRPr="008F7FB5" w:rsidRDefault="00191B7B" w:rsidP="00191B7B">
      <w:pPr>
        <w:rPr>
          <w:b/>
          <w:sz w:val="24"/>
        </w:rPr>
      </w:pPr>
      <w:r w:rsidRPr="00885843">
        <w:rPr>
          <w:rFonts w:hAnsi="宋体"/>
          <w:b/>
          <w:sz w:val="24"/>
        </w:rPr>
        <w:t>解答：</w:t>
      </w:r>
    </w:p>
    <w:p w14:paraId="531DC18D" w14:textId="77777777" w:rsidR="00191B7B" w:rsidRDefault="00191B7B" w:rsidP="00191B7B">
      <w:pPr>
        <w:pStyle w:val="af6"/>
        <w:numPr>
          <w:ilvl w:val="0"/>
          <w:numId w:val="13"/>
        </w:numPr>
        <w:snapToGrid w:val="0"/>
        <w:spacing w:line="360" w:lineRule="auto"/>
        <w:ind w:firstLineChars="0"/>
        <w:rPr>
          <w:rFonts w:hAnsi="宋体"/>
          <w:sz w:val="24"/>
        </w:rPr>
      </w:pPr>
      <w:r w:rsidRPr="00BB14C2">
        <w:rPr>
          <w:rFonts w:hAnsi="宋体"/>
          <w:sz w:val="24"/>
        </w:rPr>
        <w:t>算法流程如图</w:t>
      </w:r>
      <w:r>
        <w:rPr>
          <w:rFonts w:hint="eastAsia"/>
          <w:sz w:val="24"/>
        </w:rPr>
        <w:t>8</w:t>
      </w:r>
      <w:r w:rsidRPr="00BB14C2">
        <w:rPr>
          <w:rFonts w:hint="eastAsia"/>
          <w:sz w:val="24"/>
        </w:rPr>
        <w:t>-</w:t>
      </w:r>
      <w:r>
        <w:rPr>
          <w:rFonts w:hint="eastAsia"/>
          <w:sz w:val="24"/>
        </w:rPr>
        <w:t>3</w:t>
      </w:r>
      <w:r w:rsidRPr="00BB14C2">
        <w:rPr>
          <w:rFonts w:hAnsi="宋体"/>
          <w:sz w:val="24"/>
        </w:rPr>
        <w:t>所示。</w:t>
      </w:r>
    </w:p>
    <w:p w14:paraId="379710CB" w14:textId="77777777" w:rsidR="00191B7B" w:rsidRDefault="00191B7B" w:rsidP="00191B7B">
      <w:pPr>
        <w:pStyle w:val="af6"/>
        <w:snapToGrid w:val="0"/>
        <w:spacing w:line="360" w:lineRule="auto"/>
        <w:ind w:left="960" w:firstLineChars="0" w:firstLine="0"/>
        <w:jc w:val="center"/>
        <w:rPr>
          <w:rFonts w:hAnsi="宋体"/>
          <w:sz w:val="24"/>
        </w:rPr>
      </w:pPr>
      <w:r>
        <w:object w:dxaOrig="4639" w:dyaOrig="6906" w14:anchorId="377418AC">
          <v:shape id="_x0000_i1047" type="#_x0000_t75" style="width:184.05pt;height:273.6pt" o:ole="">
            <v:imagedata r:id="rId126" o:title=""/>
          </v:shape>
          <o:OLEObject Type="Embed" ProgID="Visio.Drawing.15" ShapeID="_x0000_i1047" DrawAspect="Content" ObjectID="_1731524809" r:id="rId127"/>
        </w:object>
      </w:r>
    </w:p>
    <w:p w14:paraId="396C1C08" w14:textId="77777777" w:rsidR="00191B7B" w:rsidRPr="00646F53" w:rsidRDefault="00191B7B" w:rsidP="00191B7B">
      <w:pPr>
        <w:snapToGrid w:val="0"/>
        <w:ind w:left="480"/>
        <w:jc w:val="center"/>
        <w:rPr>
          <w:rFonts w:eastAsia="黑体"/>
          <w:sz w:val="24"/>
        </w:rPr>
      </w:pPr>
      <w:r w:rsidRPr="00646F53">
        <w:rPr>
          <w:rFonts w:eastAsia="黑体"/>
          <w:sz w:val="24"/>
        </w:rPr>
        <w:t>图</w:t>
      </w:r>
      <w:r>
        <w:rPr>
          <w:rFonts w:eastAsia="黑体" w:hint="eastAsia"/>
          <w:sz w:val="24"/>
        </w:rPr>
        <w:t>8</w:t>
      </w:r>
      <w:r w:rsidRPr="00646F53">
        <w:rPr>
          <w:rFonts w:eastAsia="黑体" w:hint="eastAsia"/>
          <w:sz w:val="24"/>
        </w:rPr>
        <w:t>-</w:t>
      </w:r>
      <w:r>
        <w:rPr>
          <w:rFonts w:eastAsia="黑体" w:hint="eastAsia"/>
          <w:sz w:val="24"/>
        </w:rPr>
        <w:t>3</w:t>
      </w:r>
      <w:r w:rsidRPr="00646F53">
        <w:rPr>
          <w:rFonts w:eastAsia="黑体"/>
          <w:sz w:val="24"/>
        </w:rPr>
        <w:t xml:space="preserve"> </w:t>
      </w:r>
      <w:r>
        <w:rPr>
          <w:rFonts w:eastAsia="黑体" w:hint="eastAsia"/>
          <w:sz w:val="24"/>
        </w:rPr>
        <w:t>程序</w:t>
      </w:r>
      <w:r w:rsidRPr="00646F53">
        <w:rPr>
          <w:rFonts w:eastAsia="黑体"/>
          <w:sz w:val="24"/>
        </w:rPr>
        <w:t>设计</w:t>
      </w:r>
      <w:r w:rsidRPr="00646F53">
        <w:rPr>
          <w:rFonts w:eastAsia="黑体" w:hint="eastAsia"/>
          <w:sz w:val="24"/>
        </w:rPr>
        <w:t>题</w:t>
      </w:r>
      <w:r w:rsidRPr="00646F53">
        <w:rPr>
          <w:rFonts w:eastAsia="黑体"/>
          <w:sz w:val="24"/>
        </w:rPr>
        <w:t>1</w:t>
      </w:r>
      <w:r w:rsidRPr="00646F53">
        <w:rPr>
          <w:rFonts w:eastAsia="黑体"/>
          <w:sz w:val="24"/>
        </w:rPr>
        <w:t>的程序流程图</w:t>
      </w:r>
    </w:p>
    <w:p w14:paraId="037C220C" w14:textId="77777777" w:rsidR="00191B7B" w:rsidRDefault="00191B7B" w:rsidP="00191B7B">
      <w:pPr>
        <w:snapToGrid w:val="0"/>
        <w:spacing w:line="360" w:lineRule="auto"/>
        <w:rPr>
          <w:rFonts w:hAnsi="宋体"/>
          <w:sz w:val="24"/>
        </w:rPr>
      </w:pPr>
    </w:p>
    <w:p w14:paraId="4C32D03E" w14:textId="77777777" w:rsidR="00191B7B" w:rsidRPr="00885843" w:rsidRDefault="00191B7B" w:rsidP="00191B7B">
      <w:pPr>
        <w:snapToGrid w:val="0"/>
        <w:spacing w:line="360" w:lineRule="auto"/>
        <w:ind w:firstLineChars="200" w:firstLine="480"/>
        <w:rPr>
          <w:sz w:val="24"/>
        </w:rPr>
      </w:pPr>
      <w:r w:rsidRPr="00885843">
        <w:rPr>
          <w:sz w:val="24"/>
        </w:rPr>
        <w:t>2</w:t>
      </w:r>
      <w:r w:rsidRPr="00885843">
        <w:rPr>
          <w:rFonts w:hAnsi="宋体"/>
          <w:sz w:val="24"/>
        </w:rPr>
        <w:t>）源程序清单</w:t>
      </w:r>
    </w:p>
    <w:p w14:paraId="546BC8F8" w14:textId="77777777" w:rsidR="00191B7B" w:rsidRPr="002057B2" w:rsidRDefault="00191B7B" w:rsidP="00191B7B">
      <w:pPr>
        <w:snapToGrid w:val="0"/>
        <w:spacing w:line="360" w:lineRule="auto"/>
        <w:ind w:firstLineChars="200" w:firstLine="480"/>
        <w:rPr>
          <w:sz w:val="24"/>
        </w:rPr>
      </w:pPr>
      <w:r w:rsidRPr="002057B2">
        <w:rPr>
          <w:sz w:val="24"/>
        </w:rPr>
        <w:t>#include &lt;</w:t>
      </w:r>
      <w:proofErr w:type="spellStart"/>
      <w:r w:rsidRPr="002057B2">
        <w:rPr>
          <w:sz w:val="24"/>
        </w:rPr>
        <w:t>stdio.h</w:t>
      </w:r>
      <w:proofErr w:type="spellEnd"/>
      <w:r w:rsidRPr="002057B2">
        <w:rPr>
          <w:sz w:val="24"/>
        </w:rPr>
        <w:t>&gt;</w:t>
      </w:r>
    </w:p>
    <w:p w14:paraId="4609A1E4" w14:textId="77777777" w:rsidR="00191B7B" w:rsidRPr="002057B2" w:rsidRDefault="00191B7B" w:rsidP="00191B7B">
      <w:pPr>
        <w:snapToGrid w:val="0"/>
        <w:spacing w:line="360" w:lineRule="auto"/>
        <w:ind w:firstLineChars="200" w:firstLine="480"/>
        <w:rPr>
          <w:sz w:val="24"/>
        </w:rPr>
      </w:pPr>
      <w:r w:rsidRPr="002057B2">
        <w:rPr>
          <w:sz w:val="24"/>
        </w:rPr>
        <w:t>#include &lt;</w:t>
      </w:r>
      <w:proofErr w:type="spellStart"/>
      <w:r w:rsidRPr="002057B2">
        <w:rPr>
          <w:sz w:val="24"/>
        </w:rPr>
        <w:t>string.h</w:t>
      </w:r>
      <w:proofErr w:type="spellEnd"/>
      <w:r w:rsidRPr="002057B2">
        <w:rPr>
          <w:sz w:val="24"/>
        </w:rPr>
        <w:t>&gt;</w:t>
      </w:r>
    </w:p>
    <w:p w14:paraId="7A9492D3" w14:textId="77777777" w:rsidR="00191B7B" w:rsidRPr="002057B2" w:rsidRDefault="00191B7B" w:rsidP="00191B7B">
      <w:pPr>
        <w:snapToGrid w:val="0"/>
        <w:spacing w:line="360" w:lineRule="auto"/>
        <w:ind w:firstLineChars="200" w:firstLine="480"/>
        <w:rPr>
          <w:sz w:val="24"/>
        </w:rPr>
      </w:pPr>
      <w:r w:rsidRPr="002057B2">
        <w:rPr>
          <w:sz w:val="24"/>
        </w:rPr>
        <w:t xml:space="preserve">#define </w:t>
      </w:r>
      <w:proofErr w:type="spellStart"/>
      <w:r w:rsidRPr="002057B2">
        <w:rPr>
          <w:sz w:val="24"/>
        </w:rPr>
        <w:t>maxline</w:t>
      </w:r>
      <w:proofErr w:type="spellEnd"/>
      <w:r w:rsidRPr="002057B2">
        <w:rPr>
          <w:sz w:val="24"/>
        </w:rPr>
        <w:t xml:space="preserve"> 100</w:t>
      </w:r>
    </w:p>
    <w:p w14:paraId="30D1912E" w14:textId="77777777" w:rsidR="00191B7B" w:rsidRPr="002057B2" w:rsidRDefault="00191B7B" w:rsidP="00191B7B">
      <w:pPr>
        <w:snapToGrid w:val="0"/>
        <w:spacing w:line="360" w:lineRule="auto"/>
        <w:ind w:firstLineChars="200" w:firstLine="480"/>
        <w:rPr>
          <w:sz w:val="24"/>
        </w:rPr>
      </w:pPr>
      <w:r w:rsidRPr="002057B2">
        <w:rPr>
          <w:sz w:val="24"/>
        </w:rPr>
        <w:t xml:space="preserve">#define </w:t>
      </w:r>
      <w:proofErr w:type="spellStart"/>
      <w:r w:rsidRPr="002057B2">
        <w:rPr>
          <w:sz w:val="24"/>
        </w:rPr>
        <w:t>maxchar</w:t>
      </w:r>
      <w:proofErr w:type="spellEnd"/>
      <w:r w:rsidRPr="002057B2">
        <w:rPr>
          <w:sz w:val="24"/>
        </w:rPr>
        <w:t xml:space="preserve"> 100</w:t>
      </w:r>
    </w:p>
    <w:p w14:paraId="72BB542B" w14:textId="77777777" w:rsidR="00191B7B" w:rsidRPr="002057B2" w:rsidRDefault="00191B7B" w:rsidP="00191B7B">
      <w:pPr>
        <w:snapToGrid w:val="0"/>
        <w:spacing w:line="360" w:lineRule="auto"/>
        <w:ind w:firstLineChars="200" w:firstLine="480"/>
        <w:rPr>
          <w:sz w:val="24"/>
        </w:rPr>
      </w:pPr>
      <w:r w:rsidRPr="002057B2">
        <w:rPr>
          <w:sz w:val="24"/>
        </w:rPr>
        <w:t xml:space="preserve">#define </w:t>
      </w:r>
      <w:proofErr w:type="spellStart"/>
      <w:r w:rsidRPr="002057B2">
        <w:rPr>
          <w:sz w:val="24"/>
        </w:rPr>
        <w:t>maxword</w:t>
      </w:r>
      <w:proofErr w:type="spellEnd"/>
      <w:r w:rsidRPr="002057B2">
        <w:rPr>
          <w:sz w:val="24"/>
        </w:rPr>
        <w:t xml:space="preserve"> 10</w:t>
      </w:r>
    </w:p>
    <w:p w14:paraId="1798FA3F" w14:textId="77777777" w:rsidR="00191B7B" w:rsidRPr="002057B2" w:rsidRDefault="00191B7B" w:rsidP="00191B7B">
      <w:pPr>
        <w:snapToGrid w:val="0"/>
        <w:spacing w:line="360" w:lineRule="auto"/>
        <w:ind w:firstLineChars="200" w:firstLine="480"/>
        <w:rPr>
          <w:sz w:val="24"/>
        </w:rPr>
      </w:pPr>
      <w:r w:rsidRPr="002057B2">
        <w:rPr>
          <w:sz w:val="24"/>
        </w:rPr>
        <w:t xml:space="preserve">int main(int </w:t>
      </w:r>
      <w:proofErr w:type="spellStart"/>
      <w:r w:rsidRPr="002057B2">
        <w:rPr>
          <w:sz w:val="24"/>
        </w:rPr>
        <w:t>argc</w:t>
      </w:r>
      <w:proofErr w:type="spellEnd"/>
      <w:r w:rsidRPr="002057B2">
        <w:rPr>
          <w:sz w:val="24"/>
        </w:rPr>
        <w:t>, char *</w:t>
      </w:r>
      <w:proofErr w:type="spellStart"/>
      <w:r w:rsidRPr="002057B2">
        <w:rPr>
          <w:sz w:val="24"/>
        </w:rPr>
        <w:t>argv</w:t>
      </w:r>
      <w:proofErr w:type="spellEnd"/>
      <w:r w:rsidRPr="002057B2">
        <w:rPr>
          <w:sz w:val="24"/>
        </w:rPr>
        <w:t>[])</w:t>
      </w:r>
    </w:p>
    <w:p w14:paraId="62C509D8" w14:textId="77777777" w:rsidR="00191B7B" w:rsidRPr="002057B2" w:rsidRDefault="00191B7B" w:rsidP="00191B7B">
      <w:pPr>
        <w:snapToGrid w:val="0"/>
        <w:spacing w:line="360" w:lineRule="auto"/>
        <w:ind w:firstLineChars="200" w:firstLine="480"/>
        <w:rPr>
          <w:sz w:val="24"/>
        </w:rPr>
      </w:pPr>
      <w:r w:rsidRPr="002057B2">
        <w:rPr>
          <w:sz w:val="24"/>
        </w:rPr>
        <w:t>{</w:t>
      </w:r>
    </w:p>
    <w:p w14:paraId="3C177DD5" w14:textId="77777777" w:rsidR="00191B7B" w:rsidRPr="002057B2" w:rsidRDefault="00191B7B" w:rsidP="00191B7B">
      <w:pPr>
        <w:snapToGrid w:val="0"/>
        <w:spacing w:line="360" w:lineRule="auto"/>
        <w:ind w:firstLineChars="200" w:firstLine="480"/>
        <w:rPr>
          <w:sz w:val="24"/>
        </w:rPr>
      </w:pPr>
      <w:r w:rsidRPr="002057B2">
        <w:rPr>
          <w:sz w:val="24"/>
        </w:rPr>
        <w:t xml:space="preserve">    char file[</w:t>
      </w:r>
      <w:proofErr w:type="spellStart"/>
      <w:r w:rsidRPr="002057B2">
        <w:rPr>
          <w:sz w:val="24"/>
        </w:rPr>
        <w:t>maxline</w:t>
      </w:r>
      <w:proofErr w:type="spellEnd"/>
      <w:r w:rsidRPr="002057B2">
        <w:rPr>
          <w:sz w:val="24"/>
        </w:rPr>
        <w:t>][</w:t>
      </w:r>
      <w:proofErr w:type="spellStart"/>
      <w:r w:rsidRPr="002057B2">
        <w:rPr>
          <w:sz w:val="24"/>
        </w:rPr>
        <w:t>maxchar</w:t>
      </w:r>
      <w:proofErr w:type="spellEnd"/>
      <w:r w:rsidRPr="002057B2">
        <w:rPr>
          <w:sz w:val="24"/>
        </w:rPr>
        <w:t>];</w:t>
      </w:r>
    </w:p>
    <w:p w14:paraId="6C433077" w14:textId="77777777" w:rsidR="00191B7B" w:rsidRPr="002057B2" w:rsidRDefault="00191B7B" w:rsidP="00191B7B">
      <w:pPr>
        <w:snapToGrid w:val="0"/>
        <w:spacing w:line="360" w:lineRule="auto"/>
        <w:ind w:firstLineChars="200" w:firstLine="480"/>
        <w:rPr>
          <w:sz w:val="24"/>
        </w:rPr>
      </w:pPr>
      <w:r w:rsidRPr="002057B2">
        <w:rPr>
          <w:sz w:val="24"/>
        </w:rPr>
        <w:t xml:space="preserve">    char </w:t>
      </w:r>
      <w:proofErr w:type="spellStart"/>
      <w:r w:rsidRPr="002057B2">
        <w:rPr>
          <w:sz w:val="24"/>
        </w:rPr>
        <w:t>tmp</w:t>
      </w:r>
      <w:proofErr w:type="spellEnd"/>
      <w:r w:rsidRPr="002057B2">
        <w:rPr>
          <w:sz w:val="24"/>
        </w:rPr>
        <w:t>[</w:t>
      </w:r>
      <w:proofErr w:type="spellStart"/>
      <w:r w:rsidRPr="002057B2">
        <w:rPr>
          <w:sz w:val="24"/>
        </w:rPr>
        <w:t>maxline</w:t>
      </w:r>
      <w:proofErr w:type="spellEnd"/>
      <w:r w:rsidRPr="002057B2">
        <w:rPr>
          <w:sz w:val="24"/>
        </w:rPr>
        <w:t>][</w:t>
      </w:r>
      <w:proofErr w:type="spellStart"/>
      <w:r w:rsidRPr="002057B2">
        <w:rPr>
          <w:sz w:val="24"/>
        </w:rPr>
        <w:t>maxchar</w:t>
      </w:r>
      <w:proofErr w:type="spellEnd"/>
      <w:r w:rsidRPr="002057B2">
        <w:rPr>
          <w:sz w:val="24"/>
        </w:rPr>
        <w:t>];</w:t>
      </w:r>
    </w:p>
    <w:p w14:paraId="68A72822" w14:textId="77777777" w:rsidR="00191B7B" w:rsidRPr="002057B2" w:rsidRDefault="00191B7B" w:rsidP="00191B7B">
      <w:pPr>
        <w:snapToGrid w:val="0"/>
        <w:spacing w:line="360" w:lineRule="auto"/>
        <w:ind w:firstLineChars="200" w:firstLine="480"/>
        <w:rPr>
          <w:sz w:val="24"/>
        </w:rPr>
      </w:pPr>
      <w:r w:rsidRPr="002057B2">
        <w:rPr>
          <w:sz w:val="24"/>
        </w:rPr>
        <w:t xml:space="preserve">    FILE *</w:t>
      </w:r>
      <w:proofErr w:type="spellStart"/>
      <w:r w:rsidRPr="002057B2">
        <w:rPr>
          <w:sz w:val="24"/>
        </w:rPr>
        <w:t>fp</w:t>
      </w:r>
      <w:proofErr w:type="spellEnd"/>
      <w:r w:rsidRPr="002057B2">
        <w:rPr>
          <w:sz w:val="24"/>
        </w:rPr>
        <w:t>;</w:t>
      </w:r>
    </w:p>
    <w:p w14:paraId="6FBB978F" w14:textId="77777777" w:rsidR="00191B7B" w:rsidRPr="002057B2" w:rsidRDefault="00191B7B" w:rsidP="00191B7B">
      <w:pPr>
        <w:snapToGrid w:val="0"/>
        <w:spacing w:line="360" w:lineRule="auto"/>
        <w:ind w:firstLineChars="200" w:firstLine="480"/>
        <w:rPr>
          <w:sz w:val="24"/>
        </w:rPr>
      </w:pPr>
      <w:r w:rsidRPr="002057B2">
        <w:rPr>
          <w:sz w:val="24"/>
        </w:rPr>
        <w:t xml:space="preserve">    int count = 0;</w:t>
      </w:r>
    </w:p>
    <w:p w14:paraId="0AB248C8" w14:textId="77777777" w:rsidR="00191B7B" w:rsidRPr="002057B2" w:rsidRDefault="00191B7B" w:rsidP="00191B7B">
      <w:pPr>
        <w:snapToGrid w:val="0"/>
        <w:spacing w:line="360" w:lineRule="auto"/>
        <w:ind w:firstLineChars="200" w:firstLine="480"/>
        <w:rPr>
          <w:sz w:val="24"/>
        </w:rPr>
      </w:pPr>
      <w:r w:rsidRPr="002057B2">
        <w:rPr>
          <w:sz w:val="24"/>
        </w:rPr>
        <w:t xml:space="preserve">    char </w:t>
      </w:r>
      <w:proofErr w:type="spellStart"/>
      <w:r w:rsidRPr="002057B2">
        <w:rPr>
          <w:sz w:val="24"/>
        </w:rPr>
        <w:t>old_str</w:t>
      </w:r>
      <w:proofErr w:type="spellEnd"/>
      <w:r w:rsidRPr="002057B2">
        <w:rPr>
          <w:sz w:val="24"/>
        </w:rPr>
        <w:t>[</w:t>
      </w:r>
      <w:proofErr w:type="spellStart"/>
      <w:r w:rsidRPr="002057B2">
        <w:rPr>
          <w:sz w:val="24"/>
        </w:rPr>
        <w:t>maxword</w:t>
      </w:r>
      <w:proofErr w:type="spellEnd"/>
      <w:r w:rsidRPr="002057B2">
        <w:rPr>
          <w:sz w:val="24"/>
        </w:rPr>
        <w:t>];</w:t>
      </w:r>
    </w:p>
    <w:p w14:paraId="749ECFA2" w14:textId="77777777" w:rsidR="00191B7B" w:rsidRPr="002057B2" w:rsidRDefault="00191B7B" w:rsidP="00191B7B">
      <w:pPr>
        <w:snapToGrid w:val="0"/>
        <w:spacing w:line="360" w:lineRule="auto"/>
        <w:ind w:firstLineChars="200" w:firstLine="480"/>
        <w:rPr>
          <w:sz w:val="24"/>
        </w:rPr>
      </w:pPr>
      <w:r w:rsidRPr="002057B2">
        <w:rPr>
          <w:sz w:val="24"/>
        </w:rPr>
        <w:t xml:space="preserve">    </w:t>
      </w:r>
      <w:proofErr w:type="spellStart"/>
      <w:r w:rsidRPr="002057B2">
        <w:rPr>
          <w:sz w:val="24"/>
        </w:rPr>
        <w:t>strcpy</w:t>
      </w:r>
      <w:proofErr w:type="spellEnd"/>
      <w:r w:rsidRPr="002057B2">
        <w:rPr>
          <w:sz w:val="24"/>
        </w:rPr>
        <w:t>(</w:t>
      </w:r>
      <w:proofErr w:type="spellStart"/>
      <w:r w:rsidRPr="002057B2">
        <w:rPr>
          <w:sz w:val="24"/>
        </w:rPr>
        <w:t>old_str</w:t>
      </w:r>
      <w:proofErr w:type="spellEnd"/>
      <w:r w:rsidRPr="002057B2">
        <w:rPr>
          <w:sz w:val="24"/>
        </w:rPr>
        <w:t xml:space="preserve">, </w:t>
      </w:r>
      <w:proofErr w:type="spellStart"/>
      <w:r w:rsidRPr="002057B2">
        <w:rPr>
          <w:sz w:val="24"/>
        </w:rPr>
        <w:t>argv</w:t>
      </w:r>
      <w:proofErr w:type="spellEnd"/>
      <w:r w:rsidRPr="002057B2">
        <w:rPr>
          <w:sz w:val="24"/>
        </w:rPr>
        <w:t>[2]);</w:t>
      </w:r>
    </w:p>
    <w:p w14:paraId="0B9075C9" w14:textId="77777777" w:rsidR="00191B7B" w:rsidRPr="002057B2" w:rsidRDefault="00191B7B" w:rsidP="00191B7B">
      <w:pPr>
        <w:snapToGrid w:val="0"/>
        <w:spacing w:line="360" w:lineRule="auto"/>
        <w:ind w:firstLineChars="200" w:firstLine="480"/>
        <w:rPr>
          <w:sz w:val="24"/>
        </w:rPr>
      </w:pPr>
      <w:r w:rsidRPr="002057B2">
        <w:rPr>
          <w:sz w:val="24"/>
        </w:rPr>
        <w:t xml:space="preserve">    char </w:t>
      </w:r>
      <w:proofErr w:type="spellStart"/>
      <w:r w:rsidRPr="002057B2">
        <w:rPr>
          <w:sz w:val="24"/>
        </w:rPr>
        <w:t>new_str</w:t>
      </w:r>
      <w:proofErr w:type="spellEnd"/>
      <w:r w:rsidRPr="002057B2">
        <w:rPr>
          <w:sz w:val="24"/>
        </w:rPr>
        <w:t>[</w:t>
      </w:r>
      <w:proofErr w:type="spellStart"/>
      <w:r w:rsidRPr="002057B2">
        <w:rPr>
          <w:sz w:val="24"/>
        </w:rPr>
        <w:t>maxword</w:t>
      </w:r>
      <w:proofErr w:type="spellEnd"/>
      <w:r w:rsidRPr="002057B2">
        <w:rPr>
          <w:sz w:val="24"/>
        </w:rPr>
        <w:t>];</w:t>
      </w:r>
    </w:p>
    <w:p w14:paraId="40036448" w14:textId="77777777" w:rsidR="00191B7B" w:rsidRPr="002057B2" w:rsidRDefault="00191B7B" w:rsidP="00191B7B">
      <w:pPr>
        <w:snapToGrid w:val="0"/>
        <w:spacing w:line="360" w:lineRule="auto"/>
        <w:ind w:firstLineChars="200" w:firstLine="480"/>
        <w:rPr>
          <w:sz w:val="24"/>
        </w:rPr>
      </w:pPr>
      <w:r w:rsidRPr="002057B2">
        <w:rPr>
          <w:sz w:val="24"/>
        </w:rPr>
        <w:t xml:space="preserve">    </w:t>
      </w:r>
      <w:proofErr w:type="spellStart"/>
      <w:r w:rsidRPr="002057B2">
        <w:rPr>
          <w:sz w:val="24"/>
        </w:rPr>
        <w:t>strcpy</w:t>
      </w:r>
      <w:proofErr w:type="spellEnd"/>
      <w:r w:rsidRPr="002057B2">
        <w:rPr>
          <w:sz w:val="24"/>
        </w:rPr>
        <w:t>(</w:t>
      </w:r>
      <w:proofErr w:type="spellStart"/>
      <w:r w:rsidRPr="002057B2">
        <w:rPr>
          <w:sz w:val="24"/>
        </w:rPr>
        <w:t>new_str</w:t>
      </w:r>
      <w:proofErr w:type="spellEnd"/>
      <w:r w:rsidRPr="002057B2">
        <w:rPr>
          <w:sz w:val="24"/>
        </w:rPr>
        <w:t xml:space="preserve">, </w:t>
      </w:r>
      <w:proofErr w:type="spellStart"/>
      <w:r w:rsidRPr="002057B2">
        <w:rPr>
          <w:sz w:val="24"/>
        </w:rPr>
        <w:t>argv</w:t>
      </w:r>
      <w:proofErr w:type="spellEnd"/>
      <w:r w:rsidRPr="002057B2">
        <w:rPr>
          <w:sz w:val="24"/>
        </w:rPr>
        <w:t>[3]);</w:t>
      </w:r>
    </w:p>
    <w:p w14:paraId="5D2AE3D7" w14:textId="77777777" w:rsidR="00191B7B" w:rsidRPr="002057B2" w:rsidRDefault="00191B7B" w:rsidP="00191B7B">
      <w:pPr>
        <w:snapToGrid w:val="0"/>
        <w:spacing w:line="360" w:lineRule="auto"/>
        <w:ind w:firstLineChars="200" w:firstLine="480"/>
        <w:rPr>
          <w:sz w:val="24"/>
        </w:rPr>
      </w:pPr>
      <w:r w:rsidRPr="002057B2">
        <w:rPr>
          <w:sz w:val="24"/>
        </w:rPr>
        <w:t xml:space="preserve">    int </w:t>
      </w:r>
      <w:proofErr w:type="spellStart"/>
      <w:r w:rsidRPr="002057B2">
        <w:rPr>
          <w:sz w:val="24"/>
        </w:rPr>
        <w:t>old_len</w:t>
      </w:r>
      <w:proofErr w:type="spellEnd"/>
      <w:r w:rsidRPr="002057B2">
        <w:rPr>
          <w:sz w:val="24"/>
        </w:rPr>
        <w:t xml:space="preserve"> = </w:t>
      </w:r>
      <w:proofErr w:type="spellStart"/>
      <w:r w:rsidRPr="002057B2">
        <w:rPr>
          <w:sz w:val="24"/>
        </w:rPr>
        <w:t>strlen</w:t>
      </w:r>
      <w:proofErr w:type="spellEnd"/>
      <w:r w:rsidRPr="002057B2">
        <w:rPr>
          <w:sz w:val="24"/>
        </w:rPr>
        <w:t>(</w:t>
      </w:r>
      <w:proofErr w:type="spellStart"/>
      <w:r w:rsidRPr="002057B2">
        <w:rPr>
          <w:sz w:val="24"/>
        </w:rPr>
        <w:t>old_str</w:t>
      </w:r>
      <w:proofErr w:type="spellEnd"/>
      <w:r w:rsidRPr="002057B2">
        <w:rPr>
          <w:sz w:val="24"/>
        </w:rPr>
        <w:t>);</w:t>
      </w:r>
    </w:p>
    <w:p w14:paraId="51738619" w14:textId="77777777" w:rsidR="00191B7B" w:rsidRPr="002057B2" w:rsidRDefault="00191B7B" w:rsidP="00191B7B">
      <w:pPr>
        <w:snapToGrid w:val="0"/>
        <w:spacing w:line="360" w:lineRule="auto"/>
        <w:ind w:firstLineChars="200" w:firstLine="480"/>
        <w:rPr>
          <w:sz w:val="24"/>
        </w:rPr>
      </w:pPr>
      <w:r w:rsidRPr="002057B2">
        <w:rPr>
          <w:sz w:val="24"/>
        </w:rPr>
        <w:t xml:space="preserve">    int </w:t>
      </w:r>
      <w:proofErr w:type="spellStart"/>
      <w:r w:rsidRPr="002057B2">
        <w:rPr>
          <w:sz w:val="24"/>
        </w:rPr>
        <w:t>new_len</w:t>
      </w:r>
      <w:proofErr w:type="spellEnd"/>
      <w:r w:rsidRPr="002057B2">
        <w:rPr>
          <w:sz w:val="24"/>
        </w:rPr>
        <w:t xml:space="preserve"> = </w:t>
      </w:r>
      <w:proofErr w:type="spellStart"/>
      <w:r w:rsidRPr="002057B2">
        <w:rPr>
          <w:sz w:val="24"/>
        </w:rPr>
        <w:t>strlen</w:t>
      </w:r>
      <w:proofErr w:type="spellEnd"/>
      <w:r w:rsidRPr="002057B2">
        <w:rPr>
          <w:sz w:val="24"/>
        </w:rPr>
        <w:t>(</w:t>
      </w:r>
      <w:proofErr w:type="spellStart"/>
      <w:r w:rsidRPr="002057B2">
        <w:rPr>
          <w:sz w:val="24"/>
        </w:rPr>
        <w:t>new_str</w:t>
      </w:r>
      <w:proofErr w:type="spellEnd"/>
      <w:r w:rsidRPr="002057B2">
        <w:rPr>
          <w:sz w:val="24"/>
        </w:rPr>
        <w:t>);</w:t>
      </w:r>
    </w:p>
    <w:p w14:paraId="57EC4280" w14:textId="77777777" w:rsidR="00191B7B" w:rsidRPr="002057B2" w:rsidRDefault="00191B7B" w:rsidP="00191B7B">
      <w:pPr>
        <w:snapToGrid w:val="0"/>
        <w:spacing w:line="360" w:lineRule="auto"/>
        <w:ind w:firstLineChars="200" w:firstLine="480"/>
        <w:rPr>
          <w:sz w:val="24"/>
        </w:rPr>
      </w:pPr>
      <w:r w:rsidRPr="002057B2">
        <w:rPr>
          <w:sz w:val="24"/>
        </w:rPr>
        <w:t xml:space="preserve">    </w:t>
      </w:r>
      <w:proofErr w:type="spellStart"/>
      <w:r w:rsidRPr="002057B2">
        <w:rPr>
          <w:sz w:val="24"/>
        </w:rPr>
        <w:t>fp</w:t>
      </w:r>
      <w:proofErr w:type="spellEnd"/>
      <w:r w:rsidRPr="002057B2">
        <w:rPr>
          <w:sz w:val="24"/>
        </w:rPr>
        <w:t xml:space="preserve"> = </w:t>
      </w:r>
      <w:proofErr w:type="spellStart"/>
      <w:r w:rsidRPr="002057B2">
        <w:rPr>
          <w:sz w:val="24"/>
        </w:rPr>
        <w:t>fopen</w:t>
      </w:r>
      <w:proofErr w:type="spellEnd"/>
      <w:r w:rsidRPr="002057B2">
        <w:rPr>
          <w:sz w:val="24"/>
        </w:rPr>
        <w:t>(</w:t>
      </w:r>
      <w:proofErr w:type="spellStart"/>
      <w:r w:rsidRPr="002057B2">
        <w:rPr>
          <w:sz w:val="24"/>
        </w:rPr>
        <w:t>argv</w:t>
      </w:r>
      <w:proofErr w:type="spellEnd"/>
      <w:r w:rsidRPr="002057B2">
        <w:rPr>
          <w:sz w:val="24"/>
        </w:rPr>
        <w:t>[1], "r");</w:t>
      </w:r>
    </w:p>
    <w:p w14:paraId="1DC0050A" w14:textId="77777777" w:rsidR="00191B7B" w:rsidRPr="002057B2" w:rsidRDefault="00191B7B" w:rsidP="00191B7B">
      <w:pPr>
        <w:snapToGrid w:val="0"/>
        <w:spacing w:line="360" w:lineRule="auto"/>
        <w:ind w:firstLineChars="200" w:firstLine="480"/>
        <w:rPr>
          <w:sz w:val="24"/>
        </w:rPr>
      </w:pPr>
      <w:r w:rsidRPr="002057B2">
        <w:rPr>
          <w:sz w:val="24"/>
        </w:rPr>
        <w:t xml:space="preserve">    int </w:t>
      </w:r>
      <w:proofErr w:type="spellStart"/>
      <w:r w:rsidRPr="002057B2">
        <w:rPr>
          <w:sz w:val="24"/>
        </w:rPr>
        <w:t>i</w:t>
      </w:r>
      <w:proofErr w:type="spellEnd"/>
      <w:r w:rsidRPr="002057B2">
        <w:rPr>
          <w:sz w:val="24"/>
        </w:rPr>
        <w:t>;</w:t>
      </w:r>
    </w:p>
    <w:p w14:paraId="6A8E109F" w14:textId="77777777" w:rsidR="00191B7B" w:rsidRPr="002057B2" w:rsidRDefault="00191B7B" w:rsidP="00191B7B">
      <w:pPr>
        <w:snapToGrid w:val="0"/>
        <w:spacing w:line="360" w:lineRule="auto"/>
        <w:ind w:firstLineChars="200" w:firstLine="480"/>
        <w:rPr>
          <w:sz w:val="24"/>
        </w:rPr>
      </w:pPr>
      <w:r w:rsidRPr="002057B2">
        <w:rPr>
          <w:sz w:val="24"/>
        </w:rPr>
        <w:t xml:space="preserve">    for (</w:t>
      </w:r>
      <w:proofErr w:type="spellStart"/>
      <w:r w:rsidRPr="002057B2">
        <w:rPr>
          <w:sz w:val="24"/>
        </w:rPr>
        <w:t>i</w:t>
      </w:r>
      <w:proofErr w:type="spellEnd"/>
      <w:r w:rsidRPr="002057B2">
        <w:rPr>
          <w:sz w:val="24"/>
        </w:rPr>
        <w:t xml:space="preserve"> = 0; !</w:t>
      </w:r>
      <w:proofErr w:type="spellStart"/>
      <w:r w:rsidRPr="002057B2">
        <w:rPr>
          <w:sz w:val="24"/>
        </w:rPr>
        <w:t>feof</w:t>
      </w:r>
      <w:proofErr w:type="spellEnd"/>
      <w:r w:rsidRPr="002057B2">
        <w:rPr>
          <w:sz w:val="24"/>
        </w:rPr>
        <w:t>(</w:t>
      </w:r>
      <w:proofErr w:type="spellStart"/>
      <w:r w:rsidRPr="002057B2">
        <w:rPr>
          <w:sz w:val="24"/>
        </w:rPr>
        <w:t>fp</w:t>
      </w:r>
      <w:proofErr w:type="spellEnd"/>
      <w:r w:rsidRPr="002057B2">
        <w:rPr>
          <w:sz w:val="24"/>
        </w:rPr>
        <w:t xml:space="preserve">); </w:t>
      </w:r>
      <w:proofErr w:type="spellStart"/>
      <w:r w:rsidRPr="002057B2">
        <w:rPr>
          <w:sz w:val="24"/>
        </w:rPr>
        <w:t>i</w:t>
      </w:r>
      <w:proofErr w:type="spellEnd"/>
      <w:r w:rsidRPr="002057B2">
        <w:rPr>
          <w:sz w:val="24"/>
        </w:rPr>
        <w:t>++)</w:t>
      </w:r>
    </w:p>
    <w:p w14:paraId="6720823F" w14:textId="77777777" w:rsidR="00191B7B" w:rsidRPr="002057B2" w:rsidRDefault="00191B7B" w:rsidP="00191B7B">
      <w:pPr>
        <w:snapToGrid w:val="0"/>
        <w:spacing w:line="360" w:lineRule="auto"/>
        <w:ind w:firstLineChars="200" w:firstLine="480"/>
        <w:rPr>
          <w:sz w:val="24"/>
        </w:rPr>
      </w:pPr>
      <w:r w:rsidRPr="002057B2">
        <w:rPr>
          <w:sz w:val="24"/>
        </w:rPr>
        <w:t xml:space="preserve">    {</w:t>
      </w:r>
    </w:p>
    <w:p w14:paraId="65318699" w14:textId="77777777" w:rsidR="00191B7B" w:rsidRPr="002057B2" w:rsidRDefault="00191B7B" w:rsidP="00191B7B">
      <w:pPr>
        <w:snapToGrid w:val="0"/>
        <w:spacing w:line="360" w:lineRule="auto"/>
        <w:ind w:firstLineChars="200" w:firstLine="480"/>
        <w:rPr>
          <w:sz w:val="24"/>
        </w:rPr>
      </w:pPr>
      <w:r w:rsidRPr="002057B2">
        <w:rPr>
          <w:sz w:val="24"/>
        </w:rPr>
        <w:t xml:space="preserve">        </w:t>
      </w:r>
      <w:proofErr w:type="spellStart"/>
      <w:r w:rsidRPr="002057B2">
        <w:rPr>
          <w:sz w:val="24"/>
        </w:rPr>
        <w:t>fgets</w:t>
      </w:r>
      <w:proofErr w:type="spellEnd"/>
      <w:r w:rsidRPr="002057B2">
        <w:rPr>
          <w:sz w:val="24"/>
        </w:rPr>
        <w:t>(file[</w:t>
      </w:r>
      <w:proofErr w:type="spellStart"/>
      <w:r w:rsidRPr="002057B2">
        <w:rPr>
          <w:sz w:val="24"/>
        </w:rPr>
        <w:t>i</w:t>
      </w:r>
      <w:proofErr w:type="spellEnd"/>
      <w:r w:rsidRPr="002057B2">
        <w:rPr>
          <w:sz w:val="24"/>
        </w:rPr>
        <w:t xml:space="preserve">], 100, </w:t>
      </w:r>
      <w:proofErr w:type="spellStart"/>
      <w:r w:rsidRPr="002057B2">
        <w:rPr>
          <w:sz w:val="24"/>
        </w:rPr>
        <w:t>fp</w:t>
      </w:r>
      <w:proofErr w:type="spellEnd"/>
      <w:r w:rsidRPr="002057B2">
        <w:rPr>
          <w:sz w:val="24"/>
        </w:rPr>
        <w:t>);</w:t>
      </w:r>
    </w:p>
    <w:p w14:paraId="38058203" w14:textId="77777777" w:rsidR="00191B7B" w:rsidRPr="002057B2" w:rsidRDefault="00191B7B" w:rsidP="00191B7B">
      <w:pPr>
        <w:snapToGrid w:val="0"/>
        <w:spacing w:line="360" w:lineRule="auto"/>
        <w:ind w:firstLineChars="200" w:firstLine="480"/>
        <w:rPr>
          <w:sz w:val="24"/>
        </w:rPr>
      </w:pPr>
      <w:r w:rsidRPr="002057B2">
        <w:rPr>
          <w:sz w:val="24"/>
        </w:rPr>
        <w:t xml:space="preserve">    }</w:t>
      </w:r>
    </w:p>
    <w:p w14:paraId="46596C2E" w14:textId="77777777" w:rsidR="00191B7B" w:rsidRPr="002057B2" w:rsidRDefault="00191B7B" w:rsidP="00191B7B">
      <w:pPr>
        <w:snapToGrid w:val="0"/>
        <w:spacing w:line="360" w:lineRule="auto"/>
        <w:ind w:firstLineChars="200" w:firstLine="480"/>
        <w:rPr>
          <w:sz w:val="24"/>
        </w:rPr>
      </w:pPr>
      <w:r w:rsidRPr="002057B2">
        <w:rPr>
          <w:sz w:val="24"/>
        </w:rPr>
        <w:t xml:space="preserve">    char *p, *</w:t>
      </w:r>
      <w:proofErr w:type="spellStart"/>
      <w:r w:rsidRPr="002057B2">
        <w:rPr>
          <w:sz w:val="24"/>
        </w:rPr>
        <w:t>sub_p</w:t>
      </w:r>
      <w:proofErr w:type="spellEnd"/>
      <w:r w:rsidRPr="002057B2">
        <w:rPr>
          <w:sz w:val="24"/>
        </w:rPr>
        <w:t>, *</w:t>
      </w:r>
      <w:proofErr w:type="spellStart"/>
      <w:r w:rsidRPr="002057B2">
        <w:rPr>
          <w:sz w:val="24"/>
        </w:rPr>
        <w:t>tmp_p</w:t>
      </w:r>
      <w:proofErr w:type="spellEnd"/>
      <w:r w:rsidRPr="002057B2">
        <w:rPr>
          <w:sz w:val="24"/>
        </w:rPr>
        <w:t>;</w:t>
      </w:r>
    </w:p>
    <w:p w14:paraId="6F97F84D" w14:textId="77777777" w:rsidR="00191B7B" w:rsidRPr="002057B2" w:rsidRDefault="00191B7B" w:rsidP="00191B7B">
      <w:pPr>
        <w:snapToGrid w:val="0"/>
        <w:spacing w:line="360" w:lineRule="auto"/>
        <w:ind w:firstLineChars="200" w:firstLine="480"/>
        <w:rPr>
          <w:sz w:val="24"/>
        </w:rPr>
      </w:pPr>
      <w:r w:rsidRPr="002057B2">
        <w:rPr>
          <w:sz w:val="24"/>
        </w:rPr>
        <w:t xml:space="preserve">    for (int j = 0; j &lt;= </w:t>
      </w:r>
      <w:proofErr w:type="spellStart"/>
      <w:r w:rsidRPr="002057B2">
        <w:rPr>
          <w:sz w:val="24"/>
        </w:rPr>
        <w:t>i</w:t>
      </w:r>
      <w:proofErr w:type="spellEnd"/>
      <w:r w:rsidRPr="002057B2">
        <w:rPr>
          <w:sz w:val="24"/>
        </w:rPr>
        <w:t xml:space="preserve">; </w:t>
      </w:r>
      <w:proofErr w:type="spellStart"/>
      <w:r w:rsidRPr="002057B2">
        <w:rPr>
          <w:sz w:val="24"/>
        </w:rPr>
        <w:t>j++</w:t>
      </w:r>
      <w:proofErr w:type="spellEnd"/>
      <w:r w:rsidRPr="002057B2">
        <w:rPr>
          <w:sz w:val="24"/>
        </w:rPr>
        <w:t>)</w:t>
      </w:r>
    </w:p>
    <w:p w14:paraId="341D88C6" w14:textId="77777777" w:rsidR="00191B7B" w:rsidRPr="002057B2" w:rsidRDefault="00191B7B" w:rsidP="00191B7B">
      <w:pPr>
        <w:snapToGrid w:val="0"/>
        <w:spacing w:line="360" w:lineRule="auto"/>
        <w:ind w:firstLineChars="200" w:firstLine="480"/>
        <w:rPr>
          <w:sz w:val="24"/>
        </w:rPr>
      </w:pPr>
      <w:r w:rsidRPr="002057B2">
        <w:rPr>
          <w:sz w:val="24"/>
        </w:rPr>
        <w:t xml:space="preserve">    {</w:t>
      </w:r>
    </w:p>
    <w:p w14:paraId="6C14F5DC" w14:textId="77777777" w:rsidR="00191B7B" w:rsidRPr="002057B2" w:rsidRDefault="00191B7B" w:rsidP="00191B7B">
      <w:pPr>
        <w:snapToGrid w:val="0"/>
        <w:spacing w:line="360" w:lineRule="auto"/>
        <w:ind w:firstLineChars="200" w:firstLine="480"/>
        <w:rPr>
          <w:sz w:val="24"/>
        </w:rPr>
      </w:pPr>
      <w:r w:rsidRPr="002057B2">
        <w:rPr>
          <w:sz w:val="24"/>
        </w:rPr>
        <w:t xml:space="preserve">        p = &amp;file[j][0];</w:t>
      </w:r>
    </w:p>
    <w:p w14:paraId="7B28E245" w14:textId="77777777" w:rsidR="00191B7B" w:rsidRPr="002057B2" w:rsidRDefault="00191B7B" w:rsidP="00191B7B">
      <w:pPr>
        <w:snapToGrid w:val="0"/>
        <w:spacing w:line="360" w:lineRule="auto"/>
        <w:ind w:firstLineChars="200" w:firstLine="480"/>
        <w:rPr>
          <w:sz w:val="24"/>
        </w:rPr>
      </w:pPr>
      <w:r w:rsidRPr="002057B2">
        <w:rPr>
          <w:sz w:val="24"/>
        </w:rPr>
        <w:t xml:space="preserve">        </w:t>
      </w:r>
      <w:proofErr w:type="spellStart"/>
      <w:r w:rsidRPr="002057B2">
        <w:rPr>
          <w:sz w:val="24"/>
        </w:rPr>
        <w:t>tmp_p</w:t>
      </w:r>
      <w:proofErr w:type="spellEnd"/>
      <w:r w:rsidRPr="002057B2">
        <w:rPr>
          <w:sz w:val="24"/>
        </w:rPr>
        <w:t xml:space="preserve"> = &amp;</w:t>
      </w:r>
      <w:proofErr w:type="spellStart"/>
      <w:r w:rsidRPr="002057B2">
        <w:rPr>
          <w:sz w:val="24"/>
        </w:rPr>
        <w:t>tmp</w:t>
      </w:r>
      <w:proofErr w:type="spellEnd"/>
      <w:r w:rsidRPr="002057B2">
        <w:rPr>
          <w:sz w:val="24"/>
        </w:rPr>
        <w:t>[j][0];</w:t>
      </w:r>
    </w:p>
    <w:p w14:paraId="6A7D59E4" w14:textId="77777777" w:rsidR="00191B7B" w:rsidRPr="002057B2" w:rsidRDefault="00191B7B" w:rsidP="00191B7B">
      <w:pPr>
        <w:snapToGrid w:val="0"/>
        <w:spacing w:line="360" w:lineRule="auto"/>
        <w:ind w:firstLineChars="200" w:firstLine="480"/>
        <w:rPr>
          <w:sz w:val="24"/>
        </w:rPr>
      </w:pPr>
      <w:r w:rsidRPr="002057B2">
        <w:rPr>
          <w:sz w:val="24"/>
        </w:rPr>
        <w:t xml:space="preserve">        while (</w:t>
      </w:r>
      <w:proofErr w:type="spellStart"/>
      <w:r w:rsidRPr="002057B2">
        <w:rPr>
          <w:sz w:val="24"/>
        </w:rPr>
        <w:t>sub_p</w:t>
      </w:r>
      <w:proofErr w:type="spellEnd"/>
      <w:r w:rsidRPr="002057B2">
        <w:rPr>
          <w:sz w:val="24"/>
        </w:rPr>
        <w:t xml:space="preserve"> = </w:t>
      </w:r>
      <w:proofErr w:type="spellStart"/>
      <w:r w:rsidRPr="002057B2">
        <w:rPr>
          <w:sz w:val="24"/>
        </w:rPr>
        <w:t>strstr</w:t>
      </w:r>
      <w:proofErr w:type="spellEnd"/>
      <w:r w:rsidRPr="002057B2">
        <w:rPr>
          <w:sz w:val="24"/>
        </w:rPr>
        <w:t xml:space="preserve">(p, </w:t>
      </w:r>
      <w:proofErr w:type="spellStart"/>
      <w:r w:rsidRPr="002057B2">
        <w:rPr>
          <w:sz w:val="24"/>
        </w:rPr>
        <w:t>old_str</w:t>
      </w:r>
      <w:proofErr w:type="spellEnd"/>
      <w:r w:rsidRPr="002057B2">
        <w:rPr>
          <w:sz w:val="24"/>
        </w:rPr>
        <w:t>))</w:t>
      </w:r>
    </w:p>
    <w:p w14:paraId="65EE5E29" w14:textId="77777777" w:rsidR="00191B7B" w:rsidRPr="002057B2" w:rsidRDefault="00191B7B" w:rsidP="00191B7B">
      <w:pPr>
        <w:snapToGrid w:val="0"/>
        <w:spacing w:line="360" w:lineRule="auto"/>
        <w:ind w:firstLineChars="200" w:firstLine="480"/>
        <w:rPr>
          <w:sz w:val="24"/>
        </w:rPr>
      </w:pPr>
      <w:r w:rsidRPr="002057B2">
        <w:rPr>
          <w:sz w:val="24"/>
        </w:rPr>
        <w:t xml:space="preserve">        {</w:t>
      </w:r>
    </w:p>
    <w:p w14:paraId="049F3F0A" w14:textId="77777777" w:rsidR="00191B7B" w:rsidRPr="002057B2" w:rsidRDefault="00191B7B" w:rsidP="00191B7B">
      <w:pPr>
        <w:snapToGrid w:val="0"/>
        <w:spacing w:line="360" w:lineRule="auto"/>
        <w:ind w:firstLineChars="200" w:firstLine="480"/>
        <w:rPr>
          <w:sz w:val="24"/>
        </w:rPr>
      </w:pPr>
      <w:r w:rsidRPr="002057B2">
        <w:rPr>
          <w:sz w:val="24"/>
        </w:rPr>
        <w:t xml:space="preserve">            while (p &lt; </w:t>
      </w:r>
      <w:proofErr w:type="spellStart"/>
      <w:r w:rsidRPr="002057B2">
        <w:rPr>
          <w:sz w:val="24"/>
        </w:rPr>
        <w:t>sub_p</w:t>
      </w:r>
      <w:proofErr w:type="spellEnd"/>
      <w:r w:rsidRPr="002057B2">
        <w:rPr>
          <w:sz w:val="24"/>
        </w:rPr>
        <w:t>) *</w:t>
      </w:r>
      <w:proofErr w:type="spellStart"/>
      <w:r w:rsidRPr="002057B2">
        <w:rPr>
          <w:sz w:val="24"/>
        </w:rPr>
        <w:t>tmp_p</w:t>
      </w:r>
      <w:proofErr w:type="spellEnd"/>
      <w:r w:rsidRPr="002057B2">
        <w:rPr>
          <w:sz w:val="24"/>
        </w:rPr>
        <w:t>++ = *p++;</w:t>
      </w:r>
    </w:p>
    <w:p w14:paraId="6C420493" w14:textId="77777777" w:rsidR="00191B7B" w:rsidRPr="002057B2" w:rsidRDefault="00191B7B" w:rsidP="00191B7B">
      <w:pPr>
        <w:snapToGrid w:val="0"/>
        <w:spacing w:line="360" w:lineRule="auto"/>
        <w:ind w:firstLineChars="200" w:firstLine="480"/>
        <w:rPr>
          <w:sz w:val="24"/>
        </w:rPr>
      </w:pPr>
      <w:r w:rsidRPr="002057B2">
        <w:rPr>
          <w:sz w:val="24"/>
        </w:rPr>
        <w:lastRenderedPageBreak/>
        <w:t xml:space="preserve">            </w:t>
      </w:r>
      <w:proofErr w:type="spellStart"/>
      <w:r w:rsidRPr="002057B2">
        <w:rPr>
          <w:sz w:val="24"/>
        </w:rPr>
        <w:t>strcpy</w:t>
      </w:r>
      <w:proofErr w:type="spellEnd"/>
      <w:r w:rsidRPr="002057B2">
        <w:rPr>
          <w:sz w:val="24"/>
        </w:rPr>
        <w:t>(</w:t>
      </w:r>
      <w:proofErr w:type="spellStart"/>
      <w:r w:rsidRPr="002057B2">
        <w:rPr>
          <w:sz w:val="24"/>
        </w:rPr>
        <w:t>tmp_p</w:t>
      </w:r>
      <w:proofErr w:type="spellEnd"/>
      <w:r w:rsidRPr="002057B2">
        <w:rPr>
          <w:sz w:val="24"/>
        </w:rPr>
        <w:t xml:space="preserve">, </w:t>
      </w:r>
      <w:proofErr w:type="spellStart"/>
      <w:r w:rsidRPr="002057B2">
        <w:rPr>
          <w:sz w:val="24"/>
        </w:rPr>
        <w:t>new_str</w:t>
      </w:r>
      <w:proofErr w:type="spellEnd"/>
      <w:r w:rsidRPr="002057B2">
        <w:rPr>
          <w:sz w:val="24"/>
        </w:rPr>
        <w:t>);</w:t>
      </w:r>
    </w:p>
    <w:p w14:paraId="3BB6601B" w14:textId="77777777" w:rsidR="00191B7B" w:rsidRPr="002057B2" w:rsidRDefault="00191B7B" w:rsidP="00191B7B">
      <w:pPr>
        <w:snapToGrid w:val="0"/>
        <w:spacing w:line="360" w:lineRule="auto"/>
        <w:ind w:firstLineChars="200" w:firstLine="480"/>
        <w:rPr>
          <w:sz w:val="24"/>
        </w:rPr>
      </w:pPr>
      <w:r w:rsidRPr="002057B2">
        <w:rPr>
          <w:sz w:val="24"/>
        </w:rPr>
        <w:t xml:space="preserve">            </w:t>
      </w:r>
      <w:proofErr w:type="spellStart"/>
      <w:r w:rsidRPr="002057B2">
        <w:rPr>
          <w:sz w:val="24"/>
        </w:rPr>
        <w:t>tmp_p</w:t>
      </w:r>
      <w:proofErr w:type="spellEnd"/>
      <w:r w:rsidRPr="002057B2">
        <w:rPr>
          <w:sz w:val="24"/>
        </w:rPr>
        <w:t xml:space="preserve"> += </w:t>
      </w:r>
      <w:proofErr w:type="spellStart"/>
      <w:r w:rsidRPr="002057B2">
        <w:rPr>
          <w:sz w:val="24"/>
        </w:rPr>
        <w:t>new_len</w:t>
      </w:r>
      <w:proofErr w:type="spellEnd"/>
      <w:r w:rsidRPr="002057B2">
        <w:rPr>
          <w:sz w:val="24"/>
        </w:rPr>
        <w:t>;</w:t>
      </w:r>
    </w:p>
    <w:p w14:paraId="5E91CA71" w14:textId="77777777" w:rsidR="00191B7B" w:rsidRPr="002057B2" w:rsidRDefault="00191B7B" w:rsidP="00191B7B">
      <w:pPr>
        <w:snapToGrid w:val="0"/>
        <w:spacing w:line="360" w:lineRule="auto"/>
        <w:ind w:firstLineChars="200" w:firstLine="480"/>
        <w:rPr>
          <w:sz w:val="24"/>
        </w:rPr>
      </w:pPr>
      <w:r w:rsidRPr="002057B2">
        <w:rPr>
          <w:sz w:val="24"/>
        </w:rPr>
        <w:t xml:space="preserve">            p += </w:t>
      </w:r>
      <w:proofErr w:type="spellStart"/>
      <w:r w:rsidRPr="002057B2">
        <w:rPr>
          <w:sz w:val="24"/>
        </w:rPr>
        <w:t>old_len</w:t>
      </w:r>
      <w:proofErr w:type="spellEnd"/>
      <w:r w:rsidRPr="002057B2">
        <w:rPr>
          <w:sz w:val="24"/>
        </w:rPr>
        <w:t>;</w:t>
      </w:r>
    </w:p>
    <w:p w14:paraId="1A103AB4" w14:textId="77777777" w:rsidR="00191B7B" w:rsidRPr="002057B2" w:rsidRDefault="00191B7B" w:rsidP="00191B7B">
      <w:pPr>
        <w:snapToGrid w:val="0"/>
        <w:spacing w:line="360" w:lineRule="auto"/>
        <w:ind w:firstLineChars="200" w:firstLine="480"/>
        <w:rPr>
          <w:sz w:val="24"/>
        </w:rPr>
      </w:pPr>
      <w:r w:rsidRPr="002057B2">
        <w:rPr>
          <w:sz w:val="24"/>
        </w:rPr>
        <w:t xml:space="preserve">            count++;</w:t>
      </w:r>
    </w:p>
    <w:p w14:paraId="7BA8C335" w14:textId="77777777" w:rsidR="00191B7B" w:rsidRPr="002057B2" w:rsidRDefault="00191B7B" w:rsidP="00191B7B">
      <w:pPr>
        <w:snapToGrid w:val="0"/>
        <w:spacing w:line="360" w:lineRule="auto"/>
        <w:ind w:firstLineChars="200" w:firstLine="480"/>
        <w:rPr>
          <w:sz w:val="24"/>
        </w:rPr>
      </w:pPr>
      <w:r w:rsidRPr="002057B2">
        <w:rPr>
          <w:sz w:val="24"/>
        </w:rPr>
        <w:t xml:space="preserve">        }</w:t>
      </w:r>
    </w:p>
    <w:p w14:paraId="1455D4D3" w14:textId="77777777" w:rsidR="00191B7B" w:rsidRPr="002057B2" w:rsidRDefault="00191B7B" w:rsidP="00191B7B">
      <w:pPr>
        <w:snapToGrid w:val="0"/>
        <w:spacing w:line="360" w:lineRule="auto"/>
        <w:ind w:firstLineChars="200" w:firstLine="480"/>
        <w:rPr>
          <w:sz w:val="24"/>
        </w:rPr>
      </w:pPr>
      <w:r w:rsidRPr="002057B2">
        <w:rPr>
          <w:sz w:val="24"/>
        </w:rPr>
        <w:t xml:space="preserve">        while (*p) *</w:t>
      </w:r>
      <w:proofErr w:type="spellStart"/>
      <w:r w:rsidRPr="002057B2">
        <w:rPr>
          <w:sz w:val="24"/>
        </w:rPr>
        <w:t>tmp_p</w:t>
      </w:r>
      <w:proofErr w:type="spellEnd"/>
      <w:r w:rsidRPr="002057B2">
        <w:rPr>
          <w:sz w:val="24"/>
        </w:rPr>
        <w:t>++ = *p++;</w:t>
      </w:r>
    </w:p>
    <w:p w14:paraId="3BD24CD6" w14:textId="77777777" w:rsidR="00191B7B" w:rsidRPr="002057B2" w:rsidRDefault="00191B7B" w:rsidP="00191B7B">
      <w:pPr>
        <w:snapToGrid w:val="0"/>
        <w:spacing w:line="360" w:lineRule="auto"/>
        <w:ind w:firstLineChars="200" w:firstLine="480"/>
        <w:rPr>
          <w:sz w:val="24"/>
        </w:rPr>
      </w:pPr>
      <w:r w:rsidRPr="002057B2">
        <w:rPr>
          <w:sz w:val="24"/>
        </w:rPr>
        <w:t xml:space="preserve">    }</w:t>
      </w:r>
    </w:p>
    <w:p w14:paraId="0DDA91B3" w14:textId="77777777" w:rsidR="00191B7B" w:rsidRPr="002057B2" w:rsidRDefault="00191B7B" w:rsidP="00191B7B">
      <w:pPr>
        <w:snapToGrid w:val="0"/>
        <w:spacing w:line="360" w:lineRule="auto"/>
        <w:ind w:firstLineChars="200" w:firstLine="480"/>
        <w:rPr>
          <w:sz w:val="24"/>
        </w:rPr>
      </w:pPr>
      <w:r w:rsidRPr="002057B2">
        <w:rPr>
          <w:sz w:val="24"/>
        </w:rPr>
        <w:t xml:space="preserve">    </w:t>
      </w:r>
      <w:proofErr w:type="spellStart"/>
      <w:r w:rsidRPr="002057B2">
        <w:rPr>
          <w:sz w:val="24"/>
        </w:rPr>
        <w:t>fclose</w:t>
      </w:r>
      <w:proofErr w:type="spellEnd"/>
      <w:r w:rsidRPr="002057B2">
        <w:rPr>
          <w:sz w:val="24"/>
        </w:rPr>
        <w:t>(</w:t>
      </w:r>
      <w:proofErr w:type="spellStart"/>
      <w:r w:rsidRPr="002057B2">
        <w:rPr>
          <w:sz w:val="24"/>
        </w:rPr>
        <w:t>fp</w:t>
      </w:r>
      <w:proofErr w:type="spellEnd"/>
      <w:r w:rsidRPr="002057B2">
        <w:rPr>
          <w:sz w:val="24"/>
        </w:rPr>
        <w:t>);</w:t>
      </w:r>
    </w:p>
    <w:p w14:paraId="15143F58" w14:textId="77777777" w:rsidR="00191B7B" w:rsidRPr="002057B2" w:rsidRDefault="00191B7B" w:rsidP="00191B7B">
      <w:pPr>
        <w:snapToGrid w:val="0"/>
        <w:spacing w:line="360" w:lineRule="auto"/>
        <w:ind w:firstLineChars="200" w:firstLine="480"/>
        <w:rPr>
          <w:sz w:val="24"/>
        </w:rPr>
      </w:pPr>
      <w:r w:rsidRPr="002057B2">
        <w:rPr>
          <w:sz w:val="24"/>
        </w:rPr>
        <w:t xml:space="preserve">    </w:t>
      </w:r>
      <w:proofErr w:type="spellStart"/>
      <w:r w:rsidRPr="002057B2">
        <w:rPr>
          <w:sz w:val="24"/>
        </w:rPr>
        <w:t>fp</w:t>
      </w:r>
      <w:proofErr w:type="spellEnd"/>
      <w:r w:rsidRPr="002057B2">
        <w:rPr>
          <w:sz w:val="24"/>
        </w:rPr>
        <w:t xml:space="preserve"> = </w:t>
      </w:r>
      <w:proofErr w:type="spellStart"/>
      <w:r w:rsidRPr="002057B2">
        <w:rPr>
          <w:sz w:val="24"/>
        </w:rPr>
        <w:t>fopen</w:t>
      </w:r>
      <w:proofErr w:type="spellEnd"/>
      <w:r w:rsidRPr="002057B2">
        <w:rPr>
          <w:sz w:val="24"/>
        </w:rPr>
        <w:t>(</w:t>
      </w:r>
      <w:proofErr w:type="spellStart"/>
      <w:r w:rsidRPr="002057B2">
        <w:rPr>
          <w:sz w:val="24"/>
        </w:rPr>
        <w:t>argv</w:t>
      </w:r>
      <w:proofErr w:type="spellEnd"/>
      <w:r w:rsidRPr="002057B2">
        <w:rPr>
          <w:sz w:val="24"/>
        </w:rPr>
        <w:t>[1], "w");</w:t>
      </w:r>
    </w:p>
    <w:p w14:paraId="44CED91A" w14:textId="77777777" w:rsidR="00191B7B" w:rsidRPr="002057B2" w:rsidRDefault="00191B7B" w:rsidP="00191B7B">
      <w:pPr>
        <w:snapToGrid w:val="0"/>
        <w:spacing w:line="360" w:lineRule="auto"/>
        <w:ind w:firstLineChars="200" w:firstLine="480"/>
        <w:rPr>
          <w:sz w:val="24"/>
        </w:rPr>
      </w:pPr>
      <w:r w:rsidRPr="002057B2">
        <w:rPr>
          <w:sz w:val="24"/>
        </w:rPr>
        <w:t xml:space="preserve">    for (int j = 0; j &lt;= </w:t>
      </w:r>
      <w:proofErr w:type="spellStart"/>
      <w:r w:rsidRPr="002057B2">
        <w:rPr>
          <w:sz w:val="24"/>
        </w:rPr>
        <w:t>i</w:t>
      </w:r>
      <w:proofErr w:type="spellEnd"/>
      <w:r w:rsidRPr="002057B2">
        <w:rPr>
          <w:sz w:val="24"/>
        </w:rPr>
        <w:t xml:space="preserve">; </w:t>
      </w:r>
      <w:proofErr w:type="spellStart"/>
      <w:r w:rsidRPr="002057B2">
        <w:rPr>
          <w:sz w:val="24"/>
        </w:rPr>
        <w:t>j++</w:t>
      </w:r>
      <w:proofErr w:type="spellEnd"/>
      <w:r w:rsidRPr="002057B2">
        <w:rPr>
          <w:sz w:val="24"/>
        </w:rPr>
        <w:t>)</w:t>
      </w:r>
    </w:p>
    <w:p w14:paraId="4E6B94E2" w14:textId="77777777" w:rsidR="00191B7B" w:rsidRPr="002057B2" w:rsidRDefault="00191B7B" w:rsidP="00191B7B">
      <w:pPr>
        <w:snapToGrid w:val="0"/>
        <w:spacing w:line="360" w:lineRule="auto"/>
        <w:ind w:firstLineChars="200" w:firstLine="480"/>
        <w:rPr>
          <w:sz w:val="24"/>
        </w:rPr>
      </w:pPr>
      <w:r w:rsidRPr="002057B2">
        <w:rPr>
          <w:sz w:val="24"/>
        </w:rPr>
        <w:t xml:space="preserve">    {</w:t>
      </w:r>
    </w:p>
    <w:p w14:paraId="103B8529" w14:textId="77777777" w:rsidR="00191B7B" w:rsidRPr="002057B2" w:rsidRDefault="00191B7B" w:rsidP="00191B7B">
      <w:pPr>
        <w:snapToGrid w:val="0"/>
        <w:spacing w:line="360" w:lineRule="auto"/>
        <w:ind w:firstLineChars="200" w:firstLine="480"/>
        <w:rPr>
          <w:sz w:val="24"/>
        </w:rPr>
      </w:pPr>
      <w:r w:rsidRPr="002057B2">
        <w:rPr>
          <w:sz w:val="24"/>
        </w:rPr>
        <w:t xml:space="preserve">        </w:t>
      </w:r>
      <w:proofErr w:type="spellStart"/>
      <w:r w:rsidRPr="002057B2">
        <w:rPr>
          <w:sz w:val="24"/>
        </w:rPr>
        <w:t>fprintf</w:t>
      </w:r>
      <w:proofErr w:type="spellEnd"/>
      <w:r w:rsidRPr="002057B2">
        <w:rPr>
          <w:sz w:val="24"/>
        </w:rPr>
        <w:t>(</w:t>
      </w:r>
      <w:proofErr w:type="spellStart"/>
      <w:r w:rsidRPr="002057B2">
        <w:rPr>
          <w:sz w:val="24"/>
        </w:rPr>
        <w:t>fp</w:t>
      </w:r>
      <w:proofErr w:type="spellEnd"/>
      <w:r w:rsidRPr="002057B2">
        <w:rPr>
          <w:sz w:val="24"/>
        </w:rPr>
        <w:t xml:space="preserve">, "%s", </w:t>
      </w:r>
      <w:proofErr w:type="spellStart"/>
      <w:r w:rsidRPr="002057B2">
        <w:rPr>
          <w:sz w:val="24"/>
        </w:rPr>
        <w:t>tmp</w:t>
      </w:r>
      <w:proofErr w:type="spellEnd"/>
      <w:r w:rsidRPr="002057B2">
        <w:rPr>
          <w:sz w:val="24"/>
        </w:rPr>
        <w:t>[j]);</w:t>
      </w:r>
    </w:p>
    <w:p w14:paraId="56702E51" w14:textId="77777777" w:rsidR="00191B7B" w:rsidRPr="002057B2" w:rsidRDefault="00191B7B" w:rsidP="00191B7B">
      <w:pPr>
        <w:snapToGrid w:val="0"/>
        <w:spacing w:line="360" w:lineRule="auto"/>
        <w:ind w:firstLineChars="200" w:firstLine="480"/>
        <w:rPr>
          <w:sz w:val="24"/>
        </w:rPr>
      </w:pPr>
      <w:r w:rsidRPr="002057B2">
        <w:rPr>
          <w:sz w:val="24"/>
        </w:rPr>
        <w:t xml:space="preserve">    }</w:t>
      </w:r>
    </w:p>
    <w:p w14:paraId="28ADAAA6" w14:textId="77777777" w:rsidR="00191B7B" w:rsidRPr="002057B2" w:rsidRDefault="00191B7B" w:rsidP="00191B7B">
      <w:pPr>
        <w:snapToGrid w:val="0"/>
        <w:spacing w:line="360" w:lineRule="auto"/>
        <w:ind w:firstLineChars="200" w:firstLine="480"/>
        <w:rPr>
          <w:sz w:val="24"/>
        </w:rPr>
      </w:pPr>
      <w:r w:rsidRPr="002057B2">
        <w:rPr>
          <w:sz w:val="24"/>
        </w:rPr>
        <w:t xml:space="preserve">    </w:t>
      </w:r>
      <w:proofErr w:type="spellStart"/>
      <w:r w:rsidRPr="002057B2">
        <w:rPr>
          <w:sz w:val="24"/>
        </w:rPr>
        <w:t>printf</w:t>
      </w:r>
      <w:proofErr w:type="spellEnd"/>
      <w:r w:rsidRPr="002057B2">
        <w:rPr>
          <w:sz w:val="24"/>
        </w:rPr>
        <w:t>("%d", count);</w:t>
      </w:r>
    </w:p>
    <w:p w14:paraId="29787840" w14:textId="77777777" w:rsidR="00191B7B" w:rsidRPr="002057B2" w:rsidRDefault="00191B7B" w:rsidP="00191B7B">
      <w:pPr>
        <w:snapToGrid w:val="0"/>
        <w:spacing w:line="360" w:lineRule="auto"/>
        <w:ind w:firstLineChars="200" w:firstLine="480"/>
        <w:rPr>
          <w:sz w:val="24"/>
        </w:rPr>
      </w:pPr>
      <w:r w:rsidRPr="002057B2">
        <w:rPr>
          <w:sz w:val="24"/>
        </w:rPr>
        <w:t xml:space="preserve">    return 0;</w:t>
      </w:r>
    </w:p>
    <w:p w14:paraId="0DA9EFD7" w14:textId="77777777" w:rsidR="00191B7B" w:rsidRDefault="00191B7B" w:rsidP="00191B7B">
      <w:pPr>
        <w:snapToGrid w:val="0"/>
        <w:spacing w:line="360" w:lineRule="auto"/>
        <w:ind w:firstLineChars="200" w:firstLine="480"/>
        <w:rPr>
          <w:sz w:val="24"/>
        </w:rPr>
      </w:pPr>
      <w:r w:rsidRPr="002057B2">
        <w:rPr>
          <w:sz w:val="24"/>
        </w:rPr>
        <w:t>}</w:t>
      </w:r>
    </w:p>
    <w:p w14:paraId="4B62D49C" w14:textId="77777777" w:rsidR="00191B7B" w:rsidRPr="00885843" w:rsidRDefault="00191B7B" w:rsidP="00191B7B">
      <w:pPr>
        <w:snapToGrid w:val="0"/>
        <w:spacing w:line="360" w:lineRule="auto"/>
        <w:ind w:firstLineChars="200" w:firstLine="480"/>
        <w:rPr>
          <w:sz w:val="24"/>
        </w:rPr>
      </w:pPr>
      <w:r>
        <w:rPr>
          <w:rFonts w:hint="eastAsia"/>
          <w:sz w:val="24"/>
        </w:rPr>
        <w:t>3</w:t>
      </w:r>
      <w:r w:rsidRPr="00885843">
        <w:rPr>
          <w:rFonts w:hAnsi="宋体"/>
          <w:sz w:val="24"/>
        </w:rPr>
        <w:t>）测试</w:t>
      </w:r>
    </w:p>
    <w:p w14:paraId="298345C8" w14:textId="77777777" w:rsidR="00191B7B" w:rsidRDefault="00191B7B" w:rsidP="00191B7B">
      <w:pPr>
        <w:snapToGrid w:val="0"/>
        <w:spacing w:line="360" w:lineRule="auto"/>
        <w:ind w:firstLineChars="200" w:firstLine="480"/>
        <w:jc w:val="center"/>
        <w:rPr>
          <w:sz w:val="24"/>
        </w:rPr>
      </w:pPr>
      <w:r w:rsidRPr="002057B2">
        <w:rPr>
          <w:noProof/>
          <w:sz w:val="24"/>
        </w:rPr>
        <w:drawing>
          <wp:inline distT="0" distB="0" distL="0" distR="0" wp14:anchorId="22889CCB" wp14:editId="6DF3CF1E">
            <wp:extent cx="2030730" cy="1215313"/>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5136" cy="1241888"/>
                    </a:xfrm>
                    <a:prstGeom prst="rect">
                      <a:avLst/>
                    </a:prstGeom>
                  </pic:spPr>
                </pic:pic>
              </a:graphicData>
            </a:graphic>
          </wp:inline>
        </w:drawing>
      </w:r>
    </w:p>
    <w:p w14:paraId="2C18CCB8" w14:textId="77777777" w:rsidR="00191B7B" w:rsidRDefault="00191B7B" w:rsidP="00191B7B">
      <w:pPr>
        <w:snapToGrid w:val="0"/>
        <w:spacing w:line="360" w:lineRule="auto"/>
        <w:ind w:firstLineChars="200" w:firstLine="480"/>
        <w:jc w:val="center"/>
        <w:rPr>
          <w:sz w:val="24"/>
        </w:rPr>
      </w:pPr>
      <w:r w:rsidRPr="002057B2">
        <w:rPr>
          <w:noProof/>
          <w:sz w:val="24"/>
        </w:rPr>
        <w:drawing>
          <wp:inline distT="0" distB="0" distL="0" distR="0" wp14:anchorId="3D5D94A8" wp14:editId="4A1CB417">
            <wp:extent cx="4881880" cy="112966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21851" cy="1138911"/>
                    </a:xfrm>
                    <a:prstGeom prst="rect">
                      <a:avLst/>
                    </a:prstGeom>
                  </pic:spPr>
                </pic:pic>
              </a:graphicData>
            </a:graphic>
          </wp:inline>
        </w:drawing>
      </w:r>
    </w:p>
    <w:p w14:paraId="4E727820" w14:textId="77777777" w:rsidR="00191B7B" w:rsidRDefault="00191B7B" w:rsidP="00191B7B">
      <w:pPr>
        <w:snapToGrid w:val="0"/>
        <w:spacing w:line="360" w:lineRule="auto"/>
        <w:ind w:firstLineChars="200" w:firstLine="480"/>
        <w:jc w:val="center"/>
        <w:rPr>
          <w:sz w:val="24"/>
        </w:rPr>
      </w:pPr>
      <w:r w:rsidRPr="002057B2">
        <w:rPr>
          <w:noProof/>
          <w:sz w:val="24"/>
        </w:rPr>
        <w:drawing>
          <wp:inline distT="0" distB="0" distL="0" distR="0" wp14:anchorId="4A35C600" wp14:editId="0BF9BA35">
            <wp:extent cx="1744980" cy="115043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57934" cy="1158978"/>
                    </a:xfrm>
                    <a:prstGeom prst="rect">
                      <a:avLst/>
                    </a:prstGeom>
                  </pic:spPr>
                </pic:pic>
              </a:graphicData>
            </a:graphic>
          </wp:inline>
        </w:drawing>
      </w:r>
    </w:p>
    <w:p w14:paraId="18772FD4"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8-4</w:t>
      </w:r>
      <w:r w:rsidRPr="00885843">
        <w:rPr>
          <w:rFonts w:eastAsia="黑体"/>
          <w:sz w:val="24"/>
        </w:rPr>
        <w:t xml:space="preserve"> </w:t>
      </w:r>
      <w:r>
        <w:rPr>
          <w:rFonts w:eastAsia="黑体" w:hint="eastAsia"/>
          <w:sz w:val="24"/>
        </w:rPr>
        <w:t>程序设计题</w:t>
      </w:r>
      <w:r w:rsidRPr="00885843">
        <w:rPr>
          <w:rFonts w:eastAsia="黑体"/>
          <w:sz w:val="24"/>
        </w:rPr>
        <w:t>1</w:t>
      </w:r>
      <w:r w:rsidRPr="00885843">
        <w:rPr>
          <w:rFonts w:eastAsia="黑体"/>
          <w:sz w:val="24"/>
        </w:rPr>
        <w:t>的</w:t>
      </w:r>
      <w:r>
        <w:rPr>
          <w:rFonts w:eastAsia="黑体" w:hint="eastAsia"/>
          <w:sz w:val="24"/>
        </w:rPr>
        <w:t>运行结果</w:t>
      </w:r>
      <w:r w:rsidRPr="00885843">
        <w:rPr>
          <w:rFonts w:eastAsia="黑体"/>
          <w:sz w:val="24"/>
        </w:rPr>
        <w:t>图</w:t>
      </w:r>
    </w:p>
    <w:p w14:paraId="2F72A771" w14:textId="77777777" w:rsidR="00191B7B" w:rsidRDefault="00191B7B" w:rsidP="00191B7B">
      <w:pPr>
        <w:spacing w:line="360" w:lineRule="auto"/>
        <w:jc w:val="left"/>
        <w:rPr>
          <w:sz w:val="24"/>
        </w:rPr>
      </w:pPr>
    </w:p>
    <w:p w14:paraId="5C8E6235" w14:textId="77777777" w:rsidR="00191B7B" w:rsidRPr="00A612BC" w:rsidRDefault="00191B7B" w:rsidP="00191B7B">
      <w:pPr>
        <w:rPr>
          <w:rFonts w:ascii="宋体" w:hAnsi="宋体"/>
          <w:color w:val="FF0000"/>
        </w:rPr>
      </w:pPr>
      <w:r w:rsidRPr="00BD4574">
        <w:rPr>
          <w:rFonts w:hint="eastAsia"/>
          <w:sz w:val="24"/>
        </w:rPr>
        <w:lastRenderedPageBreak/>
        <w:t>（</w:t>
      </w:r>
      <w:r w:rsidRPr="00BD4574">
        <w:rPr>
          <w:rFonts w:hint="eastAsia"/>
          <w:sz w:val="24"/>
        </w:rPr>
        <w:t>2</w:t>
      </w:r>
      <w:r w:rsidRPr="00BD4574">
        <w:rPr>
          <w:rFonts w:hint="eastAsia"/>
          <w:sz w:val="24"/>
        </w:rPr>
        <w:t>）从键盘输入</w:t>
      </w:r>
      <w:r w:rsidRPr="00BD4574">
        <w:rPr>
          <w:rFonts w:hint="eastAsia"/>
          <w:sz w:val="24"/>
        </w:rPr>
        <w:t>10</w:t>
      </w:r>
      <w:r w:rsidRPr="00BD4574">
        <w:rPr>
          <w:rFonts w:hint="eastAsia"/>
          <w:sz w:val="24"/>
        </w:rPr>
        <w:t>个单精度浮点数，以二进制形式存入文件</w:t>
      </w:r>
      <w:r w:rsidRPr="00BD4574">
        <w:rPr>
          <w:rFonts w:hint="eastAsia"/>
          <w:sz w:val="24"/>
        </w:rPr>
        <w:t>float.dat</w:t>
      </w:r>
      <w:r w:rsidRPr="00BD4574">
        <w:rPr>
          <w:rFonts w:hint="eastAsia"/>
          <w:sz w:val="24"/>
        </w:rPr>
        <w:t>中。再从文件中读出这</w:t>
      </w:r>
      <w:r w:rsidRPr="00BD4574">
        <w:rPr>
          <w:rFonts w:hint="eastAsia"/>
          <w:sz w:val="24"/>
        </w:rPr>
        <w:t>10</w:t>
      </w:r>
      <w:r w:rsidRPr="00BD4574">
        <w:rPr>
          <w:rFonts w:hint="eastAsia"/>
          <w:sz w:val="24"/>
        </w:rPr>
        <w:t>个单精度浮点数显示在屏幕上。之后要求将</w:t>
      </w:r>
      <w:r w:rsidRPr="00BD4574">
        <w:rPr>
          <w:rFonts w:hint="eastAsia"/>
          <w:sz w:val="24"/>
        </w:rPr>
        <w:t>float.dat</w:t>
      </w:r>
      <w:r w:rsidRPr="00BD4574">
        <w:rPr>
          <w:rFonts w:hint="eastAsia"/>
          <w:sz w:val="24"/>
        </w:rPr>
        <w:t>中的单精度浮点数按字节读出来，观察写入文件的浮点数字节数据是不是和计算机内存中表示的浮点数字节数据一致。</w:t>
      </w:r>
    </w:p>
    <w:p w14:paraId="5D5A6205" w14:textId="77777777" w:rsidR="00191B7B" w:rsidRPr="00CC0935" w:rsidRDefault="00191B7B" w:rsidP="00191B7B">
      <w:pPr>
        <w:spacing w:line="360" w:lineRule="auto"/>
        <w:rPr>
          <w:b/>
          <w:sz w:val="24"/>
        </w:rPr>
      </w:pPr>
      <w:r w:rsidRPr="00885843">
        <w:rPr>
          <w:rFonts w:hAnsi="宋体"/>
          <w:b/>
          <w:sz w:val="24"/>
        </w:rPr>
        <w:t>解答：</w:t>
      </w:r>
    </w:p>
    <w:p w14:paraId="6F6F40B1" w14:textId="77777777" w:rsidR="00191B7B" w:rsidRPr="00885843" w:rsidRDefault="00191B7B" w:rsidP="00191B7B">
      <w:pPr>
        <w:snapToGrid w:val="0"/>
        <w:spacing w:line="360" w:lineRule="auto"/>
        <w:ind w:firstLineChars="200" w:firstLine="480"/>
        <w:rPr>
          <w:sz w:val="24"/>
        </w:rPr>
      </w:pPr>
      <w:r>
        <w:rPr>
          <w:rFonts w:hint="eastAsia"/>
          <w:sz w:val="24"/>
        </w:rPr>
        <w:t>1</w:t>
      </w:r>
      <w:r w:rsidRPr="00885843">
        <w:rPr>
          <w:rFonts w:hAnsi="宋体"/>
          <w:sz w:val="24"/>
        </w:rPr>
        <w:t>）源程序清单</w:t>
      </w:r>
    </w:p>
    <w:p w14:paraId="1A11AF34" w14:textId="77777777" w:rsidR="00191B7B" w:rsidRPr="00390FAC" w:rsidRDefault="00191B7B" w:rsidP="00191B7B">
      <w:pPr>
        <w:snapToGrid w:val="0"/>
        <w:spacing w:line="360" w:lineRule="auto"/>
        <w:ind w:firstLineChars="200" w:firstLine="480"/>
        <w:rPr>
          <w:sz w:val="24"/>
        </w:rPr>
      </w:pPr>
      <w:r w:rsidRPr="00390FAC">
        <w:rPr>
          <w:sz w:val="24"/>
        </w:rPr>
        <w:t>#include &lt;</w:t>
      </w:r>
      <w:proofErr w:type="spellStart"/>
      <w:r w:rsidRPr="00390FAC">
        <w:rPr>
          <w:sz w:val="24"/>
        </w:rPr>
        <w:t>stdio.h</w:t>
      </w:r>
      <w:proofErr w:type="spellEnd"/>
      <w:r w:rsidRPr="00390FAC">
        <w:rPr>
          <w:sz w:val="24"/>
        </w:rPr>
        <w:t>&gt;</w:t>
      </w:r>
    </w:p>
    <w:p w14:paraId="337B1CC2" w14:textId="77777777" w:rsidR="00191B7B" w:rsidRPr="00390FAC" w:rsidRDefault="00191B7B" w:rsidP="00191B7B">
      <w:pPr>
        <w:snapToGrid w:val="0"/>
        <w:spacing w:line="360" w:lineRule="auto"/>
        <w:ind w:firstLineChars="200" w:firstLine="480"/>
        <w:rPr>
          <w:sz w:val="24"/>
        </w:rPr>
      </w:pPr>
      <w:r w:rsidRPr="00390FAC">
        <w:rPr>
          <w:sz w:val="24"/>
        </w:rPr>
        <w:t>#include &lt;</w:t>
      </w:r>
      <w:proofErr w:type="spellStart"/>
      <w:r w:rsidRPr="00390FAC">
        <w:rPr>
          <w:sz w:val="24"/>
        </w:rPr>
        <w:t>stdlib.h</w:t>
      </w:r>
      <w:proofErr w:type="spellEnd"/>
      <w:r w:rsidRPr="00390FAC">
        <w:rPr>
          <w:sz w:val="24"/>
        </w:rPr>
        <w:t>&gt;</w:t>
      </w:r>
    </w:p>
    <w:p w14:paraId="150B012A" w14:textId="77777777" w:rsidR="00191B7B" w:rsidRPr="00390FAC" w:rsidRDefault="00191B7B" w:rsidP="00191B7B">
      <w:pPr>
        <w:snapToGrid w:val="0"/>
        <w:spacing w:line="360" w:lineRule="auto"/>
        <w:ind w:firstLineChars="200" w:firstLine="480"/>
        <w:rPr>
          <w:sz w:val="24"/>
        </w:rPr>
      </w:pPr>
      <w:r w:rsidRPr="00390FAC">
        <w:rPr>
          <w:sz w:val="24"/>
        </w:rPr>
        <w:t xml:space="preserve">int main(int </w:t>
      </w:r>
      <w:proofErr w:type="spellStart"/>
      <w:r w:rsidRPr="00390FAC">
        <w:rPr>
          <w:sz w:val="24"/>
        </w:rPr>
        <w:t>argc</w:t>
      </w:r>
      <w:proofErr w:type="spellEnd"/>
      <w:r w:rsidRPr="00390FAC">
        <w:rPr>
          <w:sz w:val="24"/>
        </w:rPr>
        <w:t>, char *</w:t>
      </w:r>
      <w:proofErr w:type="spellStart"/>
      <w:r w:rsidRPr="00390FAC">
        <w:rPr>
          <w:sz w:val="24"/>
        </w:rPr>
        <w:t>argv</w:t>
      </w:r>
      <w:proofErr w:type="spellEnd"/>
      <w:r w:rsidRPr="00390FAC">
        <w:rPr>
          <w:sz w:val="24"/>
        </w:rPr>
        <w:t>[])</w:t>
      </w:r>
    </w:p>
    <w:p w14:paraId="6238750F" w14:textId="77777777" w:rsidR="00191B7B" w:rsidRPr="00390FAC" w:rsidRDefault="00191B7B" w:rsidP="00191B7B">
      <w:pPr>
        <w:snapToGrid w:val="0"/>
        <w:spacing w:line="360" w:lineRule="auto"/>
        <w:ind w:firstLineChars="200" w:firstLine="480"/>
        <w:rPr>
          <w:sz w:val="24"/>
        </w:rPr>
      </w:pPr>
      <w:r w:rsidRPr="00390FAC">
        <w:rPr>
          <w:sz w:val="24"/>
        </w:rPr>
        <w:t>{</w:t>
      </w:r>
    </w:p>
    <w:p w14:paraId="2AEFA142" w14:textId="77777777" w:rsidR="00191B7B" w:rsidRPr="00390FAC" w:rsidRDefault="00191B7B" w:rsidP="00191B7B">
      <w:pPr>
        <w:snapToGrid w:val="0"/>
        <w:spacing w:line="360" w:lineRule="auto"/>
        <w:ind w:firstLineChars="200" w:firstLine="480"/>
        <w:rPr>
          <w:sz w:val="24"/>
        </w:rPr>
      </w:pPr>
      <w:r w:rsidRPr="00390FAC">
        <w:rPr>
          <w:sz w:val="24"/>
        </w:rPr>
        <w:t xml:space="preserve">    float </w:t>
      </w:r>
      <w:proofErr w:type="spellStart"/>
      <w:r w:rsidRPr="00390FAC">
        <w:rPr>
          <w:sz w:val="24"/>
        </w:rPr>
        <w:t>tmp</w:t>
      </w:r>
      <w:proofErr w:type="spellEnd"/>
      <w:r w:rsidRPr="00390FAC">
        <w:rPr>
          <w:sz w:val="24"/>
        </w:rPr>
        <w:t>[9];</w:t>
      </w:r>
    </w:p>
    <w:p w14:paraId="460A2E87" w14:textId="77777777" w:rsidR="00191B7B" w:rsidRPr="00390FAC" w:rsidRDefault="00191B7B" w:rsidP="00191B7B">
      <w:pPr>
        <w:snapToGrid w:val="0"/>
        <w:spacing w:line="360" w:lineRule="auto"/>
        <w:ind w:firstLineChars="200" w:firstLine="480"/>
        <w:rPr>
          <w:sz w:val="24"/>
        </w:rPr>
      </w:pPr>
      <w:r w:rsidRPr="00390FAC">
        <w:rPr>
          <w:sz w:val="24"/>
        </w:rPr>
        <w:t xml:space="preserve">    float tmp2[9];</w:t>
      </w:r>
    </w:p>
    <w:p w14:paraId="0FA7CACF" w14:textId="77777777" w:rsidR="00191B7B" w:rsidRPr="00390FAC" w:rsidRDefault="00191B7B" w:rsidP="00191B7B">
      <w:pPr>
        <w:snapToGrid w:val="0"/>
        <w:spacing w:line="360" w:lineRule="auto"/>
        <w:ind w:firstLineChars="200" w:firstLine="480"/>
        <w:rPr>
          <w:sz w:val="24"/>
        </w:rPr>
      </w:pPr>
      <w:r w:rsidRPr="00390FAC">
        <w:rPr>
          <w:sz w:val="24"/>
        </w:rPr>
        <w:t xml:space="preserve">    char tmp3[100] = {};</w:t>
      </w:r>
    </w:p>
    <w:p w14:paraId="331C31E7" w14:textId="77777777" w:rsidR="00191B7B" w:rsidRPr="00390FAC" w:rsidRDefault="00191B7B" w:rsidP="00191B7B">
      <w:pPr>
        <w:snapToGrid w:val="0"/>
        <w:spacing w:line="360" w:lineRule="auto"/>
        <w:ind w:firstLineChars="200" w:firstLine="480"/>
        <w:rPr>
          <w:sz w:val="24"/>
        </w:rPr>
      </w:pPr>
      <w:r w:rsidRPr="00390FAC">
        <w:rPr>
          <w:sz w:val="24"/>
        </w:rPr>
        <w:t xml:space="preserve">    FILE *</w:t>
      </w:r>
      <w:proofErr w:type="spellStart"/>
      <w:r w:rsidRPr="00390FAC">
        <w:rPr>
          <w:sz w:val="24"/>
        </w:rPr>
        <w:t>fp</w:t>
      </w:r>
      <w:proofErr w:type="spellEnd"/>
      <w:r w:rsidRPr="00390FAC">
        <w:rPr>
          <w:sz w:val="24"/>
        </w:rPr>
        <w:t>;</w:t>
      </w:r>
    </w:p>
    <w:p w14:paraId="5BB3486D"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fp</w:t>
      </w:r>
      <w:proofErr w:type="spellEnd"/>
      <w:r w:rsidRPr="00390FAC">
        <w:rPr>
          <w:sz w:val="24"/>
        </w:rPr>
        <w:t xml:space="preserve"> = </w:t>
      </w:r>
      <w:proofErr w:type="spellStart"/>
      <w:r w:rsidRPr="00390FAC">
        <w:rPr>
          <w:sz w:val="24"/>
        </w:rPr>
        <w:t>fopen</w:t>
      </w:r>
      <w:proofErr w:type="spellEnd"/>
      <w:r w:rsidRPr="00390FAC">
        <w:rPr>
          <w:sz w:val="24"/>
        </w:rPr>
        <w:t>("float.dat", "</w:t>
      </w:r>
      <w:proofErr w:type="spellStart"/>
      <w:r w:rsidRPr="00390FAC">
        <w:rPr>
          <w:sz w:val="24"/>
        </w:rPr>
        <w:t>wb</w:t>
      </w:r>
      <w:proofErr w:type="spellEnd"/>
      <w:r w:rsidRPr="00390FAC">
        <w:rPr>
          <w:sz w:val="24"/>
        </w:rPr>
        <w:t>");</w:t>
      </w:r>
    </w:p>
    <w:p w14:paraId="07EE71D1" w14:textId="77777777" w:rsidR="00191B7B" w:rsidRPr="00390FAC" w:rsidRDefault="00191B7B" w:rsidP="00191B7B">
      <w:pPr>
        <w:snapToGrid w:val="0"/>
        <w:spacing w:line="360" w:lineRule="auto"/>
        <w:ind w:firstLineChars="200" w:firstLine="480"/>
        <w:rPr>
          <w:sz w:val="24"/>
        </w:rPr>
      </w:pPr>
      <w:r w:rsidRPr="00390FAC">
        <w:rPr>
          <w:sz w:val="24"/>
        </w:rPr>
        <w:t xml:space="preserve">    for (int </w:t>
      </w:r>
      <w:proofErr w:type="spellStart"/>
      <w:r w:rsidRPr="00390FAC">
        <w:rPr>
          <w:sz w:val="24"/>
        </w:rPr>
        <w:t>i</w:t>
      </w:r>
      <w:proofErr w:type="spellEnd"/>
      <w:r w:rsidRPr="00390FAC">
        <w:rPr>
          <w:sz w:val="24"/>
        </w:rPr>
        <w:t xml:space="preserve"> = 0; </w:t>
      </w:r>
      <w:proofErr w:type="spellStart"/>
      <w:r w:rsidRPr="00390FAC">
        <w:rPr>
          <w:sz w:val="24"/>
        </w:rPr>
        <w:t>i</w:t>
      </w:r>
      <w:proofErr w:type="spellEnd"/>
      <w:r w:rsidRPr="00390FAC">
        <w:rPr>
          <w:sz w:val="24"/>
        </w:rPr>
        <w:t xml:space="preserve"> &lt; 10; </w:t>
      </w:r>
      <w:proofErr w:type="spellStart"/>
      <w:r w:rsidRPr="00390FAC">
        <w:rPr>
          <w:sz w:val="24"/>
        </w:rPr>
        <w:t>i</w:t>
      </w:r>
      <w:proofErr w:type="spellEnd"/>
      <w:r w:rsidRPr="00390FAC">
        <w:rPr>
          <w:sz w:val="24"/>
        </w:rPr>
        <w:t>++)</w:t>
      </w:r>
    </w:p>
    <w:p w14:paraId="619107D6" w14:textId="77777777" w:rsidR="00191B7B" w:rsidRPr="00390FAC" w:rsidRDefault="00191B7B" w:rsidP="00191B7B">
      <w:pPr>
        <w:snapToGrid w:val="0"/>
        <w:spacing w:line="360" w:lineRule="auto"/>
        <w:ind w:firstLineChars="200" w:firstLine="480"/>
        <w:rPr>
          <w:sz w:val="24"/>
        </w:rPr>
      </w:pPr>
      <w:r w:rsidRPr="00390FAC">
        <w:rPr>
          <w:sz w:val="24"/>
        </w:rPr>
        <w:t xml:space="preserve">    {</w:t>
      </w:r>
    </w:p>
    <w:p w14:paraId="13E67D54"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scanf</w:t>
      </w:r>
      <w:proofErr w:type="spellEnd"/>
      <w:r w:rsidRPr="00390FAC">
        <w:rPr>
          <w:sz w:val="24"/>
        </w:rPr>
        <w:t>("%f", &amp;</w:t>
      </w:r>
      <w:proofErr w:type="spellStart"/>
      <w:r w:rsidRPr="00390FAC">
        <w:rPr>
          <w:sz w:val="24"/>
        </w:rPr>
        <w:t>tmp</w:t>
      </w:r>
      <w:proofErr w:type="spellEnd"/>
      <w:r w:rsidRPr="00390FAC">
        <w:rPr>
          <w:sz w:val="24"/>
        </w:rPr>
        <w:t>[</w:t>
      </w:r>
      <w:proofErr w:type="spellStart"/>
      <w:r w:rsidRPr="00390FAC">
        <w:rPr>
          <w:sz w:val="24"/>
        </w:rPr>
        <w:t>i</w:t>
      </w:r>
      <w:proofErr w:type="spellEnd"/>
      <w:r w:rsidRPr="00390FAC">
        <w:rPr>
          <w:sz w:val="24"/>
        </w:rPr>
        <w:t>]);</w:t>
      </w:r>
    </w:p>
    <w:p w14:paraId="0C62B82A" w14:textId="77777777" w:rsidR="00191B7B" w:rsidRPr="00390FAC" w:rsidRDefault="00191B7B" w:rsidP="00191B7B">
      <w:pPr>
        <w:snapToGrid w:val="0"/>
        <w:spacing w:line="360" w:lineRule="auto"/>
        <w:ind w:firstLineChars="200" w:firstLine="480"/>
        <w:rPr>
          <w:sz w:val="24"/>
        </w:rPr>
      </w:pPr>
      <w:r w:rsidRPr="00390FAC">
        <w:rPr>
          <w:sz w:val="24"/>
        </w:rPr>
        <w:t xml:space="preserve">    }</w:t>
      </w:r>
    </w:p>
    <w:p w14:paraId="423FE306"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fwrite</w:t>
      </w:r>
      <w:proofErr w:type="spellEnd"/>
      <w:r w:rsidRPr="00390FAC">
        <w:rPr>
          <w:sz w:val="24"/>
        </w:rPr>
        <w:t>(</w:t>
      </w:r>
      <w:proofErr w:type="spellStart"/>
      <w:r w:rsidRPr="00390FAC">
        <w:rPr>
          <w:sz w:val="24"/>
        </w:rPr>
        <w:t>tmp</w:t>
      </w:r>
      <w:proofErr w:type="spellEnd"/>
      <w:r w:rsidRPr="00390FAC">
        <w:rPr>
          <w:sz w:val="24"/>
        </w:rPr>
        <w:t xml:space="preserve">, </w:t>
      </w:r>
      <w:proofErr w:type="spellStart"/>
      <w:r w:rsidRPr="00390FAC">
        <w:rPr>
          <w:sz w:val="24"/>
        </w:rPr>
        <w:t>sizeof</w:t>
      </w:r>
      <w:proofErr w:type="spellEnd"/>
      <w:r w:rsidRPr="00390FAC">
        <w:rPr>
          <w:sz w:val="24"/>
        </w:rPr>
        <w:t xml:space="preserve">(float), 10, </w:t>
      </w:r>
      <w:proofErr w:type="spellStart"/>
      <w:r w:rsidRPr="00390FAC">
        <w:rPr>
          <w:sz w:val="24"/>
        </w:rPr>
        <w:t>fp</w:t>
      </w:r>
      <w:proofErr w:type="spellEnd"/>
      <w:r w:rsidRPr="00390FAC">
        <w:rPr>
          <w:sz w:val="24"/>
        </w:rPr>
        <w:t>);</w:t>
      </w:r>
    </w:p>
    <w:p w14:paraId="27F526C3"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fclose</w:t>
      </w:r>
      <w:proofErr w:type="spellEnd"/>
      <w:r w:rsidRPr="00390FAC">
        <w:rPr>
          <w:sz w:val="24"/>
        </w:rPr>
        <w:t>(</w:t>
      </w:r>
      <w:proofErr w:type="spellStart"/>
      <w:r w:rsidRPr="00390FAC">
        <w:rPr>
          <w:sz w:val="24"/>
        </w:rPr>
        <w:t>fp</w:t>
      </w:r>
      <w:proofErr w:type="spellEnd"/>
      <w:r w:rsidRPr="00390FAC">
        <w:rPr>
          <w:sz w:val="24"/>
        </w:rPr>
        <w:t>);</w:t>
      </w:r>
    </w:p>
    <w:p w14:paraId="02DCC88E"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fp</w:t>
      </w:r>
      <w:proofErr w:type="spellEnd"/>
      <w:r w:rsidRPr="00390FAC">
        <w:rPr>
          <w:sz w:val="24"/>
        </w:rPr>
        <w:t xml:space="preserve"> = </w:t>
      </w:r>
      <w:proofErr w:type="spellStart"/>
      <w:r w:rsidRPr="00390FAC">
        <w:rPr>
          <w:sz w:val="24"/>
        </w:rPr>
        <w:t>fopen</w:t>
      </w:r>
      <w:proofErr w:type="spellEnd"/>
      <w:r w:rsidRPr="00390FAC">
        <w:rPr>
          <w:sz w:val="24"/>
        </w:rPr>
        <w:t>("float.dat", "</w:t>
      </w:r>
      <w:proofErr w:type="spellStart"/>
      <w:r w:rsidRPr="00390FAC">
        <w:rPr>
          <w:sz w:val="24"/>
        </w:rPr>
        <w:t>rb</w:t>
      </w:r>
      <w:proofErr w:type="spellEnd"/>
      <w:r w:rsidRPr="00390FAC">
        <w:rPr>
          <w:sz w:val="24"/>
        </w:rPr>
        <w:t>");</w:t>
      </w:r>
    </w:p>
    <w:p w14:paraId="6B06AE86"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fread</w:t>
      </w:r>
      <w:proofErr w:type="spellEnd"/>
      <w:r w:rsidRPr="00390FAC">
        <w:rPr>
          <w:sz w:val="24"/>
        </w:rPr>
        <w:t xml:space="preserve">(tmp2, </w:t>
      </w:r>
      <w:proofErr w:type="spellStart"/>
      <w:r w:rsidRPr="00390FAC">
        <w:rPr>
          <w:sz w:val="24"/>
        </w:rPr>
        <w:t>sizeof</w:t>
      </w:r>
      <w:proofErr w:type="spellEnd"/>
      <w:r w:rsidRPr="00390FAC">
        <w:rPr>
          <w:sz w:val="24"/>
        </w:rPr>
        <w:t xml:space="preserve">(float), 10, </w:t>
      </w:r>
      <w:proofErr w:type="spellStart"/>
      <w:r w:rsidRPr="00390FAC">
        <w:rPr>
          <w:sz w:val="24"/>
        </w:rPr>
        <w:t>fp</w:t>
      </w:r>
      <w:proofErr w:type="spellEnd"/>
      <w:r w:rsidRPr="00390FAC">
        <w:rPr>
          <w:sz w:val="24"/>
        </w:rPr>
        <w:t>);</w:t>
      </w:r>
    </w:p>
    <w:p w14:paraId="7A623AB2" w14:textId="77777777" w:rsidR="00191B7B" w:rsidRPr="00390FAC" w:rsidRDefault="00191B7B" w:rsidP="00191B7B">
      <w:pPr>
        <w:snapToGrid w:val="0"/>
        <w:spacing w:line="360" w:lineRule="auto"/>
        <w:ind w:firstLineChars="200" w:firstLine="480"/>
        <w:rPr>
          <w:sz w:val="24"/>
        </w:rPr>
      </w:pPr>
      <w:r w:rsidRPr="00390FAC">
        <w:rPr>
          <w:sz w:val="24"/>
        </w:rPr>
        <w:t xml:space="preserve">    for (int </w:t>
      </w:r>
      <w:proofErr w:type="spellStart"/>
      <w:r w:rsidRPr="00390FAC">
        <w:rPr>
          <w:sz w:val="24"/>
        </w:rPr>
        <w:t>i</w:t>
      </w:r>
      <w:proofErr w:type="spellEnd"/>
      <w:r w:rsidRPr="00390FAC">
        <w:rPr>
          <w:sz w:val="24"/>
        </w:rPr>
        <w:t xml:space="preserve"> = 0; </w:t>
      </w:r>
      <w:proofErr w:type="spellStart"/>
      <w:r w:rsidRPr="00390FAC">
        <w:rPr>
          <w:sz w:val="24"/>
        </w:rPr>
        <w:t>i</w:t>
      </w:r>
      <w:proofErr w:type="spellEnd"/>
      <w:r w:rsidRPr="00390FAC">
        <w:rPr>
          <w:sz w:val="24"/>
        </w:rPr>
        <w:t xml:space="preserve"> &lt; 10; </w:t>
      </w:r>
      <w:proofErr w:type="spellStart"/>
      <w:r w:rsidRPr="00390FAC">
        <w:rPr>
          <w:sz w:val="24"/>
        </w:rPr>
        <w:t>i</w:t>
      </w:r>
      <w:proofErr w:type="spellEnd"/>
      <w:r w:rsidRPr="00390FAC">
        <w:rPr>
          <w:sz w:val="24"/>
        </w:rPr>
        <w:t>++)</w:t>
      </w:r>
    </w:p>
    <w:p w14:paraId="2572C4B6" w14:textId="77777777" w:rsidR="00191B7B" w:rsidRPr="00390FAC" w:rsidRDefault="00191B7B" w:rsidP="00191B7B">
      <w:pPr>
        <w:snapToGrid w:val="0"/>
        <w:spacing w:line="360" w:lineRule="auto"/>
        <w:ind w:firstLineChars="200" w:firstLine="480"/>
        <w:rPr>
          <w:sz w:val="24"/>
        </w:rPr>
      </w:pPr>
      <w:r w:rsidRPr="00390FAC">
        <w:rPr>
          <w:sz w:val="24"/>
        </w:rPr>
        <w:t xml:space="preserve">    {</w:t>
      </w:r>
    </w:p>
    <w:p w14:paraId="3EF1524F"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printf</w:t>
      </w:r>
      <w:proofErr w:type="spellEnd"/>
      <w:r w:rsidRPr="00390FAC">
        <w:rPr>
          <w:sz w:val="24"/>
        </w:rPr>
        <w:t xml:space="preserve">("%f ", </w:t>
      </w:r>
      <w:proofErr w:type="spellStart"/>
      <w:r w:rsidRPr="00390FAC">
        <w:rPr>
          <w:sz w:val="24"/>
        </w:rPr>
        <w:t>tmp</w:t>
      </w:r>
      <w:proofErr w:type="spellEnd"/>
      <w:r w:rsidRPr="00390FAC">
        <w:rPr>
          <w:sz w:val="24"/>
        </w:rPr>
        <w:t>[</w:t>
      </w:r>
      <w:proofErr w:type="spellStart"/>
      <w:r w:rsidRPr="00390FAC">
        <w:rPr>
          <w:sz w:val="24"/>
        </w:rPr>
        <w:t>i</w:t>
      </w:r>
      <w:proofErr w:type="spellEnd"/>
      <w:r w:rsidRPr="00390FAC">
        <w:rPr>
          <w:sz w:val="24"/>
        </w:rPr>
        <w:t>]);</w:t>
      </w:r>
    </w:p>
    <w:p w14:paraId="4AEF7285" w14:textId="77777777" w:rsidR="00191B7B" w:rsidRPr="00390FAC" w:rsidRDefault="00191B7B" w:rsidP="00191B7B">
      <w:pPr>
        <w:snapToGrid w:val="0"/>
        <w:spacing w:line="360" w:lineRule="auto"/>
        <w:ind w:firstLineChars="200" w:firstLine="480"/>
        <w:rPr>
          <w:sz w:val="24"/>
        </w:rPr>
      </w:pPr>
      <w:r w:rsidRPr="00390FAC">
        <w:rPr>
          <w:sz w:val="24"/>
        </w:rPr>
        <w:t xml:space="preserve">    }</w:t>
      </w:r>
    </w:p>
    <w:p w14:paraId="5F093FA4"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printf</w:t>
      </w:r>
      <w:proofErr w:type="spellEnd"/>
      <w:r w:rsidRPr="00390FAC">
        <w:rPr>
          <w:sz w:val="24"/>
        </w:rPr>
        <w:t>("\n");</w:t>
      </w:r>
    </w:p>
    <w:p w14:paraId="00DB62EE"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fclose</w:t>
      </w:r>
      <w:proofErr w:type="spellEnd"/>
      <w:r w:rsidRPr="00390FAC">
        <w:rPr>
          <w:sz w:val="24"/>
        </w:rPr>
        <w:t>(</w:t>
      </w:r>
      <w:proofErr w:type="spellStart"/>
      <w:r w:rsidRPr="00390FAC">
        <w:rPr>
          <w:sz w:val="24"/>
        </w:rPr>
        <w:t>fp</w:t>
      </w:r>
      <w:proofErr w:type="spellEnd"/>
      <w:r w:rsidRPr="00390FAC">
        <w:rPr>
          <w:sz w:val="24"/>
        </w:rPr>
        <w:t>);</w:t>
      </w:r>
    </w:p>
    <w:p w14:paraId="7B6EEA99"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fp</w:t>
      </w:r>
      <w:proofErr w:type="spellEnd"/>
      <w:r w:rsidRPr="00390FAC">
        <w:rPr>
          <w:sz w:val="24"/>
        </w:rPr>
        <w:t xml:space="preserve"> = </w:t>
      </w:r>
      <w:proofErr w:type="spellStart"/>
      <w:r w:rsidRPr="00390FAC">
        <w:rPr>
          <w:sz w:val="24"/>
        </w:rPr>
        <w:t>fopen</w:t>
      </w:r>
      <w:proofErr w:type="spellEnd"/>
      <w:r w:rsidRPr="00390FAC">
        <w:rPr>
          <w:sz w:val="24"/>
        </w:rPr>
        <w:t>("float.dat", "</w:t>
      </w:r>
      <w:proofErr w:type="spellStart"/>
      <w:r w:rsidRPr="00390FAC">
        <w:rPr>
          <w:sz w:val="24"/>
        </w:rPr>
        <w:t>rb</w:t>
      </w:r>
      <w:proofErr w:type="spellEnd"/>
      <w:r w:rsidRPr="00390FAC">
        <w:rPr>
          <w:sz w:val="24"/>
        </w:rPr>
        <w:t>");</w:t>
      </w:r>
    </w:p>
    <w:p w14:paraId="692ADAE1"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fread</w:t>
      </w:r>
      <w:proofErr w:type="spellEnd"/>
      <w:r w:rsidRPr="00390FAC">
        <w:rPr>
          <w:sz w:val="24"/>
        </w:rPr>
        <w:t xml:space="preserve">(tmp3, </w:t>
      </w:r>
      <w:proofErr w:type="spellStart"/>
      <w:r w:rsidRPr="00390FAC">
        <w:rPr>
          <w:sz w:val="24"/>
        </w:rPr>
        <w:t>sizeof</w:t>
      </w:r>
      <w:proofErr w:type="spellEnd"/>
      <w:r w:rsidRPr="00390FAC">
        <w:rPr>
          <w:sz w:val="24"/>
        </w:rPr>
        <w:t xml:space="preserve">(char), 10 * </w:t>
      </w:r>
      <w:proofErr w:type="spellStart"/>
      <w:r w:rsidRPr="00390FAC">
        <w:rPr>
          <w:sz w:val="24"/>
        </w:rPr>
        <w:t>sizeof</w:t>
      </w:r>
      <w:proofErr w:type="spellEnd"/>
      <w:r w:rsidRPr="00390FAC">
        <w:rPr>
          <w:sz w:val="24"/>
        </w:rPr>
        <w:t xml:space="preserve">(float), </w:t>
      </w:r>
      <w:proofErr w:type="spellStart"/>
      <w:r w:rsidRPr="00390FAC">
        <w:rPr>
          <w:sz w:val="24"/>
        </w:rPr>
        <w:t>fp</w:t>
      </w:r>
      <w:proofErr w:type="spellEnd"/>
      <w:r w:rsidRPr="00390FAC">
        <w:rPr>
          <w:sz w:val="24"/>
        </w:rPr>
        <w:t>);</w:t>
      </w:r>
    </w:p>
    <w:p w14:paraId="2C1BD350" w14:textId="77777777" w:rsidR="00191B7B" w:rsidRPr="00390FAC" w:rsidRDefault="00191B7B" w:rsidP="00191B7B">
      <w:pPr>
        <w:snapToGrid w:val="0"/>
        <w:spacing w:line="360" w:lineRule="auto"/>
        <w:ind w:firstLineChars="200" w:firstLine="480"/>
        <w:rPr>
          <w:sz w:val="24"/>
        </w:rPr>
      </w:pPr>
      <w:r w:rsidRPr="00390FAC">
        <w:rPr>
          <w:sz w:val="24"/>
        </w:rPr>
        <w:t xml:space="preserve">    for (int </w:t>
      </w:r>
      <w:proofErr w:type="spellStart"/>
      <w:r w:rsidRPr="00390FAC">
        <w:rPr>
          <w:sz w:val="24"/>
        </w:rPr>
        <w:t>i</w:t>
      </w:r>
      <w:proofErr w:type="spellEnd"/>
      <w:r w:rsidRPr="00390FAC">
        <w:rPr>
          <w:sz w:val="24"/>
        </w:rPr>
        <w:t xml:space="preserve"> = 0; </w:t>
      </w:r>
      <w:proofErr w:type="spellStart"/>
      <w:r w:rsidRPr="00390FAC">
        <w:rPr>
          <w:sz w:val="24"/>
        </w:rPr>
        <w:t>i</w:t>
      </w:r>
      <w:proofErr w:type="spellEnd"/>
      <w:r w:rsidRPr="00390FAC">
        <w:rPr>
          <w:sz w:val="24"/>
        </w:rPr>
        <w:t xml:space="preserve"> &lt; 10 * </w:t>
      </w:r>
      <w:proofErr w:type="spellStart"/>
      <w:r w:rsidRPr="00390FAC">
        <w:rPr>
          <w:sz w:val="24"/>
        </w:rPr>
        <w:t>sizeof</w:t>
      </w:r>
      <w:proofErr w:type="spellEnd"/>
      <w:r w:rsidRPr="00390FAC">
        <w:rPr>
          <w:sz w:val="24"/>
        </w:rPr>
        <w:t xml:space="preserve">(float); </w:t>
      </w:r>
      <w:proofErr w:type="spellStart"/>
      <w:r w:rsidRPr="00390FAC">
        <w:rPr>
          <w:sz w:val="24"/>
        </w:rPr>
        <w:t>i</w:t>
      </w:r>
      <w:proofErr w:type="spellEnd"/>
      <w:r w:rsidRPr="00390FAC">
        <w:rPr>
          <w:sz w:val="24"/>
        </w:rPr>
        <w:t>++)</w:t>
      </w:r>
    </w:p>
    <w:p w14:paraId="42867B47" w14:textId="77777777" w:rsidR="00191B7B" w:rsidRPr="00390FAC" w:rsidRDefault="00191B7B" w:rsidP="00191B7B">
      <w:pPr>
        <w:snapToGrid w:val="0"/>
        <w:spacing w:line="360" w:lineRule="auto"/>
        <w:ind w:firstLineChars="200" w:firstLine="480"/>
        <w:rPr>
          <w:sz w:val="24"/>
        </w:rPr>
      </w:pPr>
      <w:r w:rsidRPr="00390FAC">
        <w:rPr>
          <w:sz w:val="24"/>
        </w:rPr>
        <w:t xml:space="preserve">    {</w:t>
      </w:r>
    </w:p>
    <w:p w14:paraId="3C343D1E"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printf</w:t>
      </w:r>
      <w:proofErr w:type="spellEnd"/>
      <w:r w:rsidRPr="00390FAC">
        <w:rPr>
          <w:sz w:val="24"/>
        </w:rPr>
        <w:t>("%x", tmp3[</w:t>
      </w:r>
      <w:proofErr w:type="spellStart"/>
      <w:r w:rsidRPr="00390FAC">
        <w:rPr>
          <w:sz w:val="24"/>
        </w:rPr>
        <w:t>i</w:t>
      </w:r>
      <w:proofErr w:type="spellEnd"/>
      <w:r w:rsidRPr="00390FAC">
        <w:rPr>
          <w:sz w:val="24"/>
        </w:rPr>
        <w:t>] &amp; 0xff);</w:t>
      </w:r>
    </w:p>
    <w:p w14:paraId="3B197813" w14:textId="77777777" w:rsidR="00191B7B" w:rsidRPr="00390FAC" w:rsidRDefault="00191B7B" w:rsidP="00191B7B">
      <w:pPr>
        <w:snapToGrid w:val="0"/>
        <w:spacing w:line="360" w:lineRule="auto"/>
        <w:ind w:firstLineChars="200" w:firstLine="480"/>
        <w:rPr>
          <w:sz w:val="24"/>
        </w:rPr>
      </w:pPr>
      <w:r w:rsidRPr="00390FAC">
        <w:rPr>
          <w:sz w:val="24"/>
        </w:rPr>
        <w:lastRenderedPageBreak/>
        <w:t xml:space="preserve">        if ((</w:t>
      </w:r>
      <w:proofErr w:type="spellStart"/>
      <w:r w:rsidRPr="00390FAC">
        <w:rPr>
          <w:sz w:val="24"/>
        </w:rPr>
        <w:t>i</w:t>
      </w:r>
      <w:proofErr w:type="spellEnd"/>
      <w:r w:rsidRPr="00390FAC">
        <w:rPr>
          <w:sz w:val="24"/>
        </w:rPr>
        <w:t xml:space="preserve"> + 1) % </w:t>
      </w:r>
      <w:proofErr w:type="spellStart"/>
      <w:r w:rsidRPr="00390FAC">
        <w:rPr>
          <w:sz w:val="24"/>
        </w:rPr>
        <w:t>sizeof</w:t>
      </w:r>
      <w:proofErr w:type="spellEnd"/>
      <w:r w:rsidRPr="00390FAC">
        <w:rPr>
          <w:sz w:val="24"/>
        </w:rPr>
        <w:t>(float) == 0)</w:t>
      </w:r>
    </w:p>
    <w:p w14:paraId="5B203204" w14:textId="77777777" w:rsidR="00191B7B" w:rsidRPr="00390FAC" w:rsidRDefault="00191B7B" w:rsidP="00191B7B">
      <w:pPr>
        <w:snapToGrid w:val="0"/>
        <w:spacing w:line="360" w:lineRule="auto"/>
        <w:ind w:firstLineChars="200" w:firstLine="480"/>
        <w:rPr>
          <w:sz w:val="24"/>
        </w:rPr>
      </w:pPr>
      <w:r w:rsidRPr="00390FAC">
        <w:rPr>
          <w:sz w:val="24"/>
        </w:rPr>
        <w:t xml:space="preserve">        {</w:t>
      </w:r>
    </w:p>
    <w:p w14:paraId="7D2B975F"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printf</w:t>
      </w:r>
      <w:proofErr w:type="spellEnd"/>
      <w:r w:rsidRPr="00390FAC">
        <w:rPr>
          <w:sz w:val="24"/>
        </w:rPr>
        <w:t>("\n");</w:t>
      </w:r>
    </w:p>
    <w:p w14:paraId="0C5B0223" w14:textId="77777777" w:rsidR="00191B7B" w:rsidRPr="00390FAC" w:rsidRDefault="00191B7B" w:rsidP="00191B7B">
      <w:pPr>
        <w:snapToGrid w:val="0"/>
        <w:spacing w:line="360" w:lineRule="auto"/>
        <w:ind w:firstLineChars="200" w:firstLine="480"/>
        <w:rPr>
          <w:sz w:val="24"/>
        </w:rPr>
      </w:pPr>
      <w:r w:rsidRPr="00390FAC">
        <w:rPr>
          <w:sz w:val="24"/>
        </w:rPr>
        <w:t xml:space="preserve">        }</w:t>
      </w:r>
    </w:p>
    <w:p w14:paraId="1A6DBE7A" w14:textId="77777777" w:rsidR="00191B7B" w:rsidRPr="00390FAC" w:rsidRDefault="00191B7B" w:rsidP="00191B7B">
      <w:pPr>
        <w:snapToGrid w:val="0"/>
        <w:spacing w:line="360" w:lineRule="auto"/>
        <w:ind w:firstLineChars="200" w:firstLine="480"/>
        <w:rPr>
          <w:sz w:val="24"/>
        </w:rPr>
      </w:pPr>
      <w:r w:rsidRPr="00390FAC">
        <w:rPr>
          <w:sz w:val="24"/>
        </w:rPr>
        <w:t xml:space="preserve">    }</w:t>
      </w:r>
    </w:p>
    <w:p w14:paraId="7F3105EA" w14:textId="77777777" w:rsidR="00191B7B" w:rsidRPr="00390FAC" w:rsidRDefault="00191B7B" w:rsidP="00191B7B">
      <w:pPr>
        <w:snapToGrid w:val="0"/>
        <w:spacing w:line="360" w:lineRule="auto"/>
        <w:ind w:firstLineChars="200" w:firstLine="480"/>
        <w:rPr>
          <w:sz w:val="24"/>
        </w:rPr>
      </w:pPr>
      <w:r w:rsidRPr="00390FAC">
        <w:rPr>
          <w:sz w:val="24"/>
        </w:rPr>
        <w:t xml:space="preserve">    </w:t>
      </w:r>
      <w:proofErr w:type="spellStart"/>
      <w:r w:rsidRPr="00390FAC">
        <w:rPr>
          <w:sz w:val="24"/>
        </w:rPr>
        <w:t>fclose</w:t>
      </w:r>
      <w:proofErr w:type="spellEnd"/>
      <w:r w:rsidRPr="00390FAC">
        <w:rPr>
          <w:sz w:val="24"/>
        </w:rPr>
        <w:t>(</w:t>
      </w:r>
      <w:proofErr w:type="spellStart"/>
      <w:r w:rsidRPr="00390FAC">
        <w:rPr>
          <w:sz w:val="24"/>
        </w:rPr>
        <w:t>fp</w:t>
      </w:r>
      <w:proofErr w:type="spellEnd"/>
      <w:r w:rsidRPr="00390FAC">
        <w:rPr>
          <w:sz w:val="24"/>
        </w:rPr>
        <w:t>);</w:t>
      </w:r>
    </w:p>
    <w:p w14:paraId="16BCD9AC" w14:textId="77777777" w:rsidR="00191B7B" w:rsidRPr="00390FAC" w:rsidRDefault="00191B7B" w:rsidP="00191B7B">
      <w:pPr>
        <w:snapToGrid w:val="0"/>
        <w:spacing w:line="360" w:lineRule="auto"/>
        <w:ind w:firstLineChars="200" w:firstLine="480"/>
        <w:rPr>
          <w:sz w:val="24"/>
        </w:rPr>
      </w:pPr>
    </w:p>
    <w:p w14:paraId="65F7521B" w14:textId="77777777" w:rsidR="00191B7B" w:rsidRPr="00390FAC" w:rsidRDefault="00191B7B" w:rsidP="00191B7B">
      <w:pPr>
        <w:snapToGrid w:val="0"/>
        <w:spacing w:line="360" w:lineRule="auto"/>
        <w:ind w:firstLineChars="200" w:firstLine="480"/>
        <w:rPr>
          <w:sz w:val="24"/>
        </w:rPr>
      </w:pPr>
      <w:r w:rsidRPr="00390FAC">
        <w:rPr>
          <w:sz w:val="24"/>
        </w:rPr>
        <w:t xml:space="preserve">    return 0;</w:t>
      </w:r>
    </w:p>
    <w:p w14:paraId="5C15BF9B" w14:textId="77777777" w:rsidR="00191B7B" w:rsidRDefault="00191B7B" w:rsidP="00191B7B">
      <w:pPr>
        <w:snapToGrid w:val="0"/>
        <w:spacing w:line="360" w:lineRule="auto"/>
        <w:ind w:firstLineChars="200" w:firstLine="480"/>
        <w:rPr>
          <w:sz w:val="24"/>
        </w:rPr>
      </w:pPr>
      <w:r w:rsidRPr="00390FAC">
        <w:rPr>
          <w:sz w:val="24"/>
        </w:rPr>
        <w:t>}</w:t>
      </w:r>
    </w:p>
    <w:p w14:paraId="4964896E" w14:textId="77777777" w:rsidR="00191B7B" w:rsidRPr="00885843" w:rsidRDefault="00191B7B" w:rsidP="00191B7B">
      <w:pPr>
        <w:snapToGrid w:val="0"/>
        <w:spacing w:line="360" w:lineRule="auto"/>
        <w:ind w:firstLineChars="200" w:firstLine="480"/>
        <w:rPr>
          <w:sz w:val="24"/>
        </w:rPr>
      </w:pPr>
      <w:r>
        <w:rPr>
          <w:rFonts w:hint="eastAsia"/>
          <w:sz w:val="24"/>
        </w:rPr>
        <w:t>2</w:t>
      </w:r>
      <w:r w:rsidRPr="00885843">
        <w:rPr>
          <w:rFonts w:hAnsi="宋体"/>
          <w:sz w:val="24"/>
        </w:rPr>
        <w:t>）测试</w:t>
      </w:r>
    </w:p>
    <w:p w14:paraId="30F91EEC" w14:textId="77777777" w:rsidR="00191B7B" w:rsidRDefault="00191B7B" w:rsidP="00191B7B">
      <w:pPr>
        <w:snapToGrid w:val="0"/>
        <w:spacing w:line="360" w:lineRule="auto"/>
        <w:ind w:firstLineChars="200" w:firstLine="480"/>
        <w:jc w:val="center"/>
        <w:rPr>
          <w:sz w:val="24"/>
        </w:rPr>
      </w:pPr>
      <w:r w:rsidRPr="00390FAC">
        <w:rPr>
          <w:noProof/>
          <w:sz w:val="24"/>
        </w:rPr>
        <w:drawing>
          <wp:inline distT="0" distB="0" distL="0" distR="0" wp14:anchorId="06692C52" wp14:editId="0BD5E796">
            <wp:extent cx="4691283" cy="221347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639" cy="2215532"/>
                    </a:xfrm>
                    <a:prstGeom prst="rect">
                      <a:avLst/>
                    </a:prstGeom>
                  </pic:spPr>
                </pic:pic>
              </a:graphicData>
            </a:graphic>
          </wp:inline>
        </w:drawing>
      </w:r>
    </w:p>
    <w:p w14:paraId="60241508" w14:textId="77777777" w:rsidR="00191B7B" w:rsidRPr="009C2B59" w:rsidRDefault="00191B7B" w:rsidP="00191B7B">
      <w:pPr>
        <w:snapToGrid w:val="0"/>
        <w:jc w:val="center"/>
        <w:rPr>
          <w:rFonts w:eastAsia="黑体"/>
          <w:sz w:val="24"/>
        </w:rPr>
      </w:pPr>
      <w:r w:rsidRPr="00885843">
        <w:rPr>
          <w:rFonts w:eastAsia="黑体"/>
          <w:sz w:val="24"/>
        </w:rPr>
        <w:t>图</w:t>
      </w:r>
      <w:r>
        <w:rPr>
          <w:rFonts w:eastAsia="黑体" w:hint="eastAsia"/>
          <w:sz w:val="24"/>
        </w:rPr>
        <w:t>8-5</w:t>
      </w:r>
      <w:r w:rsidRPr="00885843">
        <w:rPr>
          <w:rFonts w:eastAsia="黑体"/>
          <w:sz w:val="24"/>
        </w:rPr>
        <w:t xml:space="preserve"> </w:t>
      </w:r>
      <w:r>
        <w:rPr>
          <w:rFonts w:eastAsia="黑体" w:hint="eastAsia"/>
          <w:sz w:val="24"/>
        </w:rPr>
        <w:t>程序设计题</w:t>
      </w:r>
      <w:r>
        <w:rPr>
          <w:rFonts w:eastAsia="黑体" w:hint="eastAsia"/>
          <w:sz w:val="24"/>
        </w:rPr>
        <w:t>2</w:t>
      </w:r>
      <w:r w:rsidRPr="00885843">
        <w:rPr>
          <w:rFonts w:eastAsia="黑体"/>
          <w:sz w:val="24"/>
        </w:rPr>
        <w:t>的</w:t>
      </w:r>
      <w:r>
        <w:rPr>
          <w:rFonts w:eastAsia="黑体" w:hint="eastAsia"/>
          <w:sz w:val="24"/>
        </w:rPr>
        <w:t>运行结果</w:t>
      </w:r>
      <w:r w:rsidRPr="00885843">
        <w:rPr>
          <w:rFonts w:eastAsia="黑体"/>
          <w:sz w:val="24"/>
        </w:rPr>
        <w:t>图</w:t>
      </w:r>
    </w:p>
    <w:p w14:paraId="6347B0D1" w14:textId="77777777" w:rsidR="00191B7B" w:rsidRPr="00652716" w:rsidRDefault="00191B7B" w:rsidP="00191B7B">
      <w:pPr>
        <w:spacing w:line="360" w:lineRule="auto"/>
        <w:jc w:val="left"/>
        <w:rPr>
          <w:sz w:val="24"/>
        </w:rPr>
      </w:pPr>
    </w:p>
    <w:p w14:paraId="505724C1" w14:textId="77777777" w:rsidR="00191B7B" w:rsidRPr="00885843" w:rsidRDefault="00191B7B" w:rsidP="00191B7B">
      <w:pPr>
        <w:pStyle w:val="2"/>
        <w:rPr>
          <w:rFonts w:ascii="Times New Roman" w:eastAsiaTheme="majorEastAsia" w:hAnsi="Times New Roman"/>
          <w:sz w:val="28"/>
          <w:szCs w:val="28"/>
        </w:rPr>
      </w:pPr>
      <w:bookmarkStart w:id="46" w:name="_Toc60159281"/>
      <w:r>
        <w:rPr>
          <w:rFonts w:ascii="Times New Roman" w:eastAsiaTheme="majorEastAsia" w:hAnsi="Times New Roman" w:hint="eastAsia"/>
          <w:sz w:val="28"/>
          <w:szCs w:val="28"/>
        </w:rPr>
        <w:t>8</w:t>
      </w:r>
      <w:r>
        <w:rPr>
          <w:rFonts w:ascii="Times New Roman" w:eastAsiaTheme="majorEastAsia" w:hAnsi="Times New Roman"/>
          <w:sz w:val="28"/>
          <w:szCs w:val="28"/>
        </w:rPr>
        <w:t>.</w:t>
      </w:r>
      <w:r>
        <w:rPr>
          <w:rFonts w:ascii="Times New Roman" w:eastAsiaTheme="majorEastAsia" w:hAnsi="Times New Roman" w:hint="eastAsia"/>
          <w:sz w:val="28"/>
          <w:szCs w:val="28"/>
        </w:rPr>
        <w:t>3</w:t>
      </w:r>
      <w:r w:rsidRPr="00885843">
        <w:rPr>
          <w:rFonts w:ascii="Times New Roman" w:eastAsiaTheme="majorEastAsia" w:hAnsi="Times New Roman"/>
          <w:sz w:val="28"/>
          <w:szCs w:val="28"/>
        </w:rPr>
        <w:t xml:space="preserve"> </w:t>
      </w:r>
      <w:r w:rsidRPr="00885843">
        <w:rPr>
          <w:rFonts w:ascii="Times New Roman" w:eastAsiaTheme="majorEastAsia" w:hAnsiTheme="majorEastAsia"/>
          <w:sz w:val="28"/>
          <w:szCs w:val="28"/>
        </w:rPr>
        <w:t>实验小结</w:t>
      </w:r>
      <w:bookmarkEnd w:id="46"/>
    </w:p>
    <w:p w14:paraId="3A29F05B" w14:textId="77777777" w:rsidR="00191B7B" w:rsidRPr="00F63C01" w:rsidRDefault="00191B7B" w:rsidP="00191B7B">
      <w:pPr>
        <w:snapToGrid w:val="0"/>
        <w:spacing w:line="360" w:lineRule="auto"/>
        <w:rPr>
          <w:sz w:val="24"/>
        </w:rPr>
      </w:pPr>
      <w:r w:rsidRPr="00885843">
        <w:t xml:space="preserve">   </w:t>
      </w:r>
      <w:r w:rsidRPr="00944D53">
        <w:rPr>
          <w:sz w:val="24"/>
        </w:rPr>
        <w:t xml:space="preserve"> </w:t>
      </w:r>
      <w:r>
        <w:rPr>
          <w:rFonts w:hAnsi="宋体" w:hint="eastAsia"/>
          <w:sz w:val="24"/>
        </w:rPr>
        <w:t>实验中体会到了文件操作的灵活性和复杂，领会到了文本文件和二进制文件的差别和存取方法，对系统操作文件有了更深入的理解。</w:t>
      </w:r>
    </w:p>
    <w:p w14:paraId="75F6B0A4" w14:textId="77777777" w:rsidR="00191B7B" w:rsidRDefault="00191B7B" w:rsidP="00191B7B">
      <w:pPr>
        <w:widowControl/>
        <w:jc w:val="left"/>
      </w:pPr>
      <w:r>
        <w:br w:type="page"/>
      </w:r>
    </w:p>
    <w:p w14:paraId="13E37EC3" w14:textId="77777777" w:rsidR="00191B7B" w:rsidRPr="007E0D46" w:rsidRDefault="00191B7B" w:rsidP="00191B7B">
      <w:pPr>
        <w:pStyle w:val="C"/>
        <w:spacing w:before="156"/>
      </w:pPr>
      <w:bookmarkStart w:id="47" w:name="_Toc453090522"/>
      <w:bookmarkStart w:id="48" w:name="_Toc60159282"/>
      <w:r w:rsidRPr="007E0D46">
        <w:lastRenderedPageBreak/>
        <w:t>参考文献</w:t>
      </w:r>
      <w:bookmarkEnd w:id="47"/>
      <w:bookmarkEnd w:id="48"/>
    </w:p>
    <w:p w14:paraId="1982C9FF" w14:textId="77777777" w:rsidR="00191B7B" w:rsidRPr="00C33C73" w:rsidRDefault="00191B7B" w:rsidP="00191B7B">
      <w:pPr>
        <w:ind w:firstLine="480"/>
        <w:rPr>
          <w:rFonts w:eastAsiaTheme="minorEastAsia"/>
          <w:sz w:val="24"/>
        </w:rPr>
      </w:pPr>
      <w:r w:rsidRPr="00C33C73">
        <w:rPr>
          <w:rFonts w:eastAsiaTheme="minorEastAsia"/>
          <w:sz w:val="24"/>
        </w:rPr>
        <w:t>[1]</w:t>
      </w:r>
      <w:r>
        <w:rPr>
          <w:rFonts w:eastAsiaTheme="minorEastAsia" w:hint="eastAsia"/>
          <w:sz w:val="24"/>
        </w:rPr>
        <w:t xml:space="preserve"> </w:t>
      </w:r>
      <w:r w:rsidRPr="00C33C73">
        <w:rPr>
          <w:rFonts w:eastAsiaTheme="minorEastAsia" w:hAnsiTheme="minorEastAsia"/>
          <w:sz w:val="24"/>
        </w:rPr>
        <w:t>曹计昌</w:t>
      </w:r>
      <w:r w:rsidRPr="00C33C73">
        <w:rPr>
          <w:rFonts w:eastAsiaTheme="minorEastAsia"/>
          <w:sz w:val="24"/>
        </w:rPr>
        <w:t>,</w:t>
      </w:r>
      <w:r w:rsidRPr="00C33C73">
        <w:rPr>
          <w:rFonts w:eastAsiaTheme="minorEastAsia" w:hAnsiTheme="minorEastAsia"/>
          <w:sz w:val="24"/>
        </w:rPr>
        <w:t>卢萍</w:t>
      </w:r>
      <w:r w:rsidRPr="00C33C73">
        <w:rPr>
          <w:rFonts w:eastAsiaTheme="minorEastAsia"/>
          <w:sz w:val="24"/>
        </w:rPr>
        <w:t>,</w:t>
      </w:r>
      <w:r w:rsidRPr="00C33C73">
        <w:rPr>
          <w:rFonts w:eastAsiaTheme="minorEastAsia" w:hAnsiTheme="minorEastAsia"/>
          <w:sz w:val="24"/>
        </w:rPr>
        <w:t>李开</w:t>
      </w:r>
      <w:r w:rsidRPr="00C33C73">
        <w:rPr>
          <w:rFonts w:eastAsiaTheme="minorEastAsia"/>
          <w:sz w:val="24"/>
        </w:rPr>
        <w:t>. C</w:t>
      </w:r>
      <w:r w:rsidRPr="00C33C73">
        <w:rPr>
          <w:rFonts w:eastAsiaTheme="minorEastAsia" w:hAnsiTheme="minorEastAsia"/>
          <w:sz w:val="24"/>
        </w:rPr>
        <w:t>语言程序设计</w:t>
      </w:r>
      <w:r w:rsidRPr="00C33C73">
        <w:rPr>
          <w:rFonts w:eastAsiaTheme="minorEastAsia"/>
          <w:sz w:val="24"/>
        </w:rPr>
        <w:t>,</w:t>
      </w:r>
      <w:r w:rsidRPr="00C33C73">
        <w:rPr>
          <w:rFonts w:eastAsiaTheme="minorEastAsia" w:hAnsiTheme="minorEastAsia"/>
          <w:sz w:val="24"/>
        </w:rPr>
        <w:t>北京：</w:t>
      </w:r>
      <w:r>
        <w:rPr>
          <w:rFonts w:eastAsiaTheme="minorEastAsia" w:hAnsiTheme="minorEastAsia" w:hint="eastAsia"/>
          <w:sz w:val="24"/>
        </w:rPr>
        <w:t xml:space="preserve"> </w:t>
      </w:r>
      <w:r w:rsidRPr="00C33C73">
        <w:rPr>
          <w:rFonts w:eastAsiaTheme="minorEastAsia" w:hAnsiTheme="minorEastAsia"/>
          <w:sz w:val="24"/>
        </w:rPr>
        <w:t>科学出版社</w:t>
      </w:r>
      <w:r w:rsidRPr="00C33C73">
        <w:rPr>
          <w:rFonts w:eastAsiaTheme="minorEastAsia"/>
          <w:sz w:val="24"/>
        </w:rPr>
        <w:t>,2013</w:t>
      </w:r>
    </w:p>
    <w:p w14:paraId="282C4B5F" w14:textId="672DD7BD" w:rsidR="00241671" w:rsidRPr="00191B7B" w:rsidRDefault="00191B7B" w:rsidP="00191B7B">
      <w:pPr>
        <w:ind w:firstLine="480"/>
        <w:rPr>
          <w:rFonts w:eastAsiaTheme="minorEastAsia"/>
          <w:sz w:val="24"/>
        </w:rPr>
      </w:pPr>
      <w:r w:rsidRPr="00C33C73">
        <w:rPr>
          <w:rFonts w:eastAsiaTheme="minorEastAsia"/>
          <w:sz w:val="24"/>
        </w:rPr>
        <w:t>[2]</w:t>
      </w:r>
      <w:r>
        <w:rPr>
          <w:rFonts w:eastAsiaTheme="minorEastAsia" w:hint="eastAsia"/>
          <w:sz w:val="24"/>
        </w:rPr>
        <w:t xml:space="preserve"> </w:t>
      </w:r>
      <w:r w:rsidRPr="00C33C73">
        <w:rPr>
          <w:rFonts w:eastAsiaTheme="minorEastAsia" w:hAnsiTheme="minorEastAsia"/>
          <w:sz w:val="24"/>
        </w:rPr>
        <w:t>李开</w:t>
      </w:r>
      <w:r w:rsidRPr="00C33C73">
        <w:rPr>
          <w:rFonts w:eastAsiaTheme="minorEastAsia"/>
          <w:sz w:val="24"/>
        </w:rPr>
        <w:t>,</w:t>
      </w:r>
      <w:r w:rsidRPr="00C33C73">
        <w:rPr>
          <w:rFonts w:eastAsiaTheme="minorEastAsia" w:hAnsiTheme="minorEastAsia"/>
          <w:sz w:val="24"/>
        </w:rPr>
        <w:t>卢萍</w:t>
      </w:r>
      <w:r w:rsidRPr="00C33C73">
        <w:rPr>
          <w:rFonts w:eastAsiaTheme="minorEastAsia"/>
          <w:sz w:val="24"/>
        </w:rPr>
        <w:t>,</w:t>
      </w:r>
      <w:r w:rsidRPr="00C33C73">
        <w:rPr>
          <w:rFonts w:eastAsiaTheme="minorEastAsia" w:hAnsiTheme="minorEastAsia"/>
          <w:sz w:val="24"/>
        </w:rPr>
        <w:t>曹计昌</w:t>
      </w:r>
      <w:r w:rsidRPr="00C33C73">
        <w:rPr>
          <w:rFonts w:eastAsiaTheme="minorEastAsia"/>
          <w:sz w:val="24"/>
        </w:rPr>
        <w:t>. C</w:t>
      </w:r>
      <w:r w:rsidRPr="00C33C73">
        <w:rPr>
          <w:rFonts w:eastAsiaTheme="minorEastAsia" w:hAnsiTheme="minorEastAsia"/>
          <w:sz w:val="24"/>
        </w:rPr>
        <w:t>语言实验与课程设计</w:t>
      </w:r>
      <w:r w:rsidRPr="00C33C73">
        <w:rPr>
          <w:rFonts w:eastAsiaTheme="minorEastAsia"/>
          <w:sz w:val="24"/>
        </w:rPr>
        <w:t>,</w:t>
      </w:r>
      <w:r>
        <w:rPr>
          <w:rFonts w:eastAsiaTheme="minorEastAsia" w:hint="eastAsia"/>
          <w:sz w:val="24"/>
        </w:rPr>
        <w:t xml:space="preserve"> </w:t>
      </w:r>
      <w:r w:rsidRPr="00C33C73">
        <w:rPr>
          <w:rFonts w:eastAsiaTheme="minorEastAsia" w:hAnsiTheme="minorEastAsia"/>
          <w:sz w:val="24"/>
        </w:rPr>
        <w:t>北京：科学出版社</w:t>
      </w:r>
      <w:r w:rsidRPr="00C33C73">
        <w:rPr>
          <w:rFonts w:eastAsiaTheme="minorEastAsia"/>
          <w:sz w:val="24"/>
        </w:rPr>
        <w:t>,2011</w:t>
      </w:r>
    </w:p>
    <w:p w14:paraId="465455E0" w14:textId="77777777" w:rsidR="009B5C9A" w:rsidRPr="00241671" w:rsidRDefault="009B5C9A" w:rsidP="009B5C9A"/>
    <w:sectPr w:rsidR="009B5C9A" w:rsidRPr="00241671" w:rsidSect="00971399">
      <w:headerReference w:type="default" r:id="rId132"/>
      <w:footerReference w:type="even" r:id="rId133"/>
      <w:footerReference w:type="default" r:id="rId134"/>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1FCE6" w14:textId="77777777" w:rsidR="00985587" w:rsidRDefault="00985587">
      <w:r>
        <w:separator/>
      </w:r>
    </w:p>
  </w:endnote>
  <w:endnote w:type="continuationSeparator" w:id="0">
    <w:p w14:paraId="70A74C08" w14:textId="77777777" w:rsidR="00985587" w:rsidRDefault="009855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DA40C" w14:textId="77777777" w:rsidR="00DE7281" w:rsidRDefault="00DE7281">
    <w:pPr>
      <w:pStyle w:val="a9"/>
      <w:jc w:val="center"/>
    </w:pPr>
  </w:p>
  <w:p w14:paraId="74FB3C85" w14:textId="77777777" w:rsidR="00DE7281" w:rsidRDefault="00DE728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746727"/>
      <w:docPartObj>
        <w:docPartGallery w:val="Page Numbers (Bottom of Page)"/>
        <w:docPartUnique/>
      </w:docPartObj>
    </w:sdtPr>
    <w:sdtEndPr/>
    <w:sdtContent>
      <w:p w14:paraId="1979D5AB" w14:textId="6021D28F" w:rsidR="00DE7281" w:rsidRDefault="006076B8">
        <w:pPr>
          <w:pStyle w:val="a9"/>
          <w:jc w:val="center"/>
        </w:pPr>
        <w:r>
          <w:rPr>
            <w:noProof/>
          </w:rPr>
          <mc:AlternateContent>
            <mc:Choice Requires="wps">
              <w:drawing>
                <wp:anchor distT="0" distB="0" distL="114300" distR="114300" simplePos="0" relativeHeight="251663360" behindDoc="0" locked="0" layoutInCell="1" allowOverlap="1" wp14:anchorId="5DF6B35D" wp14:editId="722DBFBE">
                  <wp:simplePos x="0" y="0"/>
                  <wp:positionH relativeFrom="margin">
                    <wp:posOffset>2981960</wp:posOffset>
                  </wp:positionH>
                  <wp:positionV relativeFrom="bottomMargin">
                    <wp:posOffset>102235</wp:posOffset>
                  </wp:positionV>
                  <wp:extent cx="2395855" cy="0"/>
                  <wp:effectExtent l="13970" t="14605" r="9525" b="13970"/>
                  <wp:wrapNone/>
                  <wp:docPr id="18"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5855" cy="0"/>
                          </a:xfrm>
                          <a:prstGeom prst="straightConnector1">
                            <a:avLst/>
                          </a:prstGeom>
                          <a:noFill/>
                          <a:ln w="1270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66C7EA4" id="_x0000_t32" coordsize="21600,21600" o:spt="32" o:oned="t" path="m,l21600,21600e" filled="f">
                  <v:path arrowok="t" fillok="f" o:connecttype="none"/>
                  <o:lock v:ext="edit" shapetype="t"/>
                </v:shapetype>
                <v:shape id="AutoShape 11" o:spid="_x0000_s1026" type="#_x0000_t32" style="position:absolute;left:0;text-align:left;margin-left:234.8pt;margin-top:8.05pt;width:188.65pt;height: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" strokecolor="gray [1629]" strokeweight="1pt">
                  <w10:wrap anchorx="margin" anchory="margin"/>
                </v:shape>
              </w:pict>
            </mc:Fallback>
          </mc:AlternateContent>
        </w:r>
        <w:r>
          <w:rPr>
            <w:noProof/>
          </w:rPr>
          <mc:AlternateContent>
            <mc:Choice Requires="wps">
              <w:drawing>
                <wp:anchor distT="0" distB="0" distL="114300" distR="114300" simplePos="0" relativeHeight="251664384" behindDoc="0" locked="0" layoutInCell="1" allowOverlap="1" wp14:anchorId="5C4BD245" wp14:editId="68655612">
                  <wp:simplePos x="0" y="0"/>
                  <wp:positionH relativeFrom="margin">
                    <wp:posOffset>10160</wp:posOffset>
                  </wp:positionH>
                  <wp:positionV relativeFrom="bottomMargin">
                    <wp:posOffset>102235</wp:posOffset>
                  </wp:positionV>
                  <wp:extent cx="2395855" cy="0"/>
                  <wp:effectExtent l="13970" t="14605" r="9525" b="13970"/>
                  <wp:wrapNone/>
                  <wp:docPr id="17"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5855" cy="0"/>
                          </a:xfrm>
                          <a:prstGeom prst="straightConnector1">
                            <a:avLst/>
                          </a:prstGeom>
                          <a:noFill/>
                          <a:ln w="1270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 w14:anchorId="68317316" id="AutoShape 12" o:spid="_x0000_s1026" type="#_x0000_t32" style="position:absolute;left:0;text-align:left;margin-left:.8pt;margin-top:8.05pt;width:188.65pt;height:0;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" strokecolor="gray [1629]" strokeweight="1pt">
                  <w10:wrap anchorx="margin" anchory="margin"/>
                </v:shape>
              </w:pict>
            </mc:Fallback>
          </mc:AlternateContent>
        </w:r>
        <w:r w:rsidR="009C284C">
          <w:fldChar w:fldCharType="begin"/>
        </w:r>
        <w:r w:rsidR="009C284C">
          <w:instrText xml:space="preserve"> PAGE   \* MERGEFORMAT </w:instrText>
        </w:r>
        <w:r w:rsidR="009C284C">
          <w:fldChar w:fldCharType="separate"/>
        </w:r>
        <w:r w:rsidR="008E73C3" w:rsidRPr="008E73C3">
          <w:rPr>
            <w:noProof/>
            <w:lang w:val="zh-CN"/>
          </w:rPr>
          <w:t>I</w:t>
        </w:r>
        <w:r w:rsidR="009C284C">
          <w:rPr>
            <w:noProof/>
            <w:lang w:val="zh-CN"/>
          </w:rPr>
          <w:fldChar w:fldCharType="end"/>
        </w:r>
      </w:p>
    </w:sdtContent>
  </w:sdt>
  <w:p w14:paraId="7206B485" w14:textId="77777777" w:rsidR="00DE7281" w:rsidRDefault="00DE7281">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CE122" w14:textId="77777777" w:rsidR="00DE7281" w:rsidRDefault="006B56DF">
    <w:pPr>
      <w:pStyle w:val="a9"/>
      <w:framePr w:h="0" w:wrap="around" w:vAnchor="text" w:hAnchor="margin" w:xAlign="right" w:y="1"/>
      <w:rPr>
        <w:rStyle w:val="a6"/>
      </w:rPr>
    </w:pPr>
    <w:r>
      <w:fldChar w:fldCharType="begin"/>
    </w:r>
    <w:r w:rsidR="00DE7281">
      <w:rPr>
        <w:rStyle w:val="a6"/>
      </w:rPr>
      <w:instrText xml:space="preserve">PAGE  </w:instrText>
    </w:r>
    <w:r>
      <w:fldChar w:fldCharType="end"/>
    </w:r>
  </w:p>
  <w:p w14:paraId="2E158FF2" w14:textId="77777777" w:rsidR="00DE7281" w:rsidRDefault="00DE7281">
    <w:pPr>
      <w:pStyle w:val="a9"/>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746307"/>
      <w:docPartObj>
        <w:docPartGallery w:val="Page Numbers (Bottom of Page)"/>
        <w:docPartUnique/>
      </w:docPartObj>
    </w:sdtPr>
    <w:sdtEndPr/>
    <w:sdtContent>
      <w:p w14:paraId="110ECAF1" w14:textId="389E52D3" w:rsidR="00DE7281" w:rsidRDefault="006076B8">
        <w:pPr>
          <w:pStyle w:val="a9"/>
          <w:jc w:val="center"/>
        </w:pPr>
        <w:r>
          <w:rPr>
            <w:noProof/>
          </w:rPr>
          <mc:AlternateContent>
            <mc:Choice Requires="wps">
              <w:drawing>
                <wp:anchor distT="0" distB="0" distL="114300" distR="114300" simplePos="0" relativeHeight="251660288" behindDoc="0" locked="0" layoutInCell="1" allowOverlap="1" wp14:anchorId="63CE98F3" wp14:editId="71ED5337">
                  <wp:simplePos x="0" y="0"/>
                  <wp:positionH relativeFrom="margin">
                    <wp:posOffset>2871470</wp:posOffset>
                  </wp:positionH>
                  <wp:positionV relativeFrom="bottomMargin">
                    <wp:posOffset>95250</wp:posOffset>
                  </wp:positionV>
                  <wp:extent cx="2395855" cy="0"/>
                  <wp:effectExtent l="13970" t="14605" r="9525" b="13970"/>
                  <wp:wrapNone/>
                  <wp:docPr id="16"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5855" cy="0"/>
                          </a:xfrm>
                          <a:prstGeom prst="straightConnector1">
                            <a:avLst/>
                          </a:prstGeom>
                          <a:noFill/>
                          <a:ln w="1270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191F0935" id="_x0000_t32" coordsize="21600,21600" o:spt="32" o:oned="t" path="m,l21600,21600e" filled="f">
                  <v:path arrowok="t" fillok="f" o:connecttype="none"/>
                  <o:lock v:ext="edit" shapetype="t"/>
                </v:shapetype>
                <v:shape id="AutoShape 6" o:spid="_x0000_s1026" type="#_x0000_t32" style="position:absolute;left:0;text-align:left;margin-left:226.1pt;margin-top:7.5pt;width:188.65pt;height: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" strokecolor="gray [1629]" strokeweight="1pt">
                  <w10:wrap anchorx="margin" anchory="margin"/>
                </v:shape>
              </w:pict>
            </mc:Fallback>
          </mc:AlternateContent>
        </w:r>
        <w:r>
          <w:rPr>
            <w:noProof/>
          </w:rPr>
          <mc:AlternateContent>
            <mc:Choice Requires="wps">
              <w:drawing>
                <wp:anchor distT="0" distB="0" distL="114300" distR="114300" simplePos="0" relativeHeight="251658240" behindDoc="0" locked="0" layoutInCell="1" allowOverlap="1" wp14:anchorId="07CE9419" wp14:editId="6BAB8C83">
                  <wp:simplePos x="0" y="0"/>
                  <wp:positionH relativeFrom="margin">
                    <wp:posOffset>23495</wp:posOffset>
                  </wp:positionH>
                  <wp:positionV relativeFrom="bottomMargin">
                    <wp:posOffset>95250</wp:posOffset>
                  </wp:positionV>
                  <wp:extent cx="2395855" cy="0"/>
                  <wp:effectExtent l="13970" t="14605" r="9525" b="13970"/>
                  <wp:wrapNone/>
                  <wp:docPr id="15"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5855" cy="0"/>
                          </a:xfrm>
                          <a:prstGeom prst="straightConnector1">
                            <a:avLst/>
                          </a:prstGeom>
                          <a:noFill/>
                          <a:ln w="1270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 w14:anchorId="225D4D83" id="AutoShape 4" o:spid="_x0000_s1026" type="#_x0000_t32" style="position:absolute;left:0;text-align:left;margin-left:1.85pt;margin-top:7.5pt;width:188.65pt;height:0;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" strokecolor="gray [1629]" strokeweight="1pt">
                  <w10:wrap anchorx="margin" anchory="margin"/>
                </v:shape>
              </w:pict>
            </mc:Fallback>
          </mc:AlternateContent>
        </w:r>
        <w:r w:rsidR="009C284C">
          <w:fldChar w:fldCharType="begin"/>
        </w:r>
        <w:r w:rsidR="009C284C">
          <w:instrText xml:space="preserve"> PAGE   \* MERGEFORMAT </w:instrText>
        </w:r>
        <w:r w:rsidR="009C284C">
          <w:fldChar w:fldCharType="separate"/>
        </w:r>
        <w:r w:rsidR="008E73C3" w:rsidRPr="008E73C3">
          <w:rPr>
            <w:noProof/>
            <w:lang w:val="zh-CN"/>
          </w:rPr>
          <w:t>2</w:t>
        </w:r>
        <w:r w:rsidR="009C284C">
          <w:rPr>
            <w:noProof/>
            <w:lang w:val="zh-CN"/>
          </w:rPr>
          <w:fldChar w:fldCharType="end"/>
        </w:r>
      </w:p>
    </w:sdtContent>
  </w:sdt>
  <w:p w14:paraId="7F8C4B00" w14:textId="77777777" w:rsidR="00DE7281" w:rsidRDefault="00DE728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7AFCC" w14:textId="77777777" w:rsidR="00985587" w:rsidRDefault="00985587">
      <w:r>
        <w:separator/>
      </w:r>
    </w:p>
  </w:footnote>
  <w:footnote w:type="continuationSeparator" w:id="0">
    <w:p w14:paraId="00981E85" w14:textId="77777777" w:rsidR="00985587" w:rsidRDefault="009855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0B89A" w14:textId="77777777" w:rsidR="00DE7281" w:rsidRPr="00854505" w:rsidRDefault="00DE7281">
    <w:pPr>
      <w:pStyle w:val="a7"/>
    </w:pPr>
    <w:r>
      <w:rPr>
        <w:rFonts w:hint="eastAsia"/>
      </w:rPr>
      <w:t>华中科技大学</w:t>
    </w:r>
    <w:r w:rsidR="008E73C3">
      <w:rPr>
        <w:rFonts w:hint="eastAsia"/>
      </w:rPr>
      <w:t>网络空间安全</w:t>
    </w:r>
    <w:r>
      <w:rPr>
        <w:rFonts w:hint="eastAsia"/>
      </w:rPr>
      <w:t>学院</w:t>
    </w:r>
    <w:r>
      <w:rPr>
        <w:rFonts w:hint="eastAsia"/>
      </w:rPr>
      <w:t xml:space="preserve">   C</w:t>
    </w:r>
    <w:r>
      <w:rPr>
        <w:rFonts w:hint="eastAsia"/>
      </w:rPr>
      <w:t>语言程序设计实验报告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DE430" w14:textId="77777777" w:rsidR="00DE7281" w:rsidRDefault="008E73C3">
    <w:pPr>
      <w:pStyle w:val="a7"/>
    </w:pPr>
    <w:r>
      <w:rPr>
        <w:rFonts w:hint="eastAsia"/>
      </w:rPr>
      <w:t>华中科技大学网络空间安全学院</w:t>
    </w:r>
    <w:r>
      <w:rPr>
        <w:rFonts w:hint="eastAsia"/>
      </w:rPr>
      <w:t xml:space="preserve"> </w:t>
    </w:r>
    <w:r w:rsidR="00DE7281">
      <w:rPr>
        <w:rFonts w:hint="eastAsia"/>
      </w:rPr>
      <w:t xml:space="preserve">   C</w:t>
    </w:r>
    <w:r w:rsidR="00DE7281">
      <w:rPr>
        <w:rFonts w:hint="eastAsia"/>
      </w:rPr>
      <w:t>语言程序设计实验报告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04FC6"/>
    <w:multiLevelType w:val="hybridMultilevel"/>
    <w:tmpl w:val="5ECC50FC"/>
    <w:lvl w:ilvl="0" w:tplc="80DE515A">
      <w:start w:val="1"/>
      <w:numFmt w:val="decimal"/>
      <w:lvlText w:val="%1）"/>
      <w:lvlJc w:val="left"/>
      <w:pPr>
        <w:ind w:left="960" w:hanging="480"/>
      </w:pPr>
      <w:rPr>
        <w:rFonts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0B93345"/>
    <w:multiLevelType w:val="hybridMultilevel"/>
    <w:tmpl w:val="DB247D7C"/>
    <w:lvl w:ilvl="0" w:tplc="A880D244">
      <w:start w:val="1"/>
      <w:numFmt w:val="decimal"/>
      <w:lvlText w:val="（%1）"/>
      <w:lvlJc w:val="left"/>
      <w:pPr>
        <w:ind w:left="960" w:hanging="720"/>
      </w:pPr>
      <w:rPr>
        <w:rFonts w:hAnsi="Times New Roman"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 w15:restartNumberingAfterBreak="0">
    <w:nsid w:val="251F4EAD"/>
    <w:multiLevelType w:val="hybridMultilevel"/>
    <w:tmpl w:val="BBB23934"/>
    <w:lvl w:ilvl="0" w:tplc="C772E49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042F05"/>
    <w:multiLevelType w:val="hybridMultilevel"/>
    <w:tmpl w:val="24706126"/>
    <w:lvl w:ilvl="0" w:tplc="A880D244">
      <w:start w:val="1"/>
      <w:numFmt w:val="decimal"/>
      <w:lvlText w:val="（%1）"/>
      <w:lvlJc w:val="left"/>
      <w:pPr>
        <w:ind w:left="960" w:hanging="720"/>
      </w:pPr>
      <w:rPr>
        <w:rFonts w:hAnsi="Times New Roman"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 w15:restartNumberingAfterBreak="0">
    <w:nsid w:val="3F932DD4"/>
    <w:multiLevelType w:val="hybridMultilevel"/>
    <w:tmpl w:val="CB38B9EE"/>
    <w:lvl w:ilvl="0" w:tplc="532C2626">
      <w:start w:val="1"/>
      <w:numFmt w:val="decimal"/>
      <w:lvlText w:val="%1）"/>
      <w:lvlJc w:val="left"/>
      <w:pPr>
        <w:ind w:left="900" w:hanging="480"/>
      </w:pPr>
      <w:rPr>
        <w:rFonts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0E267A0"/>
    <w:multiLevelType w:val="multilevel"/>
    <w:tmpl w:val="40E267A0"/>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45FD3B22"/>
    <w:multiLevelType w:val="hybridMultilevel"/>
    <w:tmpl w:val="F0241A70"/>
    <w:lvl w:ilvl="0" w:tplc="443AB7DC">
      <w:start w:val="1"/>
      <w:numFmt w:val="decimal"/>
      <w:lvlText w:val="%1）"/>
      <w:lvlJc w:val="left"/>
      <w:pPr>
        <w:ind w:left="900" w:hanging="480"/>
      </w:pPr>
      <w:rPr>
        <w:rFonts w:hint="default"/>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E0152FE"/>
    <w:multiLevelType w:val="hybridMultilevel"/>
    <w:tmpl w:val="DDD4BA88"/>
    <w:lvl w:ilvl="0" w:tplc="A880D244">
      <w:start w:val="1"/>
      <w:numFmt w:val="decimal"/>
      <w:lvlText w:val="（%1）"/>
      <w:lvlJc w:val="left"/>
      <w:pPr>
        <w:ind w:left="960" w:hanging="720"/>
      </w:pPr>
      <w:rPr>
        <w:rFonts w:hAnsi="Times New Roman"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 w15:restartNumberingAfterBreak="0">
    <w:nsid w:val="597F25DD"/>
    <w:multiLevelType w:val="hybridMultilevel"/>
    <w:tmpl w:val="023C333E"/>
    <w:lvl w:ilvl="0" w:tplc="A880D244">
      <w:start w:val="1"/>
      <w:numFmt w:val="decimal"/>
      <w:lvlText w:val="（%1）"/>
      <w:lvlJc w:val="left"/>
      <w:pPr>
        <w:ind w:left="960" w:hanging="720"/>
      </w:pPr>
      <w:rPr>
        <w:rFonts w:hAnsi="Times New Roman"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9" w15:restartNumberingAfterBreak="0">
    <w:nsid w:val="61A825B6"/>
    <w:multiLevelType w:val="hybridMultilevel"/>
    <w:tmpl w:val="96409C72"/>
    <w:lvl w:ilvl="0" w:tplc="002CD122">
      <w:start w:val="1"/>
      <w:numFmt w:val="decimal"/>
      <w:lvlText w:val="%1）"/>
      <w:lvlJc w:val="left"/>
      <w:pPr>
        <w:ind w:left="480" w:hanging="480"/>
      </w:pPr>
      <w:rPr>
        <w:rFonts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35C1C27"/>
    <w:multiLevelType w:val="hybridMultilevel"/>
    <w:tmpl w:val="D2940340"/>
    <w:lvl w:ilvl="0" w:tplc="BBD442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E12664C"/>
    <w:multiLevelType w:val="hybridMultilevel"/>
    <w:tmpl w:val="D3329C5A"/>
    <w:lvl w:ilvl="0" w:tplc="C772E49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49972A6"/>
    <w:multiLevelType w:val="multilevel"/>
    <w:tmpl w:val="749972A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B913603"/>
    <w:multiLevelType w:val="multilevel"/>
    <w:tmpl w:val="7B913603"/>
    <w:lvl w:ilvl="0">
      <w:start w:val="1"/>
      <w:numFmt w:val="decimal"/>
      <w:lvlText w:val="(%1)"/>
      <w:lvlJc w:val="left"/>
      <w:pPr>
        <w:ind w:left="400" w:hanging="400"/>
      </w:pPr>
      <w:rPr>
        <w:rFonts w:ascii="Times New Roman"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2124761333">
    <w:abstractNumId w:val="4"/>
  </w:num>
  <w:num w:numId="2" w16cid:durableId="1773235584">
    <w:abstractNumId w:val="9"/>
  </w:num>
  <w:num w:numId="3" w16cid:durableId="200822947">
    <w:abstractNumId w:val="10"/>
  </w:num>
  <w:num w:numId="4" w16cid:durableId="1896503672">
    <w:abstractNumId w:val="1"/>
  </w:num>
  <w:num w:numId="5" w16cid:durableId="1280450217">
    <w:abstractNumId w:val="6"/>
  </w:num>
  <w:num w:numId="6" w16cid:durableId="714044009">
    <w:abstractNumId w:val="12"/>
  </w:num>
  <w:num w:numId="7" w16cid:durableId="884291615">
    <w:abstractNumId w:val="11"/>
  </w:num>
  <w:num w:numId="8" w16cid:durableId="1400590202">
    <w:abstractNumId w:val="8"/>
  </w:num>
  <w:num w:numId="9" w16cid:durableId="715086264">
    <w:abstractNumId w:val="3"/>
  </w:num>
  <w:num w:numId="10" w16cid:durableId="1755737904">
    <w:abstractNumId w:val="7"/>
  </w:num>
  <w:num w:numId="11" w16cid:durableId="1795247103">
    <w:abstractNumId w:val="2"/>
  </w:num>
  <w:num w:numId="12" w16cid:durableId="2103841194">
    <w:abstractNumId w:val="5"/>
  </w:num>
  <w:num w:numId="13" w16cid:durableId="1489861559">
    <w:abstractNumId w:val="0"/>
  </w:num>
  <w:num w:numId="14" w16cid:durableId="11603010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He">
    <w15:presenceInfo w15:providerId="Windows Live" w15:userId="f462c598e7f9d5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displayHorizontalDrawingGridEvery w:val="0"/>
  <w:displayVerticalDrawingGridEvery w:val="2"/>
  <w:characterSpacingControl w:val="compressPunctuation"/>
  <w:doNotValidateAgainstSchema/>
  <w:doNotDemarcateInvalidXml/>
  <w:hdrShapeDefaults>
    <o:shapedefaults v:ext="edit" spidmax="2050"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43082"/>
    <w:rsid w:val="000B3246"/>
    <w:rsid w:val="000E7DE1"/>
    <w:rsid w:val="00130714"/>
    <w:rsid w:val="00151D70"/>
    <w:rsid w:val="00172A27"/>
    <w:rsid w:val="00191B7B"/>
    <w:rsid w:val="001D100E"/>
    <w:rsid w:val="001D672A"/>
    <w:rsid w:val="00203A1A"/>
    <w:rsid w:val="00241671"/>
    <w:rsid w:val="00291703"/>
    <w:rsid w:val="002D51AD"/>
    <w:rsid w:val="00394BD3"/>
    <w:rsid w:val="0039690B"/>
    <w:rsid w:val="00427F8B"/>
    <w:rsid w:val="004309E1"/>
    <w:rsid w:val="00432A58"/>
    <w:rsid w:val="00467CEE"/>
    <w:rsid w:val="004A6D79"/>
    <w:rsid w:val="00511E2F"/>
    <w:rsid w:val="0054505D"/>
    <w:rsid w:val="005760DC"/>
    <w:rsid w:val="005A38EB"/>
    <w:rsid w:val="005B38D0"/>
    <w:rsid w:val="005B6705"/>
    <w:rsid w:val="006076B8"/>
    <w:rsid w:val="0062190A"/>
    <w:rsid w:val="00650347"/>
    <w:rsid w:val="00653C66"/>
    <w:rsid w:val="00664935"/>
    <w:rsid w:val="006B56DF"/>
    <w:rsid w:val="006D35C0"/>
    <w:rsid w:val="006F1304"/>
    <w:rsid w:val="00714FA5"/>
    <w:rsid w:val="0071754C"/>
    <w:rsid w:val="00731792"/>
    <w:rsid w:val="00747C35"/>
    <w:rsid w:val="007D5C66"/>
    <w:rsid w:val="00833DBD"/>
    <w:rsid w:val="00854505"/>
    <w:rsid w:val="008703FE"/>
    <w:rsid w:val="008A25A9"/>
    <w:rsid w:val="008E73C3"/>
    <w:rsid w:val="008F5AB8"/>
    <w:rsid w:val="008F6B7D"/>
    <w:rsid w:val="00900E45"/>
    <w:rsid w:val="00910E10"/>
    <w:rsid w:val="00931521"/>
    <w:rsid w:val="00944D53"/>
    <w:rsid w:val="00971399"/>
    <w:rsid w:val="00972540"/>
    <w:rsid w:val="00985587"/>
    <w:rsid w:val="009B5C9A"/>
    <w:rsid w:val="009C284C"/>
    <w:rsid w:val="009C75EB"/>
    <w:rsid w:val="009E26EF"/>
    <w:rsid w:val="00A732A8"/>
    <w:rsid w:val="00A73348"/>
    <w:rsid w:val="00A96061"/>
    <w:rsid w:val="00AC5476"/>
    <w:rsid w:val="00B93D38"/>
    <w:rsid w:val="00C33C73"/>
    <w:rsid w:val="00C650BB"/>
    <w:rsid w:val="00D43010"/>
    <w:rsid w:val="00D53A04"/>
    <w:rsid w:val="00DE7281"/>
    <w:rsid w:val="00E33124"/>
    <w:rsid w:val="00E6139A"/>
    <w:rsid w:val="00EA69B7"/>
    <w:rsid w:val="00F00431"/>
    <w:rsid w:val="00FC5F25"/>
    <w:rsid w:val="00FF7C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50" fillcolor="#9cbee0" strokecolor="#739cc3">
      <v:fill color="#9cbee0" color2="#bbd5f0" type="gradient">
        <o:fill v:ext="view" type="gradientUnscaled"/>
      </v:fill>
      <v:stroke color="#739cc3" weight="1.25pt"/>
    </o:shapedefaults>
    <o:shapelayout v:ext="edit">
      <o:idmap v:ext="edit" data="2"/>
    </o:shapelayout>
  </w:shapeDefaults>
  <w:decimalSymbol w:val="."/>
  <w:listSeparator w:val=","/>
  <w14:docId w14:val="715BB899"/>
  <w15:docId w15:val="{8B18D625-6499-4C31-AF6D-0BD396195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91703"/>
    <w:pPr>
      <w:widowControl w:val="0"/>
      <w:jc w:val="both"/>
    </w:pPr>
    <w:rPr>
      <w:kern w:val="2"/>
      <w:sz w:val="21"/>
      <w:szCs w:val="24"/>
    </w:rPr>
  </w:style>
  <w:style w:type="paragraph" w:styleId="1">
    <w:name w:val="heading 1"/>
    <w:basedOn w:val="a"/>
    <w:next w:val="a"/>
    <w:link w:val="10"/>
    <w:qFormat/>
    <w:rsid w:val="000B3246"/>
    <w:pPr>
      <w:keepNext/>
      <w:keepLines/>
      <w:spacing w:before="340" w:after="330" w:line="578" w:lineRule="auto"/>
      <w:outlineLvl w:val="0"/>
    </w:pPr>
    <w:rPr>
      <w:b/>
      <w:bCs/>
      <w:kern w:val="44"/>
      <w:sz w:val="44"/>
      <w:szCs w:val="44"/>
    </w:rPr>
  </w:style>
  <w:style w:type="paragraph" w:styleId="2">
    <w:name w:val="heading 2"/>
    <w:basedOn w:val="a"/>
    <w:next w:val="a"/>
    <w:link w:val="20"/>
    <w:qFormat/>
    <w:rsid w:val="000B3246"/>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qFormat/>
    <w:rsid w:val="000B324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rsid w:val="000B3246"/>
    <w:rPr>
      <w:color w:val="800080"/>
      <w:u w:val="single"/>
    </w:rPr>
  </w:style>
  <w:style w:type="character" w:styleId="a4">
    <w:name w:val="line number"/>
    <w:basedOn w:val="a0"/>
    <w:rsid w:val="000B3246"/>
  </w:style>
  <w:style w:type="character" w:customStyle="1" w:styleId="10">
    <w:name w:val="标题 1 字符"/>
    <w:basedOn w:val="a0"/>
    <w:link w:val="1"/>
    <w:rsid w:val="000B3246"/>
    <w:rPr>
      <w:rFonts w:eastAsia="宋体"/>
      <w:b/>
      <w:bCs/>
      <w:kern w:val="44"/>
      <w:sz w:val="44"/>
      <w:szCs w:val="44"/>
      <w:lang w:val="en-US" w:eastAsia="zh-CN" w:bidi="ar-SA"/>
    </w:rPr>
  </w:style>
  <w:style w:type="character" w:styleId="a5">
    <w:name w:val="Hyperlink"/>
    <w:basedOn w:val="a0"/>
    <w:uiPriority w:val="99"/>
    <w:rsid w:val="000B3246"/>
    <w:rPr>
      <w:color w:val="0000FF"/>
      <w:u w:val="single"/>
    </w:rPr>
  </w:style>
  <w:style w:type="character" w:styleId="a6">
    <w:name w:val="page number"/>
    <w:basedOn w:val="a0"/>
    <w:rsid w:val="000B3246"/>
  </w:style>
  <w:style w:type="paragraph" w:styleId="a7">
    <w:name w:val="header"/>
    <w:basedOn w:val="a"/>
    <w:link w:val="a8"/>
    <w:uiPriority w:val="99"/>
    <w:rsid w:val="000B3246"/>
    <w:pPr>
      <w:pBdr>
        <w:bottom w:val="single" w:sz="6" w:space="1" w:color="auto"/>
      </w:pBdr>
      <w:tabs>
        <w:tab w:val="center" w:pos="4153"/>
        <w:tab w:val="right" w:pos="8306"/>
      </w:tabs>
      <w:snapToGrid w:val="0"/>
      <w:jc w:val="center"/>
    </w:pPr>
    <w:rPr>
      <w:sz w:val="18"/>
      <w:szCs w:val="18"/>
    </w:rPr>
  </w:style>
  <w:style w:type="paragraph" w:styleId="TOC2">
    <w:name w:val="toc 2"/>
    <w:basedOn w:val="a"/>
    <w:next w:val="a"/>
    <w:uiPriority w:val="39"/>
    <w:rsid w:val="000B3246"/>
    <w:pPr>
      <w:ind w:leftChars="200" w:left="420"/>
    </w:pPr>
  </w:style>
  <w:style w:type="paragraph" w:styleId="TOC1">
    <w:name w:val="toc 1"/>
    <w:basedOn w:val="a"/>
    <w:next w:val="a"/>
    <w:uiPriority w:val="39"/>
    <w:rsid w:val="000B3246"/>
  </w:style>
  <w:style w:type="paragraph" w:styleId="a9">
    <w:name w:val="footer"/>
    <w:basedOn w:val="a"/>
    <w:link w:val="aa"/>
    <w:uiPriority w:val="99"/>
    <w:rsid w:val="000B3246"/>
    <w:pPr>
      <w:tabs>
        <w:tab w:val="center" w:pos="4153"/>
        <w:tab w:val="right" w:pos="8306"/>
      </w:tabs>
      <w:snapToGrid w:val="0"/>
      <w:jc w:val="left"/>
    </w:pPr>
    <w:rPr>
      <w:sz w:val="18"/>
      <w:szCs w:val="18"/>
    </w:rPr>
  </w:style>
  <w:style w:type="paragraph" w:styleId="ab">
    <w:name w:val="Balloon Text"/>
    <w:basedOn w:val="a"/>
    <w:link w:val="ac"/>
    <w:rsid w:val="00043082"/>
    <w:rPr>
      <w:sz w:val="18"/>
      <w:szCs w:val="18"/>
    </w:rPr>
  </w:style>
  <w:style w:type="character" w:customStyle="1" w:styleId="ac">
    <w:name w:val="批注框文本 字符"/>
    <w:basedOn w:val="a0"/>
    <w:link w:val="ab"/>
    <w:rsid w:val="00043082"/>
    <w:rPr>
      <w:kern w:val="2"/>
      <w:sz w:val="18"/>
      <w:szCs w:val="18"/>
    </w:rPr>
  </w:style>
  <w:style w:type="character" w:customStyle="1" w:styleId="aa">
    <w:name w:val="页脚 字符"/>
    <w:basedOn w:val="a0"/>
    <w:link w:val="a9"/>
    <w:uiPriority w:val="99"/>
    <w:rsid w:val="00E6139A"/>
    <w:rPr>
      <w:kern w:val="2"/>
      <w:sz w:val="18"/>
      <w:szCs w:val="18"/>
    </w:rPr>
  </w:style>
  <w:style w:type="paragraph" w:styleId="ad">
    <w:name w:val="No Spacing"/>
    <w:link w:val="ae"/>
    <w:uiPriority w:val="1"/>
    <w:qFormat/>
    <w:rsid w:val="00E6139A"/>
    <w:rPr>
      <w:rFonts w:ascii="Calibri" w:hAnsi="Calibri"/>
      <w:sz w:val="22"/>
      <w:szCs w:val="22"/>
    </w:rPr>
  </w:style>
  <w:style w:type="character" w:customStyle="1" w:styleId="ae">
    <w:name w:val="无间隔 字符"/>
    <w:basedOn w:val="a0"/>
    <w:link w:val="ad"/>
    <w:uiPriority w:val="1"/>
    <w:rsid w:val="00E6139A"/>
    <w:rPr>
      <w:rFonts w:ascii="Calibri" w:hAnsi="Calibri"/>
      <w:sz w:val="22"/>
      <w:szCs w:val="22"/>
    </w:rPr>
  </w:style>
  <w:style w:type="character" w:customStyle="1" w:styleId="a8">
    <w:name w:val="页眉 字符"/>
    <w:basedOn w:val="a0"/>
    <w:link w:val="a7"/>
    <w:uiPriority w:val="99"/>
    <w:rsid w:val="00E6139A"/>
    <w:rPr>
      <w:kern w:val="2"/>
      <w:sz w:val="18"/>
      <w:szCs w:val="18"/>
    </w:rPr>
  </w:style>
  <w:style w:type="paragraph" w:styleId="af">
    <w:name w:val="Document Map"/>
    <w:basedOn w:val="a"/>
    <w:link w:val="af0"/>
    <w:rsid w:val="009B5C9A"/>
    <w:rPr>
      <w:rFonts w:ascii="宋体"/>
      <w:sz w:val="18"/>
      <w:szCs w:val="18"/>
    </w:rPr>
  </w:style>
  <w:style w:type="character" w:customStyle="1" w:styleId="af0">
    <w:name w:val="文档结构图 字符"/>
    <w:basedOn w:val="a0"/>
    <w:link w:val="af"/>
    <w:rsid w:val="009B5C9A"/>
    <w:rPr>
      <w:rFonts w:ascii="宋体"/>
      <w:kern w:val="2"/>
      <w:sz w:val="18"/>
      <w:szCs w:val="18"/>
    </w:rPr>
  </w:style>
  <w:style w:type="table" w:styleId="af1">
    <w:name w:val="Table Grid"/>
    <w:basedOn w:val="a1"/>
    <w:uiPriority w:val="59"/>
    <w:rsid w:val="009B5C9A"/>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Subtitle"/>
    <w:basedOn w:val="a"/>
    <w:next w:val="a"/>
    <w:link w:val="af3"/>
    <w:qFormat/>
    <w:rsid w:val="009B5C9A"/>
    <w:pPr>
      <w:spacing w:before="240" w:after="60" w:line="312" w:lineRule="auto"/>
      <w:jc w:val="center"/>
      <w:outlineLvl w:val="1"/>
    </w:pPr>
    <w:rPr>
      <w:rFonts w:ascii="Cambria" w:hAnsi="Cambria"/>
      <w:b/>
      <w:bCs/>
      <w:kern w:val="28"/>
      <w:sz w:val="32"/>
      <w:szCs w:val="32"/>
    </w:rPr>
  </w:style>
  <w:style w:type="character" w:customStyle="1" w:styleId="af3">
    <w:name w:val="副标题 字符"/>
    <w:basedOn w:val="a0"/>
    <w:link w:val="af2"/>
    <w:rsid w:val="009B5C9A"/>
    <w:rPr>
      <w:rFonts w:ascii="Cambria" w:hAnsi="Cambria"/>
      <w:b/>
      <w:bCs/>
      <w:kern w:val="28"/>
      <w:sz w:val="32"/>
      <w:szCs w:val="32"/>
    </w:rPr>
  </w:style>
  <w:style w:type="paragraph" w:customStyle="1" w:styleId="C">
    <w:name w:val="C一级标题"/>
    <w:next w:val="af4"/>
    <w:link w:val="C0"/>
    <w:autoRedefine/>
    <w:qFormat/>
    <w:rsid w:val="00241671"/>
    <w:pPr>
      <w:spacing w:beforeLines="50"/>
      <w:jc w:val="center"/>
      <w:outlineLvl w:val="0"/>
    </w:pPr>
    <w:rPr>
      <w:rFonts w:eastAsia="黑体"/>
      <w:b/>
      <w:bCs/>
      <w:kern w:val="44"/>
      <w:sz w:val="36"/>
      <w:szCs w:val="21"/>
    </w:rPr>
  </w:style>
  <w:style w:type="character" w:customStyle="1" w:styleId="C0">
    <w:name w:val="C一级标题 字符"/>
    <w:basedOn w:val="a0"/>
    <w:link w:val="C"/>
    <w:rsid w:val="00241671"/>
    <w:rPr>
      <w:rFonts w:eastAsia="黑体"/>
      <w:b/>
      <w:bCs/>
      <w:kern w:val="44"/>
      <w:sz w:val="36"/>
      <w:szCs w:val="21"/>
    </w:rPr>
  </w:style>
  <w:style w:type="paragraph" w:styleId="af4">
    <w:name w:val="Title"/>
    <w:basedOn w:val="a"/>
    <w:next w:val="a"/>
    <w:link w:val="af5"/>
    <w:qFormat/>
    <w:rsid w:val="00241671"/>
    <w:pPr>
      <w:spacing w:before="240" w:after="60"/>
      <w:jc w:val="center"/>
      <w:outlineLvl w:val="0"/>
    </w:pPr>
    <w:rPr>
      <w:rFonts w:asciiTheme="majorHAnsi" w:hAnsiTheme="majorHAnsi" w:cstheme="majorBidi"/>
      <w:b/>
      <w:bCs/>
      <w:sz w:val="32"/>
      <w:szCs w:val="32"/>
    </w:rPr>
  </w:style>
  <w:style w:type="character" w:customStyle="1" w:styleId="af5">
    <w:name w:val="标题 字符"/>
    <w:basedOn w:val="a0"/>
    <w:link w:val="af4"/>
    <w:rsid w:val="00241671"/>
    <w:rPr>
      <w:rFonts w:asciiTheme="majorHAnsi" w:hAnsiTheme="majorHAnsi" w:cstheme="majorBidi"/>
      <w:b/>
      <w:bCs/>
      <w:kern w:val="2"/>
      <w:sz w:val="32"/>
      <w:szCs w:val="32"/>
    </w:rPr>
  </w:style>
  <w:style w:type="character" w:customStyle="1" w:styleId="20">
    <w:name w:val="标题 2 字符"/>
    <w:basedOn w:val="a0"/>
    <w:link w:val="2"/>
    <w:rsid w:val="00191B7B"/>
    <w:rPr>
      <w:rFonts w:ascii="Arial" w:eastAsia="黑体" w:hAnsi="Arial"/>
      <w:b/>
      <w:bCs/>
      <w:kern w:val="2"/>
      <w:sz w:val="32"/>
      <w:szCs w:val="32"/>
    </w:rPr>
  </w:style>
  <w:style w:type="character" w:customStyle="1" w:styleId="30">
    <w:name w:val="标题 3 字符"/>
    <w:basedOn w:val="a0"/>
    <w:link w:val="3"/>
    <w:rsid w:val="00191B7B"/>
    <w:rPr>
      <w:b/>
      <w:bCs/>
      <w:kern w:val="2"/>
      <w:sz w:val="32"/>
      <w:szCs w:val="32"/>
    </w:rPr>
  </w:style>
  <w:style w:type="paragraph" w:styleId="af6">
    <w:name w:val="List Paragraph"/>
    <w:basedOn w:val="a"/>
    <w:uiPriority w:val="34"/>
    <w:qFormat/>
    <w:rsid w:val="00191B7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oleObject" Target="embeddings/oleObject5.bin"/><Relationship Id="rId63" Type="http://schemas.openxmlformats.org/officeDocument/2006/relationships/image" Target="media/image44.png"/><Relationship Id="rId84" Type="http://schemas.openxmlformats.org/officeDocument/2006/relationships/image" Target="media/image61.png"/><Relationship Id="rId16" Type="http://schemas.openxmlformats.org/officeDocument/2006/relationships/image" Target="media/image7.png"/><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21.wmf"/><Relationship Id="rId37" Type="http://schemas.openxmlformats.org/officeDocument/2006/relationships/image" Target="media/image24.png"/><Relationship Id="rId53" Type="http://schemas.openxmlformats.org/officeDocument/2006/relationships/package" Target="embeddings/Microsoft_Visio_Drawing.vsdx"/><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package" Target="embeddings/Microsoft_Visio_Drawing5.vsdx"/><Relationship Id="rId102" Type="http://schemas.openxmlformats.org/officeDocument/2006/relationships/package" Target="embeddings/Microsoft_Visio_Drawing10.vsdx"/><Relationship Id="rId123" Type="http://schemas.openxmlformats.org/officeDocument/2006/relationships/image" Target="media/image92.png"/><Relationship Id="rId128"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e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9.wmf"/><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emf"/><Relationship Id="rId113" Type="http://schemas.openxmlformats.org/officeDocument/2006/relationships/package" Target="embeddings/Microsoft_Visio_Drawing11.vsdx"/><Relationship Id="rId118" Type="http://schemas.openxmlformats.org/officeDocument/2006/relationships/image" Target="media/image89.emf"/><Relationship Id="rId134" Type="http://schemas.openxmlformats.org/officeDocument/2006/relationships/footer" Target="footer4.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3.bin"/><Relationship Id="rId38" Type="http://schemas.openxmlformats.org/officeDocument/2006/relationships/image" Target="media/image25.png"/><Relationship Id="rId59" Type="http://schemas.openxmlformats.org/officeDocument/2006/relationships/image" Target="media/image41.emf"/><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3.png"/><Relationship Id="rId129" Type="http://schemas.openxmlformats.org/officeDocument/2006/relationships/image" Target="media/image97.png"/><Relationship Id="rId54" Type="http://schemas.openxmlformats.org/officeDocument/2006/relationships/image" Target="media/image37.png"/><Relationship Id="rId70" Type="http://schemas.openxmlformats.org/officeDocument/2006/relationships/package" Target="embeddings/Microsoft_Visio_Drawing3.vsdx"/><Relationship Id="rId75" Type="http://schemas.openxmlformats.org/officeDocument/2006/relationships/image" Target="media/image54.png"/><Relationship Id="rId91" Type="http://schemas.openxmlformats.org/officeDocument/2006/relationships/image" Target="media/image67.png"/><Relationship Id="rId96" Type="http://schemas.openxmlformats.org/officeDocument/2006/relationships/package" Target="embeddings/Microsoft_Visio_Drawing8.vsdx"/><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wmf"/><Relationship Id="rId49" Type="http://schemas.openxmlformats.org/officeDocument/2006/relationships/image" Target="media/image33.png"/><Relationship Id="rId114" Type="http://schemas.openxmlformats.org/officeDocument/2006/relationships/image" Target="media/image86.png"/><Relationship Id="rId119" Type="http://schemas.openxmlformats.org/officeDocument/2006/relationships/package" Target="embeddings/Microsoft_Visio_Drawing13.vsdx"/><Relationship Id="rId44" Type="http://schemas.openxmlformats.org/officeDocument/2006/relationships/oleObject" Target="embeddings/oleObject6.bin"/><Relationship Id="rId60" Type="http://schemas.openxmlformats.org/officeDocument/2006/relationships/package" Target="embeddings/Microsoft_Visio_Drawing2.vsdx"/><Relationship Id="rId65" Type="http://schemas.openxmlformats.org/officeDocument/2006/relationships/image" Target="media/image46.png"/><Relationship Id="rId81" Type="http://schemas.openxmlformats.org/officeDocument/2006/relationships/image" Target="media/image59.emf"/><Relationship Id="rId86" Type="http://schemas.openxmlformats.org/officeDocument/2006/relationships/image" Target="media/image63.emf"/><Relationship Id="rId130" Type="http://schemas.openxmlformats.org/officeDocument/2006/relationships/image" Target="media/image98.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2.png"/><Relationship Id="rId34" Type="http://schemas.openxmlformats.org/officeDocument/2006/relationships/image" Target="media/image22.wmf"/><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png"/><Relationship Id="rId7" Type="http://schemas.openxmlformats.org/officeDocument/2006/relationships/image" Target="media/image1.jpeg"/><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oleObject" Target="embeddings/oleObject1.bin"/><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package" Target="embeddings/Microsoft_Visio_Drawing7.vsdx"/><Relationship Id="rId110" Type="http://schemas.openxmlformats.org/officeDocument/2006/relationships/image" Target="media/image83.png"/><Relationship Id="rId115" Type="http://schemas.openxmlformats.org/officeDocument/2006/relationships/image" Target="media/image87.emf"/><Relationship Id="rId131" Type="http://schemas.openxmlformats.org/officeDocument/2006/relationships/image" Target="media/image99.png"/><Relationship Id="rId136" Type="http://schemas.microsoft.com/office/2011/relationships/people" Target="people.xml"/><Relationship Id="rId61" Type="http://schemas.openxmlformats.org/officeDocument/2006/relationships/image" Target="media/image42.png"/><Relationship Id="rId82" Type="http://schemas.openxmlformats.org/officeDocument/2006/relationships/package" Target="embeddings/Microsoft_Visio_Drawing6.vsdx"/><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wmf"/><Relationship Id="rId35" Type="http://schemas.openxmlformats.org/officeDocument/2006/relationships/oleObject" Target="embeddings/oleObject4.bin"/><Relationship Id="rId56" Type="http://schemas.openxmlformats.org/officeDocument/2006/relationships/image" Target="media/image39.emf"/><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5.emf"/><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2.emf"/><Relationship Id="rId93" Type="http://schemas.openxmlformats.org/officeDocument/2006/relationships/image" Target="media/image69.png"/><Relationship Id="rId98" Type="http://schemas.openxmlformats.org/officeDocument/2006/relationships/image" Target="media/image73.emf"/><Relationship Id="rId121" Type="http://schemas.openxmlformats.org/officeDocument/2006/relationships/image" Target="media/image91.emf"/><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1.wmf"/><Relationship Id="rId67" Type="http://schemas.openxmlformats.org/officeDocument/2006/relationships/image" Target="media/image48.png"/><Relationship Id="rId116" Type="http://schemas.openxmlformats.org/officeDocument/2006/relationships/package" Target="embeddings/Microsoft_Visio_Drawing12.vsdx"/><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8.wmf"/><Relationship Id="rId62" Type="http://schemas.openxmlformats.org/officeDocument/2006/relationships/image" Target="media/image43.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package" Target="embeddings/Microsoft_Visio_Drawing1.vsdx"/><Relationship Id="rId106" Type="http://schemas.openxmlformats.org/officeDocument/2006/relationships/image" Target="media/image79.png"/><Relationship Id="rId127" Type="http://schemas.openxmlformats.org/officeDocument/2006/relationships/package" Target="embeddings/Microsoft_Visio_Drawing15.vsdx"/><Relationship Id="rId10" Type="http://schemas.openxmlformats.org/officeDocument/2006/relationships/footer" Target="footer2.xml"/><Relationship Id="rId31" Type="http://schemas.openxmlformats.org/officeDocument/2006/relationships/oleObject" Target="embeddings/oleObject2.bin"/><Relationship Id="rId52" Type="http://schemas.openxmlformats.org/officeDocument/2006/relationships/image" Target="media/image36.emf"/><Relationship Id="rId73" Type="http://schemas.openxmlformats.org/officeDocument/2006/relationships/package" Target="embeddings/Microsoft_Visio_Drawing4.vsdx"/><Relationship Id="rId78" Type="http://schemas.openxmlformats.org/officeDocument/2006/relationships/image" Target="media/image57.emf"/><Relationship Id="rId94" Type="http://schemas.openxmlformats.org/officeDocument/2006/relationships/image" Target="media/image70.png"/><Relationship Id="rId99" Type="http://schemas.openxmlformats.org/officeDocument/2006/relationships/package" Target="embeddings/Microsoft_Visio_Drawing9.vsdx"/><Relationship Id="rId101" Type="http://schemas.openxmlformats.org/officeDocument/2006/relationships/image" Target="media/image75.emf"/><Relationship Id="rId122" Type="http://schemas.openxmlformats.org/officeDocument/2006/relationships/package" Target="embeddings/Microsoft_Visio_Drawing14.vsdx"/><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oleObject" Target="embeddings/oleObject7.bin"/><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85.emf"/><Relationship Id="rId133"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140</Pages>
  <Words>10746</Words>
  <Characters>61254</Characters>
  <Application>Microsoft Office Word</Application>
  <DocSecurity>0</DocSecurity>
  <PresentationFormat/>
  <Lines>510</Lines>
  <Paragraphs>143</Paragraphs>
  <Slides>0</Slides>
  <Notes>0</Notes>
  <HiddenSlides>0</HiddenSlides>
  <MMClips>0</MMClips>
  <ScaleCrop>false</ScaleCrop>
  <Company>华中科技大学</Company>
  <LinksUpToDate>false</LinksUpToDate>
  <CharactersWithSpaces>71857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实验概述</dc:title>
  <dc:creator>华中科技大学</dc:creator>
  <cp:lastModifiedBy>ye liliang</cp:lastModifiedBy>
  <cp:revision>10</cp:revision>
  <dcterms:created xsi:type="dcterms:W3CDTF">2020-10-17T00:56:00Z</dcterms:created>
  <dcterms:modified xsi:type="dcterms:W3CDTF">2022-12-02T14:20:00Z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2052-9.1.0.4842</vt:lpwstr>
  </property>
</Properties>
</file>